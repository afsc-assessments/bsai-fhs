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E355F9" w14:textId="6A8A802D" w:rsidR="0031778B" w:rsidRPr="000161A6" w:rsidRDefault="00BC1127" w:rsidP="000161A6">
      <w:pPr>
        <w:pStyle w:val="Heading1"/>
      </w:pPr>
      <w:r>
        <w:t xml:space="preserve">9. </w:t>
      </w:r>
      <w:r w:rsidR="0031778B" w:rsidRPr="000161A6">
        <w:t xml:space="preserve">Assessment of the </w:t>
      </w:r>
      <w:r w:rsidR="00DE2285">
        <w:t>flathead s</w:t>
      </w:r>
      <w:r w:rsidR="0031778B" w:rsidRPr="000161A6">
        <w:t>ole</w:t>
      </w:r>
      <w:r w:rsidR="00DE2285">
        <w:t>-Bering f</w:t>
      </w:r>
      <w:r w:rsidR="00EF49B8" w:rsidRPr="000161A6">
        <w:t>lounder</w:t>
      </w:r>
      <w:r w:rsidR="00DE2285">
        <w:t xml:space="preserve"> s</w:t>
      </w:r>
      <w:r w:rsidR="0031778B" w:rsidRPr="000161A6">
        <w:t>tock</w:t>
      </w:r>
      <w:r w:rsidR="00DE2285">
        <w:t xml:space="preserve"> complex</w:t>
      </w:r>
      <w:r w:rsidR="0031778B" w:rsidRPr="000161A6">
        <w:t xml:space="preserve"> in the Bering Sea and Aleutian Islands</w:t>
      </w:r>
    </w:p>
    <w:p w14:paraId="1A613B82" w14:textId="5691F8EE" w:rsidR="00A8611C" w:rsidRDefault="00A8611C" w:rsidP="00A8611C">
      <w:pPr>
        <w:jc w:val="center"/>
        <w:rPr>
          <w:color w:val="FF0000"/>
          <w:sz w:val="32"/>
        </w:rPr>
      </w:pPr>
      <w:r>
        <w:rPr>
          <w:color w:val="FF0000"/>
          <w:sz w:val="32"/>
        </w:rPr>
        <w:t>DRAFT</w:t>
      </w:r>
      <w:r w:rsidR="004F59B2">
        <w:rPr>
          <w:color w:val="FF0000"/>
          <w:sz w:val="32"/>
        </w:rPr>
        <w:t xml:space="preserve"> – 2020-11-02</w:t>
      </w:r>
    </w:p>
    <w:p w14:paraId="3ED909DC" w14:textId="77777777" w:rsidR="00A8611C" w:rsidRPr="00A8611C" w:rsidRDefault="00A8611C" w:rsidP="00A8611C">
      <w:pPr>
        <w:jc w:val="center"/>
        <w:rPr>
          <w:color w:val="FF0000"/>
          <w:sz w:val="32"/>
        </w:rPr>
      </w:pPr>
    </w:p>
    <w:p w14:paraId="11660D53" w14:textId="77777777" w:rsidR="0031778B" w:rsidRPr="00747F0F" w:rsidRDefault="0031778B" w:rsidP="0031778B">
      <w:pPr>
        <w:jc w:val="center"/>
      </w:pPr>
      <w:r w:rsidRPr="00747F0F">
        <w:t>By</w:t>
      </w:r>
    </w:p>
    <w:p w14:paraId="1319D0CB" w14:textId="4E87C537" w:rsidR="0031778B" w:rsidRPr="00747F0F" w:rsidRDefault="00A30F42" w:rsidP="0031778B">
      <w:pPr>
        <w:jc w:val="center"/>
        <w:rPr>
          <w:vertAlign w:val="superscript"/>
        </w:rPr>
      </w:pPr>
      <w:r>
        <w:t>Cole C. Monnahan</w:t>
      </w:r>
      <w:r w:rsidR="0031778B" w:rsidRPr="00747F0F">
        <w:rPr>
          <w:vertAlign w:val="superscript"/>
        </w:rPr>
        <w:t>1</w:t>
      </w:r>
      <w:r w:rsidR="004267D9" w:rsidRPr="00747F0F">
        <w:t xml:space="preserve"> </w:t>
      </w:r>
      <w:r>
        <w:t>and Rebecca Haehn</w:t>
      </w:r>
      <w:r w:rsidR="0031778B" w:rsidRPr="00747F0F">
        <w:rPr>
          <w:vertAlign w:val="superscript"/>
        </w:rPr>
        <w:t>2</w:t>
      </w:r>
    </w:p>
    <w:p w14:paraId="606BB298" w14:textId="77777777" w:rsidR="0031778B" w:rsidRPr="00BC1127" w:rsidRDefault="0031778B" w:rsidP="0031778B">
      <w:pPr>
        <w:spacing w:after="0"/>
        <w:jc w:val="center"/>
      </w:pPr>
      <w:r w:rsidRPr="00BC1127">
        <w:rPr>
          <w:vertAlign w:val="superscript"/>
        </w:rPr>
        <w:t>1</w:t>
      </w:r>
      <w:r w:rsidRPr="00BC1127">
        <w:t>Resource Ecology and Fisheries Management Division</w:t>
      </w:r>
    </w:p>
    <w:p w14:paraId="1EAF4990" w14:textId="77777777" w:rsidR="0031778B" w:rsidRPr="00BC1127" w:rsidRDefault="0031778B" w:rsidP="0031778B">
      <w:pPr>
        <w:spacing w:after="0"/>
        <w:jc w:val="center"/>
      </w:pPr>
      <w:r w:rsidRPr="00BC1127">
        <w:rPr>
          <w:vertAlign w:val="superscript"/>
        </w:rPr>
        <w:t>2</w:t>
      </w:r>
      <w:r w:rsidRPr="00BC1127">
        <w:t>Resource Assessment and Conservation Engineering Division</w:t>
      </w:r>
    </w:p>
    <w:p w14:paraId="45A5D2B5" w14:textId="77777777" w:rsidR="0031778B" w:rsidRPr="00BC1127" w:rsidRDefault="0031778B" w:rsidP="0031778B">
      <w:pPr>
        <w:spacing w:after="0"/>
        <w:jc w:val="center"/>
      </w:pPr>
      <w:r w:rsidRPr="00BC1127">
        <w:t>Alaska Fisheries Science Center</w:t>
      </w:r>
    </w:p>
    <w:p w14:paraId="059148D8" w14:textId="77777777" w:rsidR="0031778B" w:rsidRPr="00BC1127" w:rsidRDefault="0031778B" w:rsidP="0031778B">
      <w:pPr>
        <w:spacing w:after="0"/>
        <w:jc w:val="center"/>
      </w:pPr>
      <w:r w:rsidRPr="00BC1127">
        <w:t>National Marine Fisheries Service</w:t>
      </w:r>
    </w:p>
    <w:p w14:paraId="31A426D7" w14:textId="77777777" w:rsidR="0031778B" w:rsidRPr="00BC1127" w:rsidRDefault="0031778B" w:rsidP="0031778B">
      <w:pPr>
        <w:spacing w:after="0"/>
        <w:jc w:val="center"/>
      </w:pPr>
      <w:r w:rsidRPr="00BC1127">
        <w:t>National Oceanic and Atmospheric Administration</w:t>
      </w:r>
    </w:p>
    <w:p w14:paraId="0172CB91" w14:textId="65098497" w:rsidR="0031778B" w:rsidRPr="00BC1127" w:rsidRDefault="00894E24" w:rsidP="0031778B">
      <w:pPr>
        <w:spacing w:after="0"/>
        <w:jc w:val="center"/>
      </w:pPr>
      <w:r w:rsidRPr="00BC1127">
        <w:t>7600 Sand Point Way NE</w:t>
      </w:r>
      <w:r w:rsidR="0031778B" w:rsidRPr="00BC1127">
        <w:t>, Seattle, WA 98115-6349</w:t>
      </w:r>
    </w:p>
    <w:p w14:paraId="2BF83BC4" w14:textId="77777777" w:rsidR="0031778B" w:rsidRPr="00BC1127" w:rsidRDefault="0031778B" w:rsidP="0031778B">
      <w:pPr>
        <w:jc w:val="center"/>
        <w:rPr>
          <w:highlight w:val="lightGray"/>
        </w:rPr>
      </w:pPr>
    </w:p>
    <w:p w14:paraId="6D19899F" w14:textId="3E8C8B68" w:rsidR="0031778B" w:rsidRPr="00747F0F" w:rsidRDefault="004307DC" w:rsidP="00BC1127">
      <w:pPr>
        <w:pStyle w:val="Heading1"/>
      </w:pPr>
      <w:r w:rsidRPr="00747F0F">
        <w:t>Executive Summary</w:t>
      </w:r>
    </w:p>
    <w:p w14:paraId="07C17FAE" w14:textId="77777777" w:rsidR="0031778B" w:rsidRPr="00DD6D62" w:rsidRDefault="0031778B" w:rsidP="00845A93">
      <w:pPr>
        <w:pStyle w:val="Heading2"/>
      </w:pPr>
      <w:commentRangeStart w:id="0"/>
      <w:r w:rsidRPr="00DD6D62">
        <w:t>Summary of Changes in Assessment Inputs</w:t>
      </w:r>
      <w:commentRangeEnd w:id="0"/>
      <w:r w:rsidR="001A63AA">
        <w:rPr>
          <w:rStyle w:val="CommentReference"/>
          <w:rFonts w:ascii="Times New Roman" w:eastAsiaTheme="minorHAnsi" w:hAnsi="Times New Roman" w:cstheme="minorBidi"/>
          <w:b w:val="0"/>
        </w:rPr>
        <w:commentReference w:id="0"/>
      </w:r>
    </w:p>
    <w:p w14:paraId="254BE917" w14:textId="58A3600A" w:rsidR="0031778B" w:rsidRPr="00747F0F" w:rsidRDefault="00964A63" w:rsidP="0031778B">
      <w:pPr>
        <w:pStyle w:val="ListParagraph"/>
        <w:numPr>
          <w:ilvl w:val="0"/>
          <w:numId w:val="1"/>
        </w:numPr>
      </w:pPr>
      <w:ins w:id="1" w:author="Ben.Williams" w:date="2020-11-02T20:41:00Z">
        <w:r>
          <w:t xml:space="preserve">Final </w:t>
        </w:r>
      </w:ins>
      <w:r w:rsidR="00A03023">
        <w:t xml:space="preserve">2018 </w:t>
      </w:r>
      <w:del w:id="2" w:author="Ben.Williams" w:date="2020-11-02T20:41:00Z">
        <w:r w:rsidR="00A03023" w:rsidDel="00964A63">
          <w:delText>catch was updated to reflect October – December 2018 catches,</w:delText>
        </w:r>
      </w:del>
      <w:ins w:id="3" w:author="Ben.Williams" w:date="2020-11-02T20:41:00Z">
        <w:r>
          <w:t>and</w:t>
        </w:r>
      </w:ins>
      <w:r w:rsidR="00A03023">
        <w:t xml:space="preserve"> </w:t>
      </w:r>
      <w:r w:rsidR="0031778B" w:rsidRPr="00747F0F">
        <w:t>2</w:t>
      </w:r>
      <w:r w:rsidR="00747F0F" w:rsidRPr="00747F0F">
        <w:t>01</w:t>
      </w:r>
      <w:r w:rsidR="00DB190A">
        <w:t>9</w:t>
      </w:r>
      <w:r w:rsidR="0031778B" w:rsidRPr="00747F0F">
        <w:t xml:space="preserve"> </w:t>
      </w:r>
      <w:r w:rsidR="00A03023">
        <w:t>catch</w:t>
      </w:r>
      <w:r w:rsidR="00E45DD5">
        <w:t xml:space="preserve"> </w:t>
      </w:r>
      <w:r w:rsidR="00A03023">
        <w:t>biomass</w:t>
      </w:r>
      <w:ins w:id="4" w:author="Ben.Williams" w:date="2020-11-02T20:41:00Z">
        <w:r>
          <w:t>es</w:t>
        </w:r>
      </w:ins>
      <w:r w:rsidR="00A03023">
        <w:t xml:space="preserve"> </w:t>
      </w:r>
      <w:r w:rsidR="00DB190A">
        <w:t xml:space="preserve">and 2020 catch biomass </w:t>
      </w:r>
      <w:r w:rsidR="00E45DD5">
        <w:t xml:space="preserve">through </w:t>
      </w:r>
      <w:r w:rsidR="005B0FB7">
        <w:t>October 26</w:t>
      </w:r>
      <w:r w:rsidR="00DB190A">
        <w:t>, 2020 were added to the model</w:t>
      </w:r>
    </w:p>
    <w:p w14:paraId="0212A8F1" w14:textId="6BF9E2A6" w:rsidR="0031778B" w:rsidRPr="00747F0F" w:rsidRDefault="00747F0F" w:rsidP="0031778B">
      <w:pPr>
        <w:pStyle w:val="ListParagraph"/>
        <w:numPr>
          <w:ilvl w:val="0"/>
          <w:numId w:val="1"/>
        </w:numPr>
      </w:pPr>
      <w:r w:rsidRPr="00747F0F">
        <w:t>201</w:t>
      </w:r>
      <w:r w:rsidR="002845D6">
        <w:t>8</w:t>
      </w:r>
      <w:r w:rsidRPr="00747F0F">
        <w:t>-20</w:t>
      </w:r>
      <w:r w:rsidR="002845D6">
        <w:t>19</w:t>
      </w:r>
      <w:r w:rsidR="0031778B" w:rsidRPr="00747F0F">
        <w:t xml:space="preserve"> fishery age composition data were added</w:t>
      </w:r>
    </w:p>
    <w:p w14:paraId="20E7CA7E" w14:textId="5FE622B8" w:rsidR="0031778B" w:rsidRPr="00747F0F" w:rsidRDefault="00953A0C" w:rsidP="0031778B">
      <w:pPr>
        <w:pStyle w:val="ListParagraph"/>
        <w:numPr>
          <w:ilvl w:val="0"/>
          <w:numId w:val="1"/>
        </w:numPr>
      </w:pPr>
      <w:r>
        <w:t>2020</w:t>
      </w:r>
      <w:r w:rsidR="0031778B" w:rsidRPr="00747F0F">
        <w:t xml:space="preserve"> fishery length composition data were added to the model</w:t>
      </w:r>
      <w:r w:rsidR="0030170F" w:rsidRPr="00747F0F">
        <w:t>.</w:t>
      </w:r>
    </w:p>
    <w:p w14:paraId="17094EB1" w14:textId="0EA85439" w:rsidR="001A63AA" w:rsidRPr="00747F0F" w:rsidRDefault="00747F0F" w:rsidP="001A63AA">
      <w:pPr>
        <w:pStyle w:val="ListParagraph"/>
        <w:numPr>
          <w:ilvl w:val="0"/>
          <w:numId w:val="1"/>
        </w:numPr>
      </w:pPr>
      <w:r w:rsidRPr="00747F0F">
        <w:t>201</w:t>
      </w:r>
      <w:r w:rsidR="00953A0C">
        <w:t>9</w:t>
      </w:r>
      <w:r w:rsidR="0031778B" w:rsidRPr="00747F0F">
        <w:t xml:space="preserve"> Eastern Bering Sea </w:t>
      </w:r>
      <w:del w:id="5" w:author="Ben.Williams" w:date="2020-11-02T20:41:00Z">
        <w:r w:rsidR="0031778B" w:rsidRPr="00747F0F" w:rsidDel="00964A63">
          <w:delText xml:space="preserve">(EBS) </w:delText>
        </w:r>
      </w:del>
      <w:r w:rsidR="0031778B" w:rsidRPr="00747F0F">
        <w:t xml:space="preserve">shelf survey biomass </w:t>
      </w:r>
      <w:r w:rsidR="00953A0C">
        <w:t>was</w:t>
      </w:r>
      <w:r w:rsidR="0031778B" w:rsidRPr="00747F0F">
        <w:t xml:space="preserve"> added to the linear regression used to determine estimates of AI survey biomass in years when no AI survey occurred; </w:t>
      </w:r>
      <w:r w:rsidR="00523297">
        <w:t>this updated</w:t>
      </w:r>
      <w:r w:rsidR="0031778B" w:rsidRPr="00747F0F">
        <w:t xml:space="preserve"> survey biomass index was added to th</w:t>
      </w:r>
      <w:r w:rsidRPr="00747F0F">
        <w:t>e asse</w:t>
      </w:r>
      <w:r w:rsidR="00523297">
        <w:t>ssment model for 1982-2019</w:t>
      </w:r>
      <w:r w:rsidR="0031778B" w:rsidRPr="00747F0F">
        <w:t>.</w:t>
      </w:r>
    </w:p>
    <w:p w14:paraId="4AE1D501" w14:textId="64DFC003" w:rsidR="0031778B" w:rsidRPr="00747F0F" w:rsidRDefault="00734F45" w:rsidP="0031778B">
      <w:pPr>
        <w:pStyle w:val="ListParagraph"/>
        <w:numPr>
          <w:ilvl w:val="0"/>
          <w:numId w:val="1"/>
        </w:numPr>
      </w:pPr>
      <w:r>
        <w:t xml:space="preserve">1999 and </w:t>
      </w:r>
      <w:r w:rsidR="0031778B" w:rsidRPr="00747F0F">
        <w:t>201</w:t>
      </w:r>
      <w:r>
        <w:t>8-2019</w:t>
      </w:r>
      <w:r w:rsidR="0031778B" w:rsidRPr="00747F0F">
        <w:t xml:space="preserve"> survey age composition data were added to the model.</w:t>
      </w:r>
    </w:p>
    <w:p w14:paraId="68C1EC09" w14:textId="1E5DBA04" w:rsidR="0030170F" w:rsidRPr="00747F0F" w:rsidRDefault="00734F45" w:rsidP="0030170F">
      <w:pPr>
        <w:pStyle w:val="ListParagraph"/>
        <w:numPr>
          <w:ilvl w:val="0"/>
          <w:numId w:val="1"/>
        </w:numPr>
      </w:pPr>
      <w:r>
        <w:t>2019</w:t>
      </w:r>
      <w:r w:rsidR="0031778B" w:rsidRPr="00747F0F">
        <w:t xml:space="preserve"> survey length composition data were added to the model</w:t>
      </w:r>
    </w:p>
    <w:p w14:paraId="75B61DCC" w14:textId="2C13B8AA" w:rsidR="000A36F5" w:rsidRDefault="00523297" w:rsidP="0030170F">
      <w:pPr>
        <w:pStyle w:val="ListParagraph"/>
        <w:numPr>
          <w:ilvl w:val="0"/>
          <w:numId w:val="1"/>
        </w:numPr>
      </w:pPr>
      <w:r>
        <w:t>S</w:t>
      </w:r>
      <w:r w:rsidR="007909AF">
        <w:t>urvey ages 1</w:t>
      </w:r>
      <w:r>
        <w:t xml:space="preserve">-2 were added to the model, and </w:t>
      </w:r>
      <w:r w:rsidR="00665696">
        <w:t xml:space="preserve">survey </w:t>
      </w:r>
      <w:r>
        <w:t>ages for Bering flounder were removed, both of which were mistakes in the previous assessment.</w:t>
      </w:r>
    </w:p>
    <w:p w14:paraId="397103EA" w14:textId="77777777" w:rsidR="0031778B" w:rsidRPr="00DD6D62" w:rsidRDefault="0031778B" w:rsidP="00845A93">
      <w:pPr>
        <w:pStyle w:val="Heading2"/>
      </w:pPr>
      <w:r w:rsidRPr="00DD6D62">
        <w:t>Summary of Changes in Assessment Methodology</w:t>
      </w:r>
    </w:p>
    <w:p w14:paraId="06A78FE7" w14:textId="6BFDAEC8" w:rsidR="00DA1710" w:rsidRDefault="00665696" w:rsidP="002775CE">
      <w:pPr>
        <w:rPr>
          <w:ins w:id="6" w:author="Ben.Williams" w:date="2020-11-03T13:34:00Z"/>
        </w:rPr>
      </w:pPr>
      <w:r>
        <w:t>No new models were considered</w:t>
      </w:r>
      <w:r w:rsidR="00C21551">
        <w:t xml:space="preserve"> this year. T</w:t>
      </w:r>
      <w:r>
        <w:t xml:space="preserve">he previously accepted model 18.2c was updated with new data and </w:t>
      </w:r>
      <w:r w:rsidR="00C26705">
        <w:t>is referred to as 18.2c (2020).</w:t>
      </w:r>
    </w:p>
    <w:p w14:paraId="7E271A53" w14:textId="3D29E31B" w:rsidR="00FD4E2C" w:rsidRDefault="00FD4E2C">
      <w:pPr>
        <w:spacing w:after="160" w:line="259" w:lineRule="auto"/>
        <w:rPr>
          <w:ins w:id="7" w:author="Ben.Williams" w:date="2020-11-03T13:34:00Z"/>
        </w:rPr>
      </w:pPr>
      <w:ins w:id="8" w:author="Ben.Williams" w:date="2020-11-03T13:34:00Z">
        <w:r>
          <w:br w:type="page"/>
        </w:r>
      </w:ins>
    </w:p>
    <w:p w14:paraId="0AFA4D84" w14:textId="77777777" w:rsidR="00FD4E2C" w:rsidRDefault="00FD4E2C" w:rsidP="002775CE"/>
    <w:p w14:paraId="64826E4B" w14:textId="77777777" w:rsidR="0031778B" w:rsidRPr="00DD6D62" w:rsidRDefault="0031778B" w:rsidP="00845A93">
      <w:pPr>
        <w:pStyle w:val="Heading2"/>
      </w:pPr>
      <w:r w:rsidRPr="00DD6D62">
        <w:t>Summary of Results</w:t>
      </w:r>
    </w:p>
    <w:p w14:paraId="7ACE285B" w14:textId="33DED701" w:rsidR="0031778B" w:rsidRPr="004E2961" w:rsidRDefault="0031778B" w:rsidP="0031778B">
      <w:r w:rsidRPr="004E2961">
        <w:t>The key results of the assessment, based on the author’s preferred model</w:t>
      </w:r>
      <w:r w:rsidR="00792C7F">
        <w:t xml:space="preserve"> (Model 18.2c)</w:t>
      </w:r>
      <w:r w:rsidRPr="004E2961">
        <w:t xml:space="preserve">, are compared to the </w:t>
      </w:r>
      <w:r w:rsidR="000C74CC" w:rsidRPr="004E2961">
        <w:t>key</w:t>
      </w:r>
      <w:r w:rsidR="004E2961" w:rsidRPr="004E2961">
        <w:t xml:space="preserve"> results of the accepted </w:t>
      </w:r>
      <w:r w:rsidR="008172A9">
        <w:t>2019</w:t>
      </w:r>
      <w:r w:rsidRPr="004E2961">
        <w:t xml:space="preserve"> update assessment</w:t>
      </w:r>
      <w:r w:rsidR="00B37B2B">
        <w:t xml:space="preserve"> (McGilliard </w:t>
      </w:r>
      <w:r w:rsidR="008172A9">
        <w:t>et al. 2019</w:t>
      </w:r>
      <w:r w:rsidR="00B37B2B">
        <w:t>)</w:t>
      </w:r>
      <w:r w:rsidRPr="004E2961">
        <w:t xml:space="preserve"> in the table below.</w:t>
      </w:r>
    </w:p>
    <w:tbl>
      <w:tblPr>
        <w:tblW w:w="9320" w:type="dxa"/>
        <w:tblCellMar>
          <w:left w:w="0" w:type="dxa"/>
          <w:right w:w="0" w:type="dxa"/>
        </w:tblCellMar>
        <w:tblLook w:val="04A0" w:firstRow="1" w:lastRow="0" w:firstColumn="1" w:lastColumn="0" w:noHBand="0" w:noVBand="1"/>
      </w:tblPr>
      <w:tblGrid>
        <w:gridCol w:w="3540"/>
        <w:gridCol w:w="1340"/>
        <w:gridCol w:w="1540"/>
        <w:gridCol w:w="1440"/>
        <w:gridCol w:w="1460"/>
      </w:tblGrid>
      <w:tr w:rsidR="00D43996" w14:paraId="3CD4CAF7" w14:textId="77777777" w:rsidTr="004D614B">
        <w:tc>
          <w:tcPr>
            <w:tcW w:w="3540" w:type="dxa"/>
            <w:vMerge w:val="restart"/>
            <w:tcBorders>
              <w:top w:val="single" w:sz="8" w:space="0" w:color="auto"/>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09864D35" w14:textId="77777777" w:rsidR="00D43996" w:rsidRDefault="00D43996" w:rsidP="004D614B">
            <w:pPr>
              <w:spacing w:after="0"/>
              <w:jc w:val="both"/>
              <w:rPr>
                <w:b/>
                <w:bCs/>
                <w:color w:val="000000"/>
              </w:rPr>
            </w:pPr>
            <w:r>
              <w:rPr>
                <w:b/>
                <w:bCs/>
                <w:color w:val="000000"/>
              </w:rPr>
              <w:t>Quantity</w:t>
            </w:r>
          </w:p>
        </w:tc>
        <w:tc>
          <w:tcPr>
            <w:tcW w:w="2880" w:type="dxa"/>
            <w:gridSpan w:val="2"/>
            <w:tcBorders>
              <w:top w:val="single" w:sz="8" w:space="0" w:color="auto"/>
              <w:left w:val="nil"/>
              <w:bottom w:val="nil"/>
              <w:right w:val="single" w:sz="8" w:space="0" w:color="000000"/>
            </w:tcBorders>
            <w:shd w:val="clear" w:color="000000" w:fill="E7E6E6"/>
            <w:tcMar>
              <w:top w:w="15" w:type="dxa"/>
              <w:left w:w="15" w:type="dxa"/>
              <w:bottom w:w="0" w:type="dxa"/>
              <w:right w:w="15" w:type="dxa"/>
            </w:tcMar>
            <w:vAlign w:val="center"/>
            <w:hideMark/>
          </w:tcPr>
          <w:p w14:paraId="004C9F9B" w14:textId="77777777" w:rsidR="00D43996" w:rsidRDefault="00D43996" w:rsidP="004D614B">
            <w:pPr>
              <w:spacing w:after="0"/>
              <w:jc w:val="center"/>
              <w:rPr>
                <w:color w:val="000000"/>
              </w:rPr>
            </w:pPr>
            <w:r>
              <w:rPr>
                <w:color w:val="000000"/>
              </w:rPr>
              <w:t>As estimated 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693BD60" w14:textId="77777777" w:rsidR="00D43996" w:rsidRDefault="00D43996" w:rsidP="004D614B">
            <w:pPr>
              <w:spacing w:after="0"/>
              <w:jc w:val="center"/>
              <w:rPr>
                <w:color w:val="000000"/>
              </w:rPr>
            </w:pPr>
            <w:r>
              <w:rPr>
                <w:color w:val="000000"/>
              </w:rPr>
              <w:t>As estimated or</w:t>
            </w:r>
          </w:p>
        </w:tc>
      </w:tr>
      <w:tr w:rsidR="00D43996" w14:paraId="629ED0B8" w14:textId="77777777" w:rsidTr="00AB4977">
        <w:trPr>
          <w:trHeight w:val="214"/>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4A7B4BB0" w14:textId="77777777" w:rsidR="00D43996" w:rsidRDefault="00D43996" w:rsidP="004D614B">
            <w:pPr>
              <w:spacing w:after="0"/>
              <w:rPr>
                <w:b/>
                <w:bCs/>
                <w:color w:val="000000"/>
                <w:sz w:val="24"/>
                <w:szCs w:val="24"/>
              </w:rPr>
            </w:pPr>
          </w:p>
        </w:tc>
        <w:tc>
          <w:tcPr>
            <w:tcW w:w="2880" w:type="dxa"/>
            <w:gridSpan w:val="2"/>
            <w:tcBorders>
              <w:top w:val="nil"/>
              <w:left w:val="nil"/>
              <w:bottom w:val="nil"/>
              <w:right w:val="single" w:sz="8" w:space="0" w:color="000000"/>
            </w:tcBorders>
            <w:shd w:val="clear" w:color="000000" w:fill="E7E6E6"/>
            <w:tcMar>
              <w:top w:w="15" w:type="dxa"/>
              <w:left w:w="15" w:type="dxa"/>
              <w:bottom w:w="0" w:type="dxa"/>
              <w:right w:w="15" w:type="dxa"/>
            </w:tcMar>
            <w:vAlign w:val="center"/>
            <w:hideMark/>
          </w:tcPr>
          <w:p w14:paraId="771388CF" w14:textId="77777777" w:rsidR="00D43996" w:rsidRDefault="00D43996" w:rsidP="004D614B">
            <w:pPr>
              <w:spacing w:after="0"/>
              <w:jc w:val="center"/>
              <w:rPr>
                <w:i/>
                <w:iCs/>
                <w:color w:val="000000"/>
              </w:rPr>
            </w:pPr>
            <w:r>
              <w:rPr>
                <w:i/>
                <w:iCs/>
                <w:color w:val="000000"/>
              </w:rPr>
              <w:t>specified last</w:t>
            </w:r>
            <w:r>
              <w:rPr>
                <w:color w:val="000000"/>
              </w:rPr>
              <w:t xml:space="preserve"> year for:</w:t>
            </w:r>
          </w:p>
        </w:tc>
        <w:tc>
          <w:tcPr>
            <w:tcW w:w="2900" w:type="dxa"/>
            <w:gridSpan w:val="2"/>
            <w:tcBorders>
              <w:top w:val="nil"/>
              <w:left w:val="nil"/>
              <w:bottom w:val="nil"/>
              <w:right w:val="single" w:sz="8" w:space="0" w:color="000000"/>
            </w:tcBorders>
            <w:shd w:val="clear" w:color="000000" w:fill="FFFFFF"/>
            <w:tcMar>
              <w:top w:w="15" w:type="dxa"/>
              <w:left w:w="15" w:type="dxa"/>
              <w:bottom w:w="0" w:type="dxa"/>
              <w:right w:w="15" w:type="dxa"/>
            </w:tcMar>
            <w:vAlign w:val="center"/>
            <w:hideMark/>
          </w:tcPr>
          <w:p w14:paraId="4374604A" w14:textId="77777777" w:rsidR="00D43996" w:rsidRDefault="00D43996" w:rsidP="004D614B">
            <w:pPr>
              <w:spacing w:after="0"/>
              <w:jc w:val="center"/>
              <w:rPr>
                <w:i/>
                <w:iCs/>
                <w:color w:val="000000"/>
              </w:rPr>
            </w:pPr>
            <w:r>
              <w:rPr>
                <w:i/>
                <w:iCs/>
                <w:color w:val="000000"/>
              </w:rPr>
              <w:t>recommended this</w:t>
            </w:r>
            <w:r>
              <w:rPr>
                <w:color w:val="000000"/>
              </w:rPr>
              <w:t xml:space="preserve"> year for:</w:t>
            </w:r>
          </w:p>
        </w:tc>
      </w:tr>
      <w:tr w:rsidR="00D43996" w14:paraId="7179B6BE" w14:textId="77777777" w:rsidTr="004D614B">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01BA1AE2" w14:textId="77777777" w:rsidR="00D43996" w:rsidRDefault="00D43996" w:rsidP="004D614B">
            <w:pPr>
              <w:spacing w:after="0"/>
              <w:rPr>
                <w:b/>
                <w:bCs/>
                <w:color w:val="000000"/>
                <w:sz w:val="24"/>
                <w:szCs w:val="24"/>
              </w:rPr>
            </w:pPr>
          </w:p>
        </w:tc>
        <w:tc>
          <w:tcPr>
            <w:tcW w:w="1340" w:type="dxa"/>
            <w:vMerge w:val="restart"/>
            <w:tcBorders>
              <w:top w:val="nil"/>
              <w:left w:val="single" w:sz="8" w:space="0" w:color="auto"/>
              <w:bottom w:val="single" w:sz="8" w:space="0" w:color="000000"/>
              <w:right w:val="nil"/>
            </w:tcBorders>
            <w:shd w:val="clear" w:color="000000" w:fill="E7E6E6"/>
            <w:tcMar>
              <w:top w:w="15" w:type="dxa"/>
              <w:left w:w="15" w:type="dxa"/>
              <w:bottom w:w="0" w:type="dxa"/>
              <w:right w:w="15" w:type="dxa"/>
            </w:tcMar>
            <w:vAlign w:val="center"/>
            <w:hideMark/>
          </w:tcPr>
          <w:p w14:paraId="5BA60320" w14:textId="3870559B" w:rsidR="00D43996" w:rsidRDefault="00AB4977" w:rsidP="004D614B">
            <w:pPr>
              <w:spacing w:after="0"/>
              <w:jc w:val="right"/>
              <w:rPr>
                <w:color w:val="000000"/>
              </w:rPr>
            </w:pPr>
            <w:r>
              <w:rPr>
                <w:color w:val="000000"/>
              </w:rPr>
              <w:t>2020</w:t>
            </w:r>
          </w:p>
        </w:tc>
        <w:tc>
          <w:tcPr>
            <w:tcW w:w="1540" w:type="dxa"/>
            <w:vMerge w:val="restart"/>
            <w:tcBorders>
              <w:top w:val="nil"/>
              <w:left w:val="nil"/>
              <w:bottom w:val="single" w:sz="8" w:space="0" w:color="000000"/>
              <w:right w:val="single" w:sz="8" w:space="0" w:color="auto"/>
            </w:tcBorders>
            <w:shd w:val="clear" w:color="000000" w:fill="E7E6E6"/>
            <w:tcMar>
              <w:top w:w="15" w:type="dxa"/>
              <w:left w:w="15" w:type="dxa"/>
              <w:bottom w:w="0" w:type="dxa"/>
              <w:right w:w="15" w:type="dxa"/>
            </w:tcMar>
            <w:vAlign w:val="center"/>
            <w:hideMark/>
          </w:tcPr>
          <w:p w14:paraId="0AD2D738" w14:textId="72E4707E" w:rsidR="00D43996" w:rsidRDefault="00AB4977" w:rsidP="004D614B">
            <w:pPr>
              <w:spacing w:after="0"/>
              <w:jc w:val="right"/>
              <w:rPr>
                <w:color w:val="000000"/>
              </w:rPr>
            </w:pPr>
            <w:r>
              <w:rPr>
                <w:color w:val="000000"/>
              </w:rPr>
              <w:t>2021</w:t>
            </w:r>
          </w:p>
        </w:tc>
        <w:tc>
          <w:tcPr>
            <w:tcW w:w="1440" w:type="dxa"/>
            <w:vMerge w:val="restart"/>
            <w:tcBorders>
              <w:top w:val="nil"/>
              <w:left w:val="single" w:sz="8" w:space="0" w:color="auto"/>
              <w:bottom w:val="single" w:sz="8" w:space="0" w:color="000000"/>
              <w:right w:val="nil"/>
            </w:tcBorders>
            <w:shd w:val="clear" w:color="000000" w:fill="FFFFFF"/>
            <w:tcMar>
              <w:top w:w="15" w:type="dxa"/>
              <w:left w:w="15" w:type="dxa"/>
              <w:bottom w:w="0" w:type="dxa"/>
              <w:right w:w="15" w:type="dxa"/>
            </w:tcMar>
            <w:vAlign w:val="center"/>
            <w:hideMark/>
          </w:tcPr>
          <w:p w14:paraId="55973BBC" w14:textId="7EFCEFE9" w:rsidR="00D43996" w:rsidRDefault="00AB4977" w:rsidP="004D614B">
            <w:pPr>
              <w:spacing w:after="0"/>
              <w:jc w:val="right"/>
              <w:rPr>
                <w:color w:val="000000"/>
              </w:rPr>
            </w:pPr>
            <w:r>
              <w:rPr>
                <w:color w:val="000000"/>
              </w:rPr>
              <w:t>2021</w:t>
            </w:r>
            <w:r w:rsidR="00D43996">
              <w:rPr>
                <w:color w:val="000000"/>
              </w:rPr>
              <w:t>*</w:t>
            </w:r>
          </w:p>
        </w:tc>
        <w:tc>
          <w:tcPr>
            <w:tcW w:w="1460" w:type="dxa"/>
            <w:vMerge w:val="restart"/>
            <w:tcBorders>
              <w:top w:val="nil"/>
              <w:left w:val="nil"/>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25DB8493" w14:textId="23DAEA8D" w:rsidR="00D43996" w:rsidRDefault="00AB4977" w:rsidP="004D614B">
            <w:pPr>
              <w:spacing w:after="0"/>
              <w:jc w:val="right"/>
              <w:rPr>
                <w:color w:val="000000"/>
              </w:rPr>
            </w:pPr>
            <w:r>
              <w:rPr>
                <w:color w:val="000000"/>
              </w:rPr>
              <w:t>2022</w:t>
            </w:r>
            <w:r w:rsidR="00D43996">
              <w:rPr>
                <w:color w:val="000000"/>
              </w:rPr>
              <w:t>*</w:t>
            </w:r>
          </w:p>
        </w:tc>
      </w:tr>
      <w:tr w:rsidR="00D43996" w14:paraId="47D493CE" w14:textId="77777777" w:rsidTr="00AB4977">
        <w:trPr>
          <w:trHeight w:val="43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656491D4" w14:textId="77777777" w:rsidR="00D43996" w:rsidRDefault="00D43996" w:rsidP="004D614B">
            <w:pPr>
              <w:spacing w:after="0"/>
              <w:rPr>
                <w:b/>
                <w:bCs/>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5E3B6721"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27F03328" w14:textId="77777777" w:rsidR="00D43996" w:rsidRDefault="00D43996" w:rsidP="004D614B">
            <w:pPr>
              <w:spacing w:after="0"/>
              <w:rPr>
                <w:color w:val="000000"/>
                <w:sz w:val="24"/>
                <w:szCs w:val="24"/>
              </w:rPr>
            </w:pPr>
          </w:p>
        </w:tc>
        <w:tc>
          <w:tcPr>
            <w:tcW w:w="0" w:type="auto"/>
            <w:vMerge/>
            <w:tcBorders>
              <w:top w:val="nil"/>
              <w:left w:val="single" w:sz="8" w:space="0" w:color="auto"/>
              <w:bottom w:val="single" w:sz="8" w:space="0" w:color="000000"/>
              <w:right w:val="nil"/>
            </w:tcBorders>
            <w:vAlign w:val="center"/>
            <w:hideMark/>
          </w:tcPr>
          <w:p w14:paraId="44E75B06" w14:textId="77777777" w:rsidR="00D43996" w:rsidRDefault="00D43996" w:rsidP="004D614B">
            <w:pPr>
              <w:spacing w:after="0"/>
              <w:rPr>
                <w:color w:val="000000"/>
                <w:sz w:val="24"/>
                <w:szCs w:val="24"/>
              </w:rPr>
            </w:pPr>
          </w:p>
        </w:tc>
        <w:tc>
          <w:tcPr>
            <w:tcW w:w="0" w:type="auto"/>
            <w:vMerge/>
            <w:tcBorders>
              <w:top w:val="nil"/>
              <w:left w:val="nil"/>
              <w:bottom w:val="single" w:sz="8" w:space="0" w:color="000000"/>
              <w:right w:val="single" w:sz="8" w:space="0" w:color="auto"/>
            </w:tcBorders>
            <w:vAlign w:val="center"/>
            <w:hideMark/>
          </w:tcPr>
          <w:p w14:paraId="7A9BD8AE" w14:textId="77777777" w:rsidR="00D43996" w:rsidRDefault="00D43996" w:rsidP="004D614B">
            <w:pPr>
              <w:spacing w:after="0"/>
              <w:rPr>
                <w:color w:val="000000"/>
                <w:sz w:val="24"/>
                <w:szCs w:val="24"/>
              </w:rPr>
            </w:pPr>
          </w:p>
        </w:tc>
      </w:tr>
      <w:tr w:rsidR="006B74BB" w14:paraId="56AD83B1"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13724C5" w14:textId="77777777" w:rsidR="006B74BB" w:rsidRDefault="006B74BB" w:rsidP="006B74BB">
            <w:pPr>
              <w:spacing w:after="0"/>
              <w:rPr>
                <w:i/>
                <w:iCs/>
                <w:color w:val="000000"/>
              </w:rPr>
            </w:pPr>
            <w:r>
              <w:rPr>
                <w:i/>
                <w:iCs/>
                <w:color w:val="000000"/>
              </w:rPr>
              <w:t>M</w:t>
            </w:r>
            <w:r>
              <w:rPr>
                <w:color w:val="000000"/>
              </w:rPr>
              <w:t xml:space="preserve"> (natural mortality rate)</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B8A78B9" w14:textId="079DCEF7" w:rsidR="006B74BB" w:rsidRDefault="006B74BB" w:rsidP="006B74BB">
            <w:pPr>
              <w:spacing w:after="0"/>
              <w:jc w:val="right"/>
              <w:rPr>
                <w:color w:val="000000"/>
              </w:rPr>
            </w:pPr>
            <w:r w:rsidRPr="00CA65C5">
              <w:t>0.2</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A464546" w14:textId="0CA10C8A" w:rsidR="006B74BB" w:rsidRDefault="006B74BB" w:rsidP="006B74BB">
            <w:pPr>
              <w:spacing w:after="0"/>
              <w:jc w:val="right"/>
              <w:rPr>
                <w:color w:val="000000"/>
              </w:rPr>
            </w:pPr>
            <w:r w:rsidRPr="00CA65C5">
              <w:t>0.2</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44DC4FD8" w14:textId="43A09BC9" w:rsidR="006B74BB" w:rsidRDefault="006B74BB" w:rsidP="006B74BB">
            <w:pPr>
              <w:spacing w:after="0"/>
              <w:jc w:val="right"/>
              <w:rPr>
                <w:color w:val="000000"/>
              </w:rPr>
            </w:pPr>
            <w:r>
              <w:rPr>
                <w:color w:val="000000"/>
              </w:rPr>
              <w:t>0.2</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52EFDAE6" w14:textId="2AB55982" w:rsidR="006B74BB" w:rsidRDefault="006B74BB" w:rsidP="006B74BB">
            <w:pPr>
              <w:spacing w:after="0"/>
              <w:jc w:val="right"/>
              <w:rPr>
                <w:color w:val="000000"/>
              </w:rPr>
            </w:pPr>
            <w:r>
              <w:rPr>
                <w:color w:val="000000"/>
              </w:rPr>
              <w:t>0.2</w:t>
            </w:r>
          </w:p>
        </w:tc>
      </w:tr>
      <w:tr w:rsidR="006B74BB" w14:paraId="4952ED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59A20AD8" w14:textId="77777777" w:rsidR="006B74BB" w:rsidRDefault="006B74BB" w:rsidP="006B74BB">
            <w:pPr>
              <w:spacing w:after="0"/>
              <w:rPr>
                <w:color w:val="000000"/>
              </w:rPr>
            </w:pPr>
            <w:r>
              <w:rPr>
                <w:color w:val="000000"/>
              </w:rPr>
              <w:t>Tier</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886EFBD" w14:textId="3026ADC4" w:rsidR="006B74BB" w:rsidRDefault="006B74BB" w:rsidP="006B74BB">
            <w:pPr>
              <w:spacing w:after="0"/>
              <w:jc w:val="right"/>
              <w:rPr>
                <w:color w:val="000000"/>
              </w:rPr>
            </w:pPr>
            <w:r w:rsidRPr="00CA65C5">
              <w:t>3a</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BA7F563" w14:textId="2B45B4F0" w:rsidR="006B74BB" w:rsidRDefault="006B74BB" w:rsidP="006B74BB">
            <w:pPr>
              <w:spacing w:after="0"/>
              <w:jc w:val="right"/>
              <w:rPr>
                <w:color w:val="000000"/>
              </w:rPr>
            </w:pPr>
            <w:r w:rsidRPr="00CA65C5">
              <w:t>3a</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57D94A1" w14:textId="14EB9B32" w:rsidR="006B74BB" w:rsidRDefault="006B74BB" w:rsidP="006B74BB">
            <w:pPr>
              <w:spacing w:after="0"/>
              <w:jc w:val="right"/>
              <w:rPr>
                <w:color w:val="000000"/>
              </w:rPr>
            </w:pPr>
            <w:r>
              <w:rPr>
                <w:color w:val="000000"/>
              </w:rPr>
              <w:t>3a</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DBBD123" w14:textId="74DF1D3B" w:rsidR="006B74BB" w:rsidRDefault="006B74BB" w:rsidP="006B74BB">
            <w:pPr>
              <w:spacing w:after="0"/>
              <w:jc w:val="right"/>
              <w:rPr>
                <w:color w:val="000000"/>
              </w:rPr>
            </w:pPr>
            <w:r>
              <w:rPr>
                <w:color w:val="000000"/>
              </w:rPr>
              <w:t>3a</w:t>
            </w:r>
          </w:p>
        </w:tc>
      </w:tr>
      <w:tr w:rsidR="006B74BB" w14:paraId="707141FE"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D76D363" w14:textId="77777777" w:rsidR="006B74BB" w:rsidRDefault="006B74BB" w:rsidP="006B74BB">
            <w:pPr>
              <w:spacing w:after="0"/>
              <w:rPr>
                <w:color w:val="000000"/>
              </w:rPr>
            </w:pPr>
            <w:r>
              <w:rPr>
                <w:color w:val="000000"/>
              </w:rPr>
              <w:t>Projected total (3+)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2983623" w14:textId="76657F9A" w:rsidR="006B74BB" w:rsidRDefault="006B74BB" w:rsidP="006B74BB">
            <w:pPr>
              <w:spacing w:after="0"/>
              <w:jc w:val="right"/>
              <w:rPr>
                <w:color w:val="000000"/>
              </w:rPr>
            </w:pPr>
            <w:r w:rsidRPr="00CA65C5">
              <w:t>684,768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461A6E5" w14:textId="73A2CC47" w:rsidR="006B74BB" w:rsidRDefault="006B74BB" w:rsidP="006B74BB">
            <w:pPr>
              <w:spacing w:after="0"/>
              <w:jc w:val="right"/>
              <w:rPr>
                <w:color w:val="000000"/>
              </w:rPr>
            </w:pPr>
            <w:r w:rsidRPr="00CA65C5">
              <w:t>692,915</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714C7249" w14:textId="4AB84B73" w:rsidR="006B74BB" w:rsidRDefault="006B74BB" w:rsidP="006B74BB">
            <w:pPr>
              <w:spacing w:after="0"/>
              <w:jc w:val="right"/>
              <w:rPr>
                <w:color w:val="000000"/>
              </w:rPr>
            </w:pPr>
            <w:r>
              <w:rPr>
                <w:color w:val="000000"/>
              </w:rPr>
              <w:t>602,497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CC94538" w14:textId="1BF71AED" w:rsidR="006B74BB" w:rsidRDefault="006B74BB" w:rsidP="006B74BB">
            <w:pPr>
              <w:spacing w:after="0"/>
              <w:jc w:val="right"/>
              <w:rPr>
                <w:color w:val="000000"/>
              </w:rPr>
            </w:pPr>
            <w:r>
              <w:rPr>
                <w:color w:val="000000"/>
              </w:rPr>
              <w:t>608,576</w:t>
            </w:r>
          </w:p>
        </w:tc>
      </w:tr>
      <w:tr w:rsidR="006B74BB" w14:paraId="1A2F5B2C"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43FDA682" w14:textId="77777777" w:rsidR="006B74BB" w:rsidRDefault="006B74BB" w:rsidP="006B74BB">
            <w:pPr>
              <w:spacing w:after="0"/>
              <w:rPr>
                <w:color w:val="000000"/>
              </w:rPr>
            </w:pPr>
            <w:r>
              <w:rPr>
                <w:color w:val="000000"/>
              </w:rPr>
              <w:t>Projected Female spawning biomass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4E99F2B" w14:textId="20393BB3" w:rsidR="006B74BB" w:rsidRDefault="006B74BB" w:rsidP="006B74BB">
            <w:pPr>
              <w:spacing w:after="0"/>
              <w:jc w:val="right"/>
              <w:rPr>
                <w:color w:val="000000"/>
              </w:rPr>
            </w:pPr>
            <w:r w:rsidRPr="00CA65C5">
              <w:t>154,195</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418C1B93" w14:textId="6B482BBA" w:rsidR="006B74BB" w:rsidRDefault="006B74BB" w:rsidP="006B74BB">
            <w:pPr>
              <w:spacing w:after="0"/>
              <w:jc w:val="right"/>
              <w:rPr>
                <w:color w:val="000000"/>
              </w:rPr>
            </w:pPr>
            <w:r w:rsidRPr="00CA65C5">
              <w:t>160,864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70AA00F" w14:textId="6E4B0F75" w:rsidR="006B74BB" w:rsidRDefault="006B74BB" w:rsidP="006B74BB">
            <w:pPr>
              <w:spacing w:after="0"/>
              <w:jc w:val="right"/>
              <w:rPr>
                <w:color w:val="000000"/>
              </w:rPr>
            </w:pPr>
            <w:r>
              <w:rPr>
                <w:color w:val="000000"/>
              </w:rPr>
              <w:t>150,433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DAB2822" w14:textId="3096AA55" w:rsidR="006B74BB" w:rsidRDefault="006B74BB" w:rsidP="006B74BB">
            <w:pPr>
              <w:spacing w:after="0"/>
              <w:jc w:val="right"/>
              <w:rPr>
                <w:color w:val="000000"/>
              </w:rPr>
            </w:pPr>
            <w:r>
              <w:rPr>
                <w:color w:val="000000"/>
              </w:rPr>
              <w:t>154,906</w:t>
            </w:r>
          </w:p>
        </w:tc>
      </w:tr>
      <w:tr w:rsidR="006B74BB" w14:paraId="49A40716"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5C97104" w14:textId="77777777" w:rsidR="006B74BB" w:rsidRDefault="006B74BB" w:rsidP="006B74BB">
            <w:pPr>
              <w:spacing w:after="0"/>
              <w:rPr>
                <w:i/>
                <w:iCs/>
                <w:color w:val="000000"/>
              </w:rPr>
            </w:pPr>
            <w:r>
              <w:rPr>
                <w:i/>
                <w:iCs/>
                <w:color w:val="000000"/>
              </w:rPr>
              <w:t xml:space="preserve">     B</w:t>
            </w:r>
            <w:r>
              <w:rPr>
                <w:i/>
                <w:iCs/>
                <w:color w:val="000000"/>
                <w:vertAlign w:val="subscript"/>
              </w:rPr>
              <w:t>100%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3C016B9D" w14:textId="21E82AB7" w:rsidR="006B74BB" w:rsidRDefault="006B74BB" w:rsidP="006B74BB">
            <w:pPr>
              <w:spacing w:after="0"/>
              <w:jc w:val="right"/>
              <w:rPr>
                <w:color w:val="000000"/>
              </w:rPr>
            </w:pPr>
            <w:r w:rsidRPr="00CA65C5">
              <w:t>212,060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D8A329D" w14:textId="4ED12A51" w:rsidR="006B74BB" w:rsidRDefault="006B74BB" w:rsidP="006B74BB">
            <w:pPr>
              <w:spacing w:after="0"/>
              <w:jc w:val="right"/>
              <w:rPr>
                <w:color w:val="000000"/>
              </w:rPr>
            </w:pPr>
            <w:r w:rsidRPr="00CA65C5">
              <w:t>212,060</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9C47CF0" w14:textId="73B1289D" w:rsidR="006B74BB" w:rsidRDefault="006B74BB" w:rsidP="006B74BB">
            <w:pPr>
              <w:spacing w:after="0"/>
              <w:jc w:val="right"/>
              <w:rPr>
                <w:color w:val="000000"/>
              </w:rPr>
            </w:pPr>
            <w:r>
              <w:rPr>
                <w:color w:val="000000"/>
              </w:rPr>
              <w:t>203,658</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61F9DD1A" w14:textId="59D4E20D" w:rsidR="006B74BB" w:rsidRDefault="006B74BB" w:rsidP="006B74BB">
            <w:pPr>
              <w:spacing w:after="0"/>
              <w:jc w:val="right"/>
              <w:rPr>
                <w:color w:val="000000"/>
              </w:rPr>
            </w:pPr>
            <w:r>
              <w:rPr>
                <w:color w:val="000000"/>
              </w:rPr>
              <w:t>203,658</w:t>
            </w:r>
          </w:p>
        </w:tc>
      </w:tr>
      <w:tr w:rsidR="006B74BB" w14:paraId="6C3704C5"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4B0AC43" w14:textId="77777777" w:rsidR="006B74BB" w:rsidRDefault="006B74BB" w:rsidP="006B74BB">
            <w:pPr>
              <w:spacing w:after="0"/>
              <w:rPr>
                <w:i/>
                <w:iCs/>
                <w:color w:val="000000"/>
              </w:rPr>
            </w:pPr>
            <w:r>
              <w:rPr>
                <w:i/>
                <w:iCs/>
                <w:color w:val="000000"/>
              </w:rPr>
              <w:t xml:space="preserve">     B</w:t>
            </w:r>
            <w:r>
              <w:rPr>
                <w:i/>
                <w:iCs/>
                <w:color w:val="000000"/>
                <w:vertAlign w:val="subscript"/>
              </w:rPr>
              <w:t>40%</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8CD54F0" w14:textId="4B205A74" w:rsidR="006B74BB" w:rsidRDefault="006B74BB" w:rsidP="006B74BB">
            <w:pPr>
              <w:spacing w:after="0"/>
              <w:jc w:val="right"/>
              <w:rPr>
                <w:color w:val="000000"/>
              </w:rPr>
            </w:pPr>
            <w:r w:rsidRPr="00CA65C5">
              <w:t>84,824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84069C7" w14:textId="79A586E0" w:rsidR="006B74BB" w:rsidRDefault="006B74BB" w:rsidP="006B74BB">
            <w:pPr>
              <w:spacing w:after="0"/>
              <w:jc w:val="right"/>
              <w:rPr>
                <w:color w:val="000000"/>
              </w:rPr>
            </w:pPr>
            <w:r w:rsidRPr="00CA65C5">
              <w:t>84,824</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5A26FB64" w14:textId="726DF81F" w:rsidR="006B74BB" w:rsidRDefault="006B74BB" w:rsidP="006B74BB">
            <w:pPr>
              <w:spacing w:after="0"/>
              <w:jc w:val="right"/>
              <w:rPr>
                <w:color w:val="000000"/>
              </w:rPr>
            </w:pPr>
            <w:r>
              <w:rPr>
                <w:color w:val="000000"/>
              </w:rPr>
              <w:t>81,463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4870E29" w14:textId="1C283600" w:rsidR="006B74BB" w:rsidRDefault="006B74BB" w:rsidP="006B74BB">
            <w:pPr>
              <w:spacing w:after="0"/>
              <w:jc w:val="right"/>
              <w:rPr>
                <w:color w:val="000000"/>
              </w:rPr>
            </w:pPr>
            <w:r>
              <w:rPr>
                <w:color w:val="000000"/>
              </w:rPr>
              <w:t>81,463</w:t>
            </w:r>
          </w:p>
        </w:tc>
      </w:tr>
      <w:tr w:rsidR="006B74BB" w14:paraId="3215C51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15BEFD85" w14:textId="77777777" w:rsidR="006B74BB" w:rsidRDefault="006B74BB" w:rsidP="006B74BB">
            <w:pPr>
              <w:spacing w:after="0"/>
              <w:rPr>
                <w:i/>
                <w:iCs/>
                <w:color w:val="000000"/>
              </w:rPr>
            </w:pPr>
            <w:r>
              <w:rPr>
                <w:i/>
                <w:iCs/>
                <w:color w:val="000000"/>
              </w:rPr>
              <w:t xml:space="preserve">     B</w:t>
            </w:r>
            <w:r>
              <w:rPr>
                <w:i/>
                <w:iCs/>
                <w:color w:val="000000"/>
                <w:vertAlign w:val="subscript"/>
              </w:rPr>
              <w:t>35%</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5B1085D8" w14:textId="1324DD36" w:rsidR="006B74BB" w:rsidRDefault="006B74BB" w:rsidP="006B74BB">
            <w:pPr>
              <w:spacing w:after="0"/>
              <w:jc w:val="right"/>
              <w:rPr>
                <w:color w:val="000000"/>
              </w:rPr>
            </w:pPr>
            <w:r w:rsidRPr="00CA65C5">
              <w:t>74,221</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23EBA7F5" w14:textId="2B253F85" w:rsidR="006B74BB" w:rsidRDefault="006B74BB" w:rsidP="006B74BB">
            <w:pPr>
              <w:spacing w:after="0"/>
              <w:jc w:val="right"/>
              <w:rPr>
                <w:color w:val="000000"/>
              </w:rPr>
            </w:pPr>
            <w:r w:rsidRPr="00CA65C5">
              <w:t>74,221</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2297187B" w14:textId="6B141512" w:rsidR="006B74BB" w:rsidRDefault="006B74BB" w:rsidP="006B74BB">
            <w:pPr>
              <w:spacing w:after="0"/>
              <w:jc w:val="right"/>
              <w:rPr>
                <w:color w:val="000000"/>
              </w:rPr>
            </w:pPr>
            <w:r>
              <w:rPr>
                <w:color w:val="000000"/>
              </w:rPr>
              <w:t>71,280</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1992DC2F" w14:textId="52D11153" w:rsidR="006B74BB" w:rsidRDefault="006B74BB" w:rsidP="006B74BB">
            <w:pPr>
              <w:spacing w:after="0"/>
              <w:jc w:val="right"/>
              <w:rPr>
                <w:color w:val="000000"/>
              </w:rPr>
            </w:pPr>
            <w:r>
              <w:rPr>
                <w:color w:val="000000"/>
              </w:rPr>
              <w:t>71,280</w:t>
            </w:r>
          </w:p>
        </w:tc>
      </w:tr>
      <w:tr w:rsidR="006B74BB" w14:paraId="5478D690"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0836471E" w14:textId="77777777" w:rsidR="006B74BB" w:rsidRDefault="006B74BB" w:rsidP="006B74BB">
            <w:pPr>
              <w:spacing w:after="0"/>
              <w:rPr>
                <w:i/>
                <w:iCs/>
                <w:color w:val="000000"/>
              </w:rPr>
            </w:pPr>
            <w:r>
              <w:rPr>
                <w:i/>
                <w:iCs/>
                <w:color w:val="000000"/>
              </w:rPr>
              <w:t>F</w:t>
            </w:r>
            <w:r>
              <w:rPr>
                <w:i/>
                <w:iCs/>
                <w:color w:val="000000"/>
                <w:vertAlign w:val="subscript"/>
              </w:rPr>
              <w:t>OFL</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2552FBE1" w14:textId="32536763" w:rsidR="006B74BB" w:rsidRDefault="006B74BB" w:rsidP="006B74BB">
            <w:pPr>
              <w:spacing w:after="0"/>
              <w:jc w:val="right"/>
              <w:rPr>
                <w:color w:val="000000"/>
              </w:rPr>
            </w:pPr>
            <w:r w:rsidRPr="00CA65C5">
              <w:t>0.47</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7B95A021" w14:textId="002B3D78" w:rsidR="006B74BB" w:rsidRDefault="006B74BB" w:rsidP="006B74BB">
            <w:pPr>
              <w:spacing w:after="0"/>
              <w:jc w:val="right"/>
              <w:rPr>
                <w:color w:val="000000"/>
              </w:rPr>
            </w:pPr>
            <w:r w:rsidRPr="00CA65C5">
              <w:t>0.47</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62D1770" w14:textId="451F2699" w:rsidR="006B74BB" w:rsidRDefault="006B74BB" w:rsidP="006B74BB">
            <w:pPr>
              <w:spacing w:after="0"/>
              <w:jc w:val="right"/>
              <w:rPr>
                <w:color w:val="000000"/>
              </w:rPr>
            </w:pPr>
            <w:r>
              <w:rPr>
                <w:color w:val="000000"/>
              </w:rPr>
              <w:t>0.46</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7AE8EA7E" w14:textId="64C7664D" w:rsidR="006B74BB" w:rsidRDefault="006B74BB" w:rsidP="006B74BB">
            <w:pPr>
              <w:spacing w:after="0"/>
              <w:jc w:val="right"/>
              <w:rPr>
                <w:color w:val="000000"/>
              </w:rPr>
            </w:pPr>
            <w:r>
              <w:rPr>
                <w:color w:val="000000"/>
              </w:rPr>
              <w:t>0.46</w:t>
            </w:r>
          </w:p>
        </w:tc>
      </w:tr>
      <w:tr w:rsidR="006B74BB" w14:paraId="3E3C1003"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ACC36A4" w14:textId="77777777" w:rsidR="006B74BB" w:rsidRDefault="006B74BB" w:rsidP="006B74BB">
            <w:pPr>
              <w:spacing w:after="0"/>
              <w:rPr>
                <w:i/>
                <w:iCs/>
                <w:color w:val="000000"/>
              </w:rPr>
            </w:pPr>
            <w:r>
              <w:rPr>
                <w:i/>
                <w:iCs/>
                <w:color w:val="000000"/>
              </w:rPr>
              <w:t>maxF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75913BC" w14:textId="1302E989"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3F56EB30" w14:textId="51AD6E45"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04896CC1" w14:textId="0645DFD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271DD333" w14:textId="6AACB72B" w:rsidR="006B74BB" w:rsidRDefault="006B74BB" w:rsidP="006B74BB">
            <w:pPr>
              <w:spacing w:after="0"/>
              <w:jc w:val="right"/>
              <w:rPr>
                <w:color w:val="000000"/>
              </w:rPr>
            </w:pPr>
            <w:r>
              <w:rPr>
                <w:color w:val="000000"/>
              </w:rPr>
              <w:t>0.37</w:t>
            </w:r>
          </w:p>
        </w:tc>
      </w:tr>
      <w:tr w:rsidR="006B74BB" w14:paraId="69CB227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213F1DAE" w14:textId="77777777" w:rsidR="006B74BB" w:rsidRDefault="006B74BB" w:rsidP="006B74BB">
            <w:pPr>
              <w:spacing w:after="0"/>
              <w:rPr>
                <w:i/>
                <w:iCs/>
                <w:color w:val="000000"/>
              </w:rPr>
            </w:pPr>
            <w:r>
              <w:rPr>
                <w:i/>
                <w:iCs/>
                <w:color w:val="000000"/>
              </w:rPr>
              <w:t>F</w:t>
            </w:r>
            <w:r>
              <w:rPr>
                <w:i/>
                <w:iCs/>
                <w:color w:val="000000"/>
                <w:vertAlign w:val="subscript"/>
              </w:rPr>
              <w:t>ABC</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0D6266D8" w14:textId="1FA1F507" w:rsidR="006B74BB" w:rsidRDefault="006B74BB" w:rsidP="006B74BB">
            <w:pPr>
              <w:spacing w:after="0"/>
              <w:jc w:val="right"/>
              <w:rPr>
                <w:color w:val="000000"/>
              </w:rPr>
            </w:pPr>
            <w:r w:rsidRPr="00CA65C5">
              <w:t>0.38</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13101CA7" w14:textId="2D8DE35E" w:rsidR="006B74BB" w:rsidRDefault="006B74BB" w:rsidP="006B74BB">
            <w:pPr>
              <w:spacing w:after="0"/>
              <w:jc w:val="right"/>
              <w:rPr>
                <w:color w:val="000000"/>
              </w:rPr>
            </w:pPr>
            <w:r w:rsidRPr="00CA65C5">
              <w:t>0.38</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C27DE46" w14:textId="1EFBCBE2" w:rsidR="006B74BB" w:rsidRDefault="006B74BB" w:rsidP="006B74BB">
            <w:pPr>
              <w:spacing w:after="0"/>
              <w:jc w:val="right"/>
              <w:rPr>
                <w:color w:val="000000"/>
              </w:rPr>
            </w:pPr>
            <w:r>
              <w:rPr>
                <w:color w:val="000000"/>
              </w:rPr>
              <w:t>0.37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08718B1" w14:textId="135001FE" w:rsidR="006B74BB" w:rsidRDefault="006B74BB" w:rsidP="006B74BB">
            <w:pPr>
              <w:spacing w:after="0"/>
              <w:jc w:val="right"/>
              <w:rPr>
                <w:color w:val="000000"/>
              </w:rPr>
            </w:pPr>
            <w:r>
              <w:rPr>
                <w:color w:val="000000"/>
              </w:rPr>
              <w:t>0.37</w:t>
            </w:r>
          </w:p>
        </w:tc>
      </w:tr>
      <w:tr w:rsidR="006B74BB" w14:paraId="74B8ECBA"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30F69CE7" w14:textId="77777777" w:rsidR="006B74BB" w:rsidRDefault="006B74BB" w:rsidP="006B74BB">
            <w:pPr>
              <w:spacing w:after="0"/>
              <w:rPr>
                <w:color w:val="000000"/>
              </w:rPr>
            </w:pPr>
            <w:r>
              <w:rPr>
                <w:color w:val="000000"/>
              </w:rPr>
              <w:t>OFL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7FEE2A0C" w14:textId="5403DA23" w:rsidR="006B74BB" w:rsidRDefault="006B74BB" w:rsidP="006B74BB">
            <w:pPr>
              <w:spacing w:after="0"/>
              <w:jc w:val="right"/>
              <w:rPr>
                <w:color w:val="000000"/>
              </w:rPr>
            </w:pPr>
            <w:r w:rsidRPr="00CA65C5">
              <w:t>82,810</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6ED01048" w14:textId="13BBCC97" w:rsidR="006B74BB" w:rsidRDefault="006B74BB" w:rsidP="006B74BB">
            <w:pPr>
              <w:spacing w:after="0"/>
              <w:jc w:val="right"/>
              <w:rPr>
                <w:color w:val="000000"/>
              </w:rPr>
            </w:pPr>
            <w:r w:rsidRPr="00CA65C5">
              <w:t>86,432</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3F0D9929" w14:textId="7E0C0393" w:rsidR="006B74BB" w:rsidRDefault="006B74BB" w:rsidP="006B74BB">
            <w:pPr>
              <w:spacing w:after="0"/>
              <w:jc w:val="right"/>
              <w:rPr>
                <w:color w:val="000000"/>
              </w:rPr>
            </w:pPr>
            <w:r>
              <w:rPr>
                <w:color w:val="000000"/>
              </w:rPr>
              <w:t>75,863</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07B98F3E" w14:textId="3D0B6C5E" w:rsidR="006B74BB" w:rsidRDefault="006B74BB" w:rsidP="006B74BB">
            <w:pPr>
              <w:spacing w:after="0"/>
              <w:jc w:val="right"/>
              <w:rPr>
                <w:color w:val="000000"/>
              </w:rPr>
            </w:pPr>
            <w:r>
              <w:rPr>
                <w:color w:val="000000"/>
              </w:rPr>
              <w:t>77,763</w:t>
            </w:r>
          </w:p>
        </w:tc>
      </w:tr>
      <w:tr w:rsidR="006B74BB" w14:paraId="2D00FB7B" w14:textId="77777777" w:rsidTr="00F40CF0">
        <w:tc>
          <w:tcPr>
            <w:tcW w:w="3540" w:type="dxa"/>
            <w:tcBorders>
              <w:top w:val="nil"/>
              <w:left w:val="single" w:sz="8" w:space="0" w:color="auto"/>
              <w:bottom w:val="nil"/>
              <w:right w:val="nil"/>
            </w:tcBorders>
            <w:shd w:val="clear" w:color="000000" w:fill="FFFFFF"/>
            <w:tcMar>
              <w:top w:w="15" w:type="dxa"/>
              <w:left w:w="15" w:type="dxa"/>
              <w:bottom w:w="0" w:type="dxa"/>
              <w:right w:w="15" w:type="dxa"/>
            </w:tcMar>
            <w:vAlign w:val="center"/>
            <w:hideMark/>
          </w:tcPr>
          <w:p w14:paraId="755E860A" w14:textId="77777777" w:rsidR="006B74BB" w:rsidRDefault="006B74BB" w:rsidP="006B74BB">
            <w:pPr>
              <w:spacing w:after="0"/>
              <w:rPr>
                <w:color w:val="000000"/>
              </w:rPr>
            </w:pPr>
            <w:r>
              <w:rPr>
                <w:color w:val="000000"/>
              </w:rPr>
              <w:t>maxABC (t)</w:t>
            </w:r>
          </w:p>
        </w:tc>
        <w:tc>
          <w:tcPr>
            <w:tcW w:w="1340" w:type="dxa"/>
            <w:tcBorders>
              <w:top w:val="nil"/>
              <w:left w:val="single" w:sz="8" w:space="0" w:color="auto"/>
              <w:bottom w:val="nil"/>
              <w:right w:val="nil"/>
            </w:tcBorders>
            <w:shd w:val="clear" w:color="000000" w:fill="E7E6E6"/>
            <w:tcMar>
              <w:top w:w="15" w:type="dxa"/>
              <w:left w:w="15" w:type="dxa"/>
              <w:bottom w:w="0" w:type="dxa"/>
              <w:right w:w="15" w:type="dxa"/>
            </w:tcMar>
            <w:hideMark/>
          </w:tcPr>
          <w:p w14:paraId="4649322E" w14:textId="0FA9A535" w:rsidR="006B74BB" w:rsidRDefault="006B74BB" w:rsidP="006B74BB">
            <w:pPr>
              <w:spacing w:after="0"/>
              <w:jc w:val="right"/>
              <w:rPr>
                <w:color w:val="000000"/>
              </w:rPr>
            </w:pPr>
            <w:r w:rsidRPr="00CA65C5">
              <w:t>68,134</w:t>
            </w:r>
          </w:p>
        </w:tc>
        <w:tc>
          <w:tcPr>
            <w:tcW w:w="1540" w:type="dxa"/>
            <w:tcBorders>
              <w:top w:val="nil"/>
              <w:left w:val="nil"/>
              <w:bottom w:val="nil"/>
              <w:right w:val="single" w:sz="8" w:space="0" w:color="auto"/>
            </w:tcBorders>
            <w:shd w:val="clear" w:color="000000" w:fill="E7E6E6"/>
            <w:tcMar>
              <w:top w:w="15" w:type="dxa"/>
              <w:left w:w="15" w:type="dxa"/>
              <w:bottom w:w="0" w:type="dxa"/>
              <w:right w:w="15" w:type="dxa"/>
            </w:tcMar>
            <w:hideMark/>
          </w:tcPr>
          <w:p w14:paraId="0116F4FE" w14:textId="27A23D01" w:rsidR="006B74BB" w:rsidRDefault="006B74BB" w:rsidP="006B74BB">
            <w:pPr>
              <w:spacing w:after="0"/>
              <w:jc w:val="right"/>
              <w:rPr>
                <w:color w:val="000000"/>
              </w:rPr>
            </w:pPr>
            <w:r w:rsidRPr="00CA65C5">
              <w:t>71,079</w:t>
            </w:r>
          </w:p>
        </w:tc>
        <w:tc>
          <w:tcPr>
            <w:tcW w:w="0" w:type="auto"/>
            <w:tcBorders>
              <w:top w:val="nil"/>
              <w:left w:val="nil"/>
              <w:bottom w:val="nil"/>
              <w:right w:val="nil"/>
            </w:tcBorders>
            <w:shd w:val="clear" w:color="000000" w:fill="FFFFFF"/>
            <w:noWrap/>
            <w:tcMar>
              <w:top w:w="15" w:type="dxa"/>
              <w:left w:w="15" w:type="dxa"/>
              <w:bottom w:w="0" w:type="dxa"/>
              <w:right w:w="15" w:type="dxa"/>
            </w:tcMar>
            <w:vAlign w:val="center"/>
            <w:hideMark/>
          </w:tcPr>
          <w:p w14:paraId="68C1656D" w14:textId="60F61F70" w:rsidR="006B74BB" w:rsidRDefault="006B74BB" w:rsidP="006B74BB">
            <w:pPr>
              <w:spacing w:after="0"/>
              <w:jc w:val="right"/>
              <w:rPr>
                <w:color w:val="000000"/>
              </w:rPr>
            </w:pPr>
            <w:r>
              <w:rPr>
                <w:color w:val="000000"/>
              </w:rPr>
              <w:t>62,567</w:t>
            </w:r>
          </w:p>
        </w:tc>
        <w:tc>
          <w:tcPr>
            <w:tcW w:w="0" w:type="auto"/>
            <w:tcBorders>
              <w:top w:val="nil"/>
              <w:left w:val="nil"/>
              <w:bottom w:val="nil"/>
              <w:right w:val="single" w:sz="8" w:space="0" w:color="auto"/>
            </w:tcBorders>
            <w:shd w:val="clear" w:color="000000" w:fill="FFFFFF"/>
            <w:noWrap/>
            <w:tcMar>
              <w:top w:w="15" w:type="dxa"/>
              <w:left w:w="15" w:type="dxa"/>
              <w:bottom w:w="0" w:type="dxa"/>
              <w:right w:w="15" w:type="dxa"/>
            </w:tcMar>
            <w:vAlign w:val="center"/>
            <w:hideMark/>
          </w:tcPr>
          <w:p w14:paraId="5E5CE66E" w14:textId="558D559F" w:rsidR="006B74BB" w:rsidRDefault="006B74BB" w:rsidP="006B74BB">
            <w:pPr>
              <w:spacing w:after="0"/>
              <w:jc w:val="right"/>
              <w:rPr>
                <w:color w:val="000000"/>
              </w:rPr>
            </w:pPr>
            <w:r>
              <w:rPr>
                <w:color w:val="000000"/>
              </w:rPr>
              <w:t>64,119</w:t>
            </w:r>
          </w:p>
        </w:tc>
      </w:tr>
      <w:tr w:rsidR="006B74BB" w14:paraId="6D1E0813" w14:textId="77777777" w:rsidTr="00F40CF0">
        <w:tc>
          <w:tcPr>
            <w:tcW w:w="3540" w:type="dxa"/>
            <w:tcBorders>
              <w:top w:val="nil"/>
              <w:left w:val="single" w:sz="8" w:space="0" w:color="auto"/>
              <w:bottom w:val="single" w:sz="8" w:space="0" w:color="auto"/>
              <w:right w:val="nil"/>
            </w:tcBorders>
            <w:shd w:val="clear" w:color="000000" w:fill="FFFFFF"/>
            <w:tcMar>
              <w:top w:w="15" w:type="dxa"/>
              <w:left w:w="15" w:type="dxa"/>
              <w:bottom w:w="0" w:type="dxa"/>
              <w:right w:w="15" w:type="dxa"/>
            </w:tcMar>
            <w:vAlign w:val="center"/>
            <w:hideMark/>
          </w:tcPr>
          <w:p w14:paraId="19BC5848" w14:textId="77777777" w:rsidR="006B74BB" w:rsidRDefault="006B74BB" w:rsidP="006B74BB">
            <w:pPr>
              <w:spacing w:after="0"/>
              <w:rPr>
                <w:color w:val="000000"/>
              </w:rPr>
            </w:pPr>
            <w:r>
              <w:rPr>
                <w:color w:val="000000"/>
              </w:rPr>
              <w:t>ABC (t)</w:t>
            </w:r>
          </w:p>
        </w:tc>
        <w:tc>
          <w:tcPr>
            <w:tcW w:w="1340" w:type="dxa"/>
            <w:tcBorders>
              <w:top w:val="nil"/>
              <w:left w:val="single" w:sz="8" w:space="0" w:color="auto"/>
              <w:bottom w:val="single" w:sz="8" w:space="0" w:color="auto"/>
              <w:right w:val="nil"/>
            </w:tcBorders>
            <w:shd w:val="clear" w:color="000000" w:fill="E7E6E6"/>
            <w:tcMar>
              <w:top w:w="15" w:type="dxa"/>
              <w:left w:w="15" w:type="dxa"/>
              <w:bottom w:w="0" w:type="dxa"/>
              <w:right w:w="15" w:type="dxa"/>
            </w:tcMar>
            <w:hideMark/>
          </w:tcPr>
          <w:p w14:paraId="69937747" w14:textId="4327995C" w:rsidR="006B74BB" w:rsidRDefault="006B74BB" w:rsidP="006B74BB">
            <w:pPr>
              <w:spacing w:after="0"/>
              <w:jc w:val="right"/>
              <w:rPr>
                <w:color w:val="000000"/>
              </w:rPr>
            </w:pPr>
            <w:r w:rsidRPr="00CA65C5">
              <w:t>68,134</w:t>
            </w:r>
          </w:p>
        </w:tc>
        <w:tc>
          <w:tcPr>
            <w:tcW w:w="1540" w:type="dxa"/>
            <w:tcBorders>
              <w:top w:val="nil"/>
              <w:left w:val="nil"/>
              <w:bottom w:val="single" w:sz="8" w:space="0" w:color="auto"/>
              <w:right w:val="single" w:sz="8" w:space="0" w:color="auto"/>
            </w:tcBorders>
            <w:shd w:val="clear" w:color="000000" w:fill="E7E6E6"/>
            <w:tcMar>
              <w:top w:w="15" w:type="dxa"/>
              <w:left w:w="15" w:type="dxa"/>
              <w:bottom w:w="0" w:type="dxa"/>
              <w:right w:w="15" w:type="dxa"/>
            </w:tcMar>
            <w:hideMark/>
          </w:tcPr>
          <w:p w14:paraId="5953D6AD" w14:textId="03980450" w:rsidR="006B74BB" w:rsidRDefault="006B74BB" w:rsidP="006B74BB">
            <w:pPr>
              <w:spacing w:after="0"/>
              <w:jc w:val="right"/>
              <w:rPr>
                <w:color w:val="000000"/>
              </w:rPr>
            </w:pPr>
            <w:r w:rsidRPr="00CA65C5">
              <w:t>71,079</w:t>
            </w:r>
          </w:p>
        </w:tc>
        <w:tc>
          <w:tcPr>
            <w:tcW w:w="0" w:type="auto"/>
            <w:tcBorders>
              <w:top w:val="nil"/>
              <w:left w:val="nil"/>
              <w:bottom w:val="single" w:sz="8" w:space="0" w:color="auto"/>
              <w:right w:val="nil"/>
            </w:tcBorders>
            <w:shd w:val="clear" w:color="000000" w:fill="FFFFFF"/>
            <w:noWrap/>
            <w:tcMar>
              <w:top w:w="15" w:type="dxa"/>
              <w:left w:w="15" w:type="dxa"/>
              <w:bottom w:w="0" w:type="dxa"/>
              <w:right w:w="15" w:type="dxa"/>
            </w:tcMar>
            <w:vAlign w:val="center"/>
            <w:hideMark/>
          </w:tcPr>
          <w:p w14:paraId="005F9CAB" w14:textId="5BD14E18" w:rsidR="006B74BB" w:rsidRDefault="006B74BB" w:rsidP="006B74BB">
            <w:pPr>
              <w:spacing w:after="0"/>
              <w:jc w:val="right"/>
              <w:rPr>
                <w:color w:val="000000"/>
              </w:rPr>
            </w:pPr>
            <w:r>
              <w:rPr>
                <w:color w:val="000000"/>
              </w:rPr>
              <w:t>62,567</w:t>
            </w:r>
          </w:p>
        </w:tc>
        <w:tc>
          <w:tcPr>
            <w:tcW w:w="0" w:type="auto"/>
            <w:tcBorders>
              <w:top w:val="nil"/>
              <w:left w:val="nil"/>
              <w:bottom w:val="single" w:sz="8" w:space="0" w:color="auto"/>
              <w:right w:val="single" w:sz="8" w:space="0" w:color="auto"/>
            </w:tcBorders>
            <w:shd w:val="clear" w:color="000000" w:fill="FFFFFF"/>
            <w:noWrap/>
            <w:tcMar>
              <w:top w:w="15" w:type="dxa"/>
              <w:left w:w="15" w:type="dxa"/>
              <w:bottom w:w="0" w:type="dxa"/>
              <w:right w:w="15" w:type="dxa"/>
            </w:tcMar>
            <w:vAlign w:val="center"/>
            <w:hideMark/>
          </w:tcPr>
          <w:p w14:paraId="6F09FC39" w14:textId="31F69BFC" w:rsidR="006B74BB" w:rsidRDefault="006B74BB" w:rsidP="006B74BB">
            <w:pPr>
              <w:spacing w:after="0"/>
              <w:jc w:val="right"/>
              <w:rPr>
                <w:color w:val="000000"/>
              </w:rPr>
            </w:pPr>
            <w:r>
              <w:rPr>
                <w:color w:val="000000"/>
              </w:rPr>
              <w:t>64,119</w:t>
            </w:r>
          </w:p>
        </w:tc>
      </w:tr>
      <w:tr w:rsidR="00D43996" w14:paraId="45250FE2" w14:textId="77777777" w:rsidTr="004D614B">
        <w:tc>
          <w:tcPr>
            <w:tcW w:w="3540" w:type="dxa"/>
            <w:vMerge w:val="restart"/>
            <w:tcBorders>
              <w:top w:val="nil"/>
              <w:left w:val="single" w:sz="8" w:space="0" w:color="auto"/>
              <w:bottom w:val="single" w:sz="8" w:space="0" w:color="000000"/>
              <w:right w:val="single" w:sz="8" w:space="0" w:color="auto"/>
            </w:tcBorders>
            <w:shd w:val="clear" w:color="000000" w:fill="FFFFFF"/>
            <w:tcMar>
              <w:top w:w="15" w:type="dxa"/>
              <w:left w:w="15" w:type="dxa"/>
              <w:bottom w:w="0" w:type="dxa"/>
              <w:right w:w="15" w:type="dxa"/>
            </w:tcMar>
            <w:vAlign w:val="center"/>
            <w:hideMark/>
          </w:tcPr>
          <w:p w14:paraId="3428A263" w14:textId="77777777" w:rsidR="00D43996" w:rsidRDefault="00D43996" w:rsidP="004D614B">
            <w:pPr>
              <w:spacing w:after="0"/>
              <w:jc w:val="both"/>
              <w:rPr>
                <w:b/>
                <w:bCs/>
                <w:color w:val="000000"/>
              </w:rPr>
            </w:pPr>
            <w:r>
              <w:rPr>
                <w:b/>
                <w:bCs/>
                <w:color w:val="000000"/>
              </w:rPr>
              <w:t>Status</w:t>
            </w:r>
          </w:p>
        </w:tc>
        <w:tc>
          <w:tcPr>
            <w:tcW w:w="288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15EA6F95" w14:textId="77777777" w:rsidR="00D43996" w:rsidRDefault="00D43996" w:rsidP="004D614B">
            <w:pPr>
              <w:spacing w:after="0"/>
              <w:jc w:val="center"/>
              <w:rPr>
                <w:color w:val="000000"/>
              </w:rPr>
            </w:pPr>
            <w:r>
              <w:rPr>
                <w:color w:val="000000"/>
              </w:rPr>
              <w:t xml:space="preserve">As determined </w:t>
            </w:r>
            <w:r>
              <w:rPr>
                <w:i/>
                <w:iCs/>
                <w:color w:val="000000"/>
              </w:rPr>
              <w:t xml:space="preserve">last </w:t>
            </w:r>
            <w:r>
              <w:rPr>
                <w:color w:val="000000"/>
              </w:rPr>
              <w:t>year for:</w:t>
            </w:r>
          </w:p>
        </w:tc>
        <w:tc>
          <w:tcPr>
            <w:tcW w:w="2900" w:type="dxa"/>
            <w:gridSpan w:val="2"/>
            <w:tcBorders>
              <w:top w:val="single" w:sz="8" w:space="0" w:color="auto"/>
              <w:left w:val="nil"/>
              <w:bottom w:val="nil"/>
              <w:right w:val="single" w:sz="8" w:space="0" w:color="000000"/>
            </w:tcBorders>
            <w:shd w:val="clear" w:color="000000" w:fill="FFFFFF"/>
            <w:tcMar>
              <w:top w:w="15" w:type="dxa"/>
              <w:left w:w="15" w:type="dxa"/>
              <w:bottom w:w="0" w:type="dxa"/>
              <w:right w:w="15" w:type="dxa"/>
            </w:tcMar>
            <w:vAlign w:val="center"/>
            <w:hideMark/>
          </w:tcPr>
          <w:p w14:paraId="5DC762C5" w14:textId="77777777" w:rsidR="00D43996" w:rsidRDefault="00D43996" w:rsidP="004D614B">
            <w:pPr>
              <w:spacing w:after="0"/>
              <w:jc w:val="center"/>
              <w:rPr>
                <w:color w:val="000000"/>
              </w:rPr>
            </w:pPr>
            <w:r>
              <w:rPr>
                <w:color w:val="000000"/>
              </w:rPr>
              <w:t xml:space="preserve">As determined </w:t>
            </w:r>
            <w:r>
              <w:rPr>
                <w:i/>
                <w:iCs/>
                <w:color w:val="000000"/>
              </w:rPr>
              <w:t>this</w:t>
            </w:r>
            <w:r>
              <w:rPr>
                <w:color w:val="000000"/>
              </w:rPr>
              <w:t xml:space="preserve"> year for:</w:t>
            </w:r>
          </w:p>
        </w:tc>
      </w:tr>
      <w:tr w:rsidR="00D43996" w14:paraId="266D11BE" w14:textId="77777777" w:rsidTr="004D614B">
        <w:tc>
          <w:tcPr>
            <w:tcW w:w="0" w:type="auto"/>
            <w:vMerge/>
            <w:tcBorders>
              <w:top w:val="nil"/>
              <w:left w:val="single" w:sz="8" w:space="0" w:color="auto"/>
              <w:bottom w:val="single" w:sz="8" w:space="0" w:color="000000"/>
              <w:right w:val="single" w:sz="8" w:space="0" w:color="auto"/>
            </w:tcBorders>
            <w:vAlign w:val="center"/>
            <w:hideMark/>
          </w:tcPr>
          <w:p w14:paraId="39DF35A8" w14:textId="77777777" w:rsidR="00D43996" w:rsidRDefault="00D43996" w:rsidP="004D614B">
            <w:pPr>
              <w:spacing w:after="0"/>
              <w:rPr>
                <w:b/>
                <w:bCs/>
                <w:color w:val="000000"/>
                <w:sz w:val="24"/>
                <w:szCs w:val="24"/>
              </w:rPr>
            </w:pPr>
          </w:p>
        </w:tc>
        <w:tc>
          <w:tcPr>
            <w:tcW w:w="13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431A3EBB" w14:textId="301509D1" w:rsidR="00D43996" w:rsidRDefault="00D43996" w:rsidP="00AB4977">
            <w:pPr>
              <w:spacing w:after="0"/>
              <w:jc w:val="right"/>
              <w:rPr>
                <w:color w:val="000000"/>
              </w:rPr>
            </w:pPr>
            <w:r>
              <w:rPr>
                <w:color w:val="000000"/>
              </w:rPr>
              <w:t>201</w:t>
            </w:r>
            <w:r w:rsidR="00AB4977">
              <w:rPr>
                <w:color w:val="000000"/>
              </w:rPr>
              <w:t>8</w:t>
            </w:r>
          </w:p>
        </w:tc>
        <w:tc>
          <w:tcPr>
            <w:tcW w:w="154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60E55776" w14:textId="69ED8170" w:rsidR="00D43996" w:rsidRDefault="00D43996" w:rsidP="004D614B">
            <w:pPr>
              <w:spacing w:after="0"/>
              <w:jc w:val="right"/>
              <w:rPr>
                <w:color w:val="000000"/>
              </w:rPr>
            </w:pPr>
            <w:r>
              <w:rPr>
                <w:color w:val="000000"/>
              </w:rPr>
              <w:t>2</w:t>
            </w:r>
            <w:r w:rsidR="00AB4977">
              <w:rPr>
                <w:color w:val="000000"/>
              </w:rPr>
              <w:t>019</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5959274D" w14:textId="61BDCD30" w:rsidR="00D43996" w:rsidRDefault="00AB4977" w:rsidP="004D614B">
            <w:pPr>
              <w:spacing w:after="0"/>
              <w:jc w:val="right"/>
              <w:rPr>
                <w:color w:val="000000"/>
              </w:rPr>
            </w:pPr>
            <w:r>
              <w:rPr>
                <w:color w:val="000000"/>
              </w:rPr>
              <w:t>2019</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4C45A238" w14:textId="3E41E2A4" w:rsidR="00D43996" w:rsidRDefault="00AB4977" w:rsidP="004D614B">
            <w:pPr>
              <w:spacing w:after="0"/>
              <w:jc w:val="right"/>
              <w:rPr>
                <w:color w:val="000000"/>
              </w:rPr>
            </w:pPr>
            <w:r>
              <w:rPr>
                <w:color w:val="000000"/>
              </w:rPr>
              <w:t>2020</w:t>
            </w:r>
          </w:p>
        </w:tc>
      </w:tr>
      <w:tr w:rsidR="00D43996" w14:paraId="181FDB56"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414E5FDE" w14:textId="77777777" w:rsidR="00D43996" w:rsidRDefault="00D43996" w:rsidP="004D614B">
            <w:pPr>
              <w:spacing w:after="0"/>
              <w:rPr>
                <w:color w:val="000000"/>
              </w:rPr>
            </w:pPr>
            <w:r>
              <w:rPr>
                <w:color w:val="000000"/>
              </w:rPr>
              <w:t>Overfishing</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76C0AA2D" w14:textId="77777777" w:rsidR="00D43996" w:rsidRDefault="00D43996" w:rsidP="004D614B">
            <w:pPr>
              <w:spacing w:after="0"/>
              <w:jc w:val="right"/>
              <w:rPr>
                <w:color w:val="000000"/>
              </w:rPr>
            </w:pPr>
            <w:r>
              <w:rPr>
                <w:color w:val="000000"/>
              </w:rPr>
              <w:t>no</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584D7B14" w14:textId="77777777" w:rsidR="00D43996" w:rsidRDefault="00D43996" w:rsidP="004D614B">
            <w:pPr>
              <w:spacing w:after="0"/>
              <w:jc w:val="right"/>
              <w:rPr>
                <w:color w:val="000000"/>
              </w:rPr>
            </w:pPr>
            <w:r>
              <w:rPr>
                <w:color w:val="000000"/>
              </w:rPr>
              <w:t>n/a</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2F779C7D" w14:textId="77777777" w:rsidR="00D43996" w:rsidRDefault="00D43996" w:rsidP="004D614B">
            <w:pPr>
              <w:spacing w:after="0"/>
              <w:jc w:val="right"/>
              <w:rPr>
                <w:color w:val="000000"/>
              </w:rPr>
            </w:pPr>
            <w:r>
              <w:rPr>
                <w:color w:val="000000"/>
              </w:rPr>
              <w:t>no</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1ABB224E" w14:textId="77777777" w:rsidR="00D43996" w:rsidRDefault="00D43996" w:rsidP="004D614B">
            <w:pPr>
              <w:spacing w:after="0"/>
              <w:jc w:val="right"/>
              <w:rPr>
                <w:color w:val="000000"/>
              </w:rPr>
            </w:pPr>
            <w:r>
              <w:rPr>
                <w:color w:val="000000"/>
              </w:rPr>
              <w:t>n/a</w:t>
            </w:r>
          </w:p>
        </w:tc>
      </w:tr>
      <w:tr w:rsidR="00D43996" w14:paraId="1C254E6B" w14:textId="77777777" w:rsidTr="004D614B">
        <w:tc>
          <w:tcPr>
            <w:tcW w:w="3540" w:type="dxa"/>
            <w:tcBorders>
              <w:top w:val="nil"/>
              <w:left w:val="single" w:sz="8" w:space="0" w:color="auto"/>
              <w:bottom w:val="nil"/>
              <w:right w:val="single" w:sz="8" w:space="0" w:color="auto"/>
            </w:tcBorders>
            <w:shd w:val="clear" w:color="000000" w:fill="FFFFFF"/>
            <w:tcMar>
              <w:top w:w="15" w:type="dxa"/>
              <w:left w:w="15" w:type="dxa"/>
              <w:bottom w:w="0" w:type="dxa"/>
              <w:right w:w="15" w:type="dxa"/>
            </w:tcMar>
            <w:vAlign w:val="center"/>
            <w:hideMark/>
          </w:tcPr>
          <w:p w14:paraId="192E3348" w14:textId="77777777" w:rsidR="00D43996" w:rsidRDefault="00D43996" w:rsidP="004D614B">
            <w:pPr>
              <w:spacing w:after="0"/>
              <w:rPr>
                <w:color w:val="000000"/>
              </w:rPr>
            </w:pPr>
            <w:r>
              <w:rPr>
                <w:color w:val="000000"/>
              </w:rPr>
              <w:t>Overfished</w:t>
            </w:r>
          </w:p>
        </w:tc>
        <w:tc>
          <w:tcPr>
            <w:tcW w:w="1340" w:type="dxa"/>
            <w:tcBorders>
              <w:top w:val="nil"/>
              <w:left w:val="nil"/>
              <w:bottom w:val="nil"/>
              <w:right w:val="nil"/>
            </w:tcBorders>
            <w:shd w:val="clear" w:color="000000" w:fill="F2F2F2"/>
            <w:tcMar>
              <w:top w:w="15" w:type="dxa"/>
              <w:left w:w="15" w:type="dxa"/>
              <w:bottom w:w="0" w:type="dxa"/>
              <w:right w:w="15" w:type="dxa"/>
            </w:tcMar>
            <w:vAlign w:val="center"/>
            <w:hideMark/>
          </w:tcPr>
          <w:p w14:paraId="1C721E1C" w14:textId="77777777" w:rsidR="00D43996" w:rsidRDefault="00D43996" w:rsidP="004D614B">
            <w:pPr>
              <w:spacing w:after="0"/>
              <w:jc w:val="right"/>
              <w:rPr>
                <w:color w:val="000000"/>
              </w:rPr>
            </w:pPr>
            <w:r>
              <w:rPr>
                <w:color w:val="000000"/>
              </w:rPr>
              <w:t>n/a</w:t>
            </w:r>
          </w:p>
        </w:tc>
        <w:tc>
          <w:tcPr>
            <w:tcW w:w="1540" w:type="dxa"/>
            <w:tcBorders>
              <w:top w:val="nil"/>
              <w:left w:val="nil"/>
              <w:bottom w:val="nil"/>
              <w:right w:val="single" w:sz="8" w:space="0" w:color="auto"/>
            </w:tcBorders>
            <w:shd w:val="clear" w:color="000000" w:fill="F2F2F2"/>
            <w:tcMar>
              <w:top w:w="15" w:type="dxa"/>
              <w:left w:w="15" w:type="dxa"/>
              <w:bottom w:w="0" w:type="dxa"/>
              <w:right w:w="15" w:type="dxa"/>
            </w:tcMar>
            <w:vAlign w:val="center"/>
            <w:hideMark/>
          </w:tcPr>
          <w:p w14:paraId="60F9E08D" w14:textId="77777777" w:rsidR="00D43996" w:rsidRDefault="00D43996" w:rsidP="004D614B">
            <w:pPr>
              <w:spacing w:after="0"/>
              <w:jc w:val="right"/>
              <w:rPr>
                <w:color w:val="000000"/>
              </w:rPr>
            </w:pPr>
            <w:r>
              <w:rPr>
                <w:color w:val="000000"/>
              </w:rPr>
              <w:t>no</w:t>
            </w:r>
          </w:p>
        </w:tc>
        <w:tc>
          <w:tcPr>
            <w:tcW w:w="1440" w:type="dxa"/>
            <w:tcBorders>
              <w:top w:val="nil"/>
              <w:left w:val="nil"/>
              <w:bottom w:val="nil"/>
              <w:right w:val="nil"/>
            </w:tcBorders>
            <w:shd w:val="clear" w:color="000000" w:fill="FFFFFF"/>
            <w:tcMar>
              <w:top w:w="15" w:type="dxa"/>
              <w:left w:w="15" w:type="dxa"/>
              <w:bottom w:w="0" w:type="dxa"/>
              <w:right w:w="15" w:type="dxa"/>
            </w:tcMar>
            <w:vAlign w:val="center"/>
            <w:hideMark/>
          </w:tcPr>
          <w:p w14:paraId="6D286CE4" w14:textId="77777777" w:rsidR="00D43996" w:rsidRDefault="00D43996" w:rsidP="004D614B">
            <w:pPr>
              <w:spacing w:after="0"/>
              <w:jc w:val="right"/>
              <w:rPr>
                <w:color w:val="000000"/>
              </w:rPr>
            </w:pPr>
            <w:r>
              <w:rPr>
                <w:color w:val="000000"/>
              </w:rPr>
              <w:t>n/a</w:t>
            </w:r>
          </w:p>
        </w:tc>
        <w:tc>
          <w:tcPr>
            <w:tcW w:w="1460" w:type="dxa"/>
            <w:tcBorders>
              <w:top w:val="nil"/>
              <w:left w:val="nil"/>
              <w:bottom w:val="nil"/>
              <w:right w:val="single" w:sz="8" w:space="0" w:color="auto"/>
            </w:tcBorders>
            <w:shd w:val="clear" w:color="000000" w:fill="FFFFFF"/>
            <w:tcMar>
              <w:top w:w="15" w:type="dxa"/>
              <w:left w:w="15" w:type="dxa"/>
              <w:bottom w:w="0" w:type="dxa"/>
              <w:right w:w="15" w:type="dxa"/>
            </w:tcMar>
            <w:vAlign w:val="center"/>
            <w:hideMark/>
          </w:tcPr>
          <w:p w14:paraId="42E667B4" w14:textId="77777777" w:rsidR="00D43996" w:rsidRDefault="00D43996" w:rsidP="004D614B">
            <w:pPr>
              <w:spacing w:after="0"/>
              <w:jc w:val="right"/>
              <w:rPr>
                <w:color w:val="000000"/>
              </w:rPr>
            </w:pPr>
            <w:r>
              <w:rPr>
                <w:color w:val="000000"/>
              </w:rPr>
              <w:t>no</w:t>
            </w:r>
          </w:p>
        </w:tc>
      </w:tr>
      <w:tr w:rsidR="00D43996" w14:paraId="602F2D5E" w14:textId="77777777" w:rsidTr="004D614B">
        <w:tc>
          <w:tcPr>
            <w:tcW w:w="3540" w:type="dxa"/>
            <w:tcBorders>
              <w:top w:val="nil"/>
              <w:left w:val="single" w:sz="8" w:space="0" w:color="auto"/>
              <w:bottom w:val="single" w:sz="8" w:space="0" w:color="auto"/>
              <w:right w:val="single" w:sz="8" w:space="0" w:color="auto"/>
            </w:tcBorders>
            <w:shd w:val="clear" w:color="000000" w:fill="FFFFFF"/>
            <w:tcMar>
              <w:top w:w="15" w:type="dxa"/>
              <w:left w:w="15" w:type="dxa"/>
              <w:bottom w:w="0" w:type="dxa"/>
              <w:right w:w="15" w:type="dxa"/>
            </w:tcMar>
            <w:vAlign w:val="center"/>
            <w:hideMark/>
          </w:tcPr>
          <w:p w14:paraId="5E3E132B" w14:textId="77777777" w:rsidR="00D43996" w:rsidRDefault="00D43996" w:rsidP="004D614B">
            <w:pPr>
              <w:spacing w:after="0"/>
              <w:rPr>
                <w:color w:val="000000"/>
              </w:rPr>
            </w:pPr>
            <w:r>
              <w:rPr>
                <w:color w:val="000000"/>
              </w:rPr>
              <w:t>Approaching overfished</w:t>
            </w:r>
          </w:p>
        </w:tc>
        <w:tc>
          <w:tcPr>
            <w:tcW w:w="1340" w:type="dxa"/>
            <w:tcBorders>
              <w:top w:val="nil"/>
              <w:left w:val="nil"/>
              <w:bottom w:val="single" w:sz="8" w:space="0" w:color="auto"/>
              <w:right w:val="nil"/>
            </w:tcBorders>
            <w:shd w:val="clear" w:color="000000" w:fill="F2F2F2"/>
            <w:tcMar>
              <w:top w:w="15" w:type="dxa"/>
              <w:left w:w="15" w:type="dxa"/>
              <w:bottom w:w="0" w:type="dxa"/>
              <w:right w:w="15" w:type="dxa"/>
            </w:tcMar>
            <w:vAlign w:val="center"/>
            <w:hideMark/>
          </w:tcPr>
          <w:p w14:paraId="0E725096" w14:textId="77777777" w:rsidR="00D43996" w:rsidRDefault="00D43996" w:rsidP="004D614B">
            <w:pPr>
              <w:spacing w:after="0"/>
              <w:jc w:val="right"/>
              <w:rPr>
                <w:color w:val="000000"/>
              </w:rPr>
            </w:pPr>
            <w:r>
              <w:rPr>
                <w:color w:val="000000"/>
              </w:rPr>
              <w:t>n/a</w:t>
            </w:r>
          </w:p>
        </w:tc>
        <w:tc>
          <w:tcPr>
            <w:tcW w:w="1540" w:type="dxa"/>
            <w:tcBorders>
              <w:top w:val="nil"/>
              <w:left w:val="nil"/>
              <w:bottom w:val="single" w:sz="8" w:space="0" w:color="auto"/>
              <w:right w:val="single" w:sz="8" w:space="0" w:color="auto"/>
            </w:tcBorders>
            <w:shd w:val="clear" w:color="000000" w:fill="F2F2F2"/>
            <w:tcMar>
              <w:top w:w="15" w:type="dxa"/>
              <w:left w:w="15" w:type="dxa"/>
              <w:bottom w:w="0" w:type="dxa"/>
              <w:right w:w="15" w:type="dxa"/>
            </w:tcMar>
            <w:vAlign w:val="center"/>
            <w:hideMark/>
          </w:tcPr>
          <w:p w14:paraId="528A368D" w14:textId="77777777" w:rsidR="00D43996" w:rsidRDefault="00D43996" w:rsidP="004D614B">
            <w:pPr>
              <w:spacing w:after="0"/>
              <w:jc w:val="right"/>
              <w:rPr>
                <w:color w:val="000000"/>
              </w:rPr>
            </w:pPr>
            <w:r>
              <w:rPr>
                <w:color w:val="000000"/>
              </w:rPr>
              <w:t>no</w:t>
            </w:r>
          </w:p>
        </w:tc>
        <w:tc>
          <w:tcPr>
            <w:tcW w:w="1440" w:type="dxa"/>
            <w:tcBorders>
              <w:top w:val="nil"/>
              <w:left w:val="nil"/>
              <w:bottom w:val="single" w:sz="8" w:space="0" w:color="auto"/>
              <w:right w:val="nil"/>
            </w:tcBorders>
            <w:shd w:val="clear" w:color="000000" w:fill="FFFFFF"/>
            <w:tcMar>
              <w:top w:w="15" w:type="dxa"/>
              <w:left w:w="15" w:type="dxa"/>
              <w:bottom w:w="0" w:type="dxa"/>
              <w:right w:w="15" w:type="dxa"/>
            </w:tcMar>
            <w:vAlign w:val="center"/>
            <w:hideMark/>
          </w:tcPr>
          <w:p w14:paraId="1B5B9192" w14:textId="77777777" w:rsidR="00D43996" w:rsidRDefault="00D43996" w:rsidP="004D614B">
            <w:pPr>
              <w:spacing w:after="0"/>
              <w:jc w:val="right"/>
              <w:rPr>
                <w:color w:val="000000"/>
              </w:rPr>
            </w:pPr>
            <w:r>
              <w:rPr>
                <w:color w:val="000000"/>
              </w:rPr>
              <w:t>n/a</w:t>
            </w:r>
          </w:p>
        </w:tc>
        <w:tc>
          <w:tcPr>
            <w:tcW w:w="1460" w:type="dxa"/>
            <w:tcBorders>
              <w:top w:val="nil"/>
              <w:left w:val="nil"/>
              <w:bottom w:val="single" w:sz="8" w:space="0" w:color="auto"/>
              <w:right w:val="single" w:sz="8" w:space="0" w:color="auto"/>
            </w:tcBorders>
            <w:shd w:val="clear" w:color="000000" w:fill="FFFFFF"/>
            <w:tcMar>
              <w:top w:w="15" w:type="dxa"/>
              <w:left w:w="15" w:type="dxa"/>
              <w:bottom w:w="0" w:type="dxa"/>
              <w:right w:w="15" w:type="dxa"/>
            </w:tcMar>
            <w:vAlign w:val="center"/>
            <w:hideMark/>
          </w:tcPr>
          <w:p w14:paraId="22EC596B" w14:textId="77777777" w:rsidR="00D43996" w:rsidRDefault="00D43996" w:rsidP="004D614B">
            <w:pPr>
              <w:spacing w:after="0"/>
              <w:jc w:val="right"/>
              <w:rPr>
                <w:color w:val="000000"/>
              </w:rPr>
            </w:pPr>
            <w:r>
              <w:rPr>
                <w:color w:val="000000"/>
              </w:rPr>
              <w:t>no</w:t>
            </w:r>
          </w:p>
        </w:tc>
      </w:tr>
    </w:tbl>
    <w:p w14:paraId="198F8DCD" w14:textId="6C2F631B" w:rsidR="003F0989" w:rsidRPr="00343FC5" w:rsidRDefault="00D43996" w:rsidP="003F0989">
      <w:pPr>
        <w:spacing w:after="160" w:line="259" w:lineRule="auto"/>
      </w:pPr>
      <w:r w:rsidRPr="00343FC5">
        <w:t xml:space="preserve"> </w:t>
      </w:r>
      <w:r w:rsidR="003F0989" w:rsidRPr="00343FC5">
        <w:t xml:space="preserve">* Projections are based on estimated catches of </w:t>
      </w:r>
      <w:r w:rsidR="009B181D">
        <w:t>8,669</w:t>
      </w:r>
      <w:r w:rsidR="003F0989" w:rsidRPr="00343FC5">
        <w:t xml:space="preserve"> t </w:t>
      </w:r>
      <w:r w:rsidR="00A261BE" w:rsidRPr="00343FC5">
        <w:t xml:space="preserve">used in place of </w:t>
      </w:r>
      <w:r w:rsidR="009B181D">
        <w:t>maximum permissible ABC for 2020</w:t>
      </w:r>
      <w:r w:rsidR="00A261BE" w:rsidRPr="00343FC5">
        <w:t xml:space="preserve"> </w:t>
      </w:r>
      <w:r w:rsidR="003F0989" w:rsidRPr="00343FC5">
        <w:t xml:space="preserve">and </w:t>
      </w:r>
      <w:r w:rsidR="009B181D">
        <w:t>11,519</w:t>
      </w:r>
      <w:r w:rsidR="003F0989" w:rsidRPr="00343FC5">
        <w:t xml:space="preserve"> t </w:t>
      </w:r>
      <w:r w:rsidR="00A261BE" w:rsidRPr="00343FC5">
        <w:t xml:space="preserve">used in place of </w:t>
      </w:r>
      <w:r w:rsidR="009B181D">
        <w:t>maximum permissible ABC for 2021</w:t>
      </w:r>
      <w:r w:rsidR="003F0989" w:rsidRPr="00343FC5">
        <w:t xml:space="preserve"> and </w:t>
      </w:r>
      <w:r w:rsidR="009B181D">
        <w:t>2022. The final catch for 2020</w:t>
      </w:r>
      <w:r w:rsidR="003F0989" w:rsidRPr="00343FC5">
        <w:t xml:space="preserve"> was estimated by taking the average tons caught between October </w:t>
      </w:r>
      <w:r w:rsidR="009B181D">
        <w:t>26</w:t>
      </w:r>
      <w:r w:rsidR="003F0989" w:rsidRPr="00343FC5">
        <w:t xml:space="preserve"> and December 31 over the previous 5 years (201</w:t>
      </w:r>
      <w:r w:rsidR="009B181D">
        <w:t>5-2019</w:t>
      </w:r>
      <w:r w:rsidR="003F0989" w:rsidRPr="00343FC5">
        <w:t xml:space="preserve">) and adding this average amount to the catch-to-date as of October </w:t>
      </w:r>
      <w:r w:rsidR="009B181D">
        <w:t>26, 2020</w:t>
      </w:r>
      <w:r w:rsidR="003F0989" w:rsidRPr="00343FC5">
        <w:t xml:space="preserve">.  The </w:t>
      </w:r>
      <w:r w:rsidR="009B181D">
        <w:t>2021</w:t>
      </w:r>
      <w:r w:rsidR="003F0989" w:rsidRPr="00343FC5">
        <w:t xml:space="preserve"> </w:t>
      </w:r>
      <w:r w:rsidR="009B181D">
        <w:t>and 2022</w:t>
      </w:r>
      <w:r w:rsidR="00A261BE" w:rsidRPr="00343FC5">
        <w:t xml:space="preserve"> </w:t>
      </w:r>
      <w:r w:rsidR="003F0989" w:rsidRPr="00343FC5">
        <w:t>catch was estimated as the average of the total catch in each of the last 5 years (201</w:t>
      </w:r>
      <w:r w:rsidR="009B181D">
        <w:t>5-2019</w:t>
      </w:r>
      <w:r w:rsidR="003F0989" w:rsidRPr="00343FC5">
        <w:t xml:space="preserve">). </w:t>
      </w:r>
    </w:p>
    <w:p w14:paraId="38167694" w14:textId="1416FE46" w:rsidR="0031778B" w:rsidRPr="00DD6D62" w:rsidRDefault="0031778B" w:rsidP="00845A93">
      <w:pPr>
        <w:pStyle w:val="Heading2"/>
        <w:rPr>
          <w:highlight w:val="lightGray"/>
        </w:rPr>
      </w:pPr>
      <w:r w:rsidRPr="00DD6D62">
        <w:t xml:space="preserve">Responses to SSC and Plan Team Comments on Assessments </w:t>
      </w:r>
      <w:r w:rsidR="00292474" w:rsidRPr="00DD6D62">
        <w:t>in General</w:t>
      </w:r>
    </w:p>
    <w:p w14:paraId="28DF9EB5" w14:textId="134964DE" w:rsidR="001778B6" w:rsidRDefault="001778B6" w:rsidP="000B14AD">
      <w:pPr>
        <w:rPr>
          <w:i/>
        </w:rPr>
      </w:pPr>
      <w:commentRangeStart w:id="9"/>
      <w:r>
        <w:rPr>
          <w:color w:val="FF0000"/>
          <w:shd w:val="clear" w:color="auto" w:fill="FFFFFF"/>
        </w:rPr>
        <w:t>Note:  Given the time constraints posed by this year's meeting schedule, the SSC co-chairs have suggested that authors not feel obligated to respond to all of last year's SSC and Team comments in this year's assessments.</w:t>
      </w:r>
      <w:commentRangeEnd w:id="9"/>
      <w:r w:rsidR="00474E1A">
        <w:rPr>
          <w:rStyle w:val="CommentReference"/>
        </w:rPr>
        <w:commentReference w:id="9"/>
      </w:r>
    </w:p>
    <w:p w14:paraId="1915AF0F" w14:textId="77777777" w:rsidR="009E0CD8" w:rsidRDefault="009E0CD8" w:rsidP="009E0CD8">
      <w:pPr>
        <w:rPr>
          <w:i/>
        </w:rPr>
      </w:pPr>
      <w:r w:rsidRPr="0052231B">
        <w:rPr>
          <w:b/>
          <w:i/>
        </w:rPr>
        <w:t>From the</w:t>
      </w:r>
      <w:r>
        <w:rPr>
          <w:b/>
          <w:i/>
        </w:rPr>
        <w:t xml:space="preserve"> October</w:t>
      </w:r>
      <w:r w:rsidRPr="0052231B">
        <w:rPr>
          <w:b/>
          <w:i/>
        </w:rPr>
        <w:t xml:space="preserve"> 201</w:t>
      </w:r>
      <w:r>
        <w:rPr>
          <w:b/>
          <w:i/>
        </w:rPr>
        <w:t>9</w:t>
      </w:r>
      <w:r w:rsidRPr="0052231B">
        <w:rPr>
          <w:b/>
          <w:i/>
        </w:rPr>
        <w:t xml:space="preserve"> </w:t>
      </w:r>
      <w:r>
        <w:rPr>
          <w:b/>
          <w:i/>
        </w:rPr>
        <w:t xml:space="preserve">SSC </w:t>
      </w:r>
      <w:r w:rsidRPr="0052231B">
        <w:rPr>
          <w:b/>
          <w:i/>
        </w:rPr>
        <w:t>minutes:</w:t>
      </w:r>
      <w:r>
        <w:rPr>
          <w:b/>
          <w:i/>
        </w:rPr>
        <w:t xml:space="preserve"> “</w:t>
      </w:r>
      <w:r w:rsidRPr="00DA6D2C">
        <w:rPr>
          <w:bCs/>
          <w:i/>
        </w:rPr>
        <w:t>The SSC recommends the authors complete the risk table and note important concerns or issues associated with completing the table</w:t>
      </w:r>
      <w:r>
        <w:rPr>
          <w:bCs/>
          <w:i/>
        </w:rPr>
        <w:t>”</w:t>
      </w:r>
      <w:r w:rsidRPr="00DA6D2C">
        <w:rPr>
          <w:i/>
        </w:rPr>
        <w:t>.</w:t>
      </w:r>
      <w:r>
        <w:rPr>
          <w:i/>
        </w:rPr>
        <w:t xml:space="preserve"> </w:t>
      </w:r>
    </w:p>
    <w:p w14:paraId="23A36C73" w14:textId="4B6DC681" w:rsidR="005D779D" w:rsidRDefault="005D779D" w:rsidP="005D779D">
      <w:pPr>
        <w:tabs>
          <w:tab w:val="right" w:pos="180"/>
          <w:tab w:val="right" w:pos="54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color w:val="000000"/>
        </w:rPr>
      </w:pPr>
      <w:r>
        <w:rPr>
          <w:color w:val="000000"/>
        </w:rPr>
        <w:t>The risk table was added to this assessment for the first time this year, as 2019 was a partial assessment.</w:t>
      </w:r>
      <w:r w:rsidR="009E0CD8">
        <w:rPr>
          <w:color w:val="000000"/>
        </w:rPr>
        <w:t xml:space="preserve"> No important con</w:t>
      </w:r>
      <w:r w:rsidR="003E1D9E">
        <w:rPr>
          <w:color w:val="000000"/>
        </w:rPr>
        <w:t>cerns or issues were identified, so no reduction from maxABC is recommended.</w:t>
      </w:r>
    </w:p>
    <w:p w14:paraId="039576DF" w14:textId="77777777" w:rsidR="00AA21B1" w:rsidRDefault="00AA21B1" w:rsidP="00AA21B1">
      <w:pPr>
        <w:rPr>
          <w:i/>
        </w:rPr>
      </w:pPr>
      <w:r w:rsidRPr="00C660D8">
        <w:rPr>
          <w:b/>
          <w:i/>
          <w:color w:val="000000" w:themeColor="text1"/>
        </w:rPr>
        <w:t>F</w:t>
      </w:r>
      <w:r>
        <w:rPr>
          <w:b/>
          <w:i/>
          <w:color w:val="000000" w:themeColor="text1"/>
        </w:rPr>
        <w:t>rom the September</w:t>
      </w:r>
      <w:r w:rsidRPr="00C660D8">
        <w:rPr>
          <w:b/>
          <w:i/>
          <w:color w:val="000000" w:themeColor="text1"/>
        </w:rPr>
        <w:t xml:space="preserve"> 201</w:t>
      </w:r>
      <w:r>
        <w:rPr>
          <w:b/>
          <w:i/>
          <w:color w:val="000000" w:themeColor="text1"/>
        </w:rPr>
        <w:t>9 Joint and BSAI Plan Team</w:t>
      </w:r>
      <w:r w:rsidRPr="00C660D8">
        <w:rPr>
          <w:b/>
          <w:i/>
          <w:color w:val="000000" w:themeColor="text1"/>
        </w:rPr>
        <w:t xml:space="preserve"> minutes</w:t>
      </w:r>
      <w:r>
        <w:t>: “</w:t>
      </w:r>
      <w:r w:rsidRPr="00E4380A">
        <w:rPr>
          <w:i/>
        </w:rPr>
        <w:t>The Teams recommend that each author have discretion to use the proposed systematization presented here as a tool to assist them in filling out the risk table.</w:t>
      </w:r>
      <w:r>
        <w:rPr>
          <w:i/>
        </w:rPr>
        <w:t>”</w:t>
      </w:r>
    </w:p>
    <w:p w14:paraId="17FDF7D8" w14:textId="77777777" w:rsidR="00AA21B1" w:rsidRPr="00F41BDA" w:rsidRDefault="00AA21B1" w:rsidP="00AA21B1">
      <w:r>
        <w:lastRenderedPageBreak/>
        <w:t xml:space="preserve">The authors filled out the required risk table, but did not use the proposed systematization. </w:t>
      </w:r>
    </w:p>
    <w:p w14:paraId="77C5165A" w14:textId="77777777" w:rsidR="00292474" w:rsidRPr="00DD6D62" w:rsidRDefault="00292474" w:rsidP="00845A93">
      <w:pPr>
        <w:pStyle w:val="Heading2"/>
      </w:pPr>
      <w:r w:rsidRPr="00DD6D62">
        <w:t>Responses to SSC and Plan Team Comments on Assessments specific to This Assessment</w:t>
      </w:r>
    </w:p>
    <w:p w14:paraId="42E9D938" w14:textId="527F4ADB" w:rsidR="001732C1" w:rsidRDefault="00AB4F5C" w:rsidP="001732C1">
      <w:pPr>
        <w:rPr>
          <w:rFonts w:cs="Times New Roman"/>
          <w:i/>
          <w:szCs w:val="24"/>
        </w:rPr>
      </w:pPr>
      <w:r>
        <w:rPr>
          <w:rFonts w:cs="Times New Roman"/>
          <w:b/>
          <w:szCs w:val="24"/>
        </w:rPr>
        <w:t xml:space="preserve">From the December 2018 SSC minutes: </w:t>
      </w:r>
      <w:r w:rsidRPr="00AB4F5C">
        <w:rPr>
          <w:rFonts w:cs="Times New Roman"/>
          <w:i/>
          <w:szCs w:val="24"/>
        </w:rPr>
        <w:t xml:space="preserve">The author notes that average summer bottom temperature may not be adequate to describe the relationship among the environmental drivers of flathead sole stock distribution and behavior. The SSC recommends that this continue to be explored. </w:t>
      </w:r>
    </w:p>
    <w:p w14:paraId="0448DAC2" w14:textId="1C1CE79A" w:rsidR="00DA56AD" w:rsidRPr="00225616" w:rsidRDefault="00225616" w:rsidP="001732C1">
      <w:pPr>
        <w:rPr>
          <w:rFonts w:cs="Times New Roman"/>
          <w:szCs w:val="24"/>
        </w:rPr>
      </w:pPr>
      <w:r>
        <w:rPr>
          <w:rFonts w:cs="Times New Roman"/>
          <w:szCs w:val="24"/>
        </w:rPr>
        <w:t xml:space="preserve">No exploration of environmental drivers </w:t>
      </w:r>
      <w:r w:rsidR="00140019">
        <w:rPr>
          <w:rFonts w:cs="Times New Roman"/>
          <w:szCs w:val="24"/>
        </w:rPr>
        <w:t>were done this year.</w:t>
      </w:r>
    </w:p>
    <w:p w14:paraId="59F724A5" w14:textId="1BEDB592" w:rsidR="00AB4F5C" w:rsidRDefault="00DA56AD" w:rsidP="001732C1">
      <w:pPr>
        <w:rPr>
          <w:i/>
        </w:rPr>
      </w:pPr>
      <w:r w:rsidRPr="00DA56AD">
        <w:rPr>
          <w:i/>
        </w:rPr>
        <w:t>The SSC recommends the author investigate Northern Bering Sea survey data for Bering flounder, in particular.</w:t>
      </w:r>
    </w:p>
    <w:p w14:paraId="095B657A" w14:textId="641E25ED" w:rsidR="00140019" w:rsidRDefault="00140019" w:rsidP="001732C1">
      <w:r>
        <w:t>Use of the Northern Bering Sea survey data was not investigated this year.</w:t>
      </w:r>
    </w:p>
    <w:p w14:paraId="5591CE21" w14:textId="6D223816" w:rsidR="0031778B" w:rsidRPr="00115A8C" w:rsidRDefault="0031778B" w:rsidP="000161A6">
      <w:pPr>
        <w:pStyle w:val="Heading1"/>
      </w:pPr>
      <w:r w:rsidRPr="00115A8C">
        <w:t>I</w:t>
      </w:r>
      <w:r w:rsidR="004307DC" w:rsidRPr="00115A8C">
        <w:t>ntroduction</w:t>
      </w:r>
    </w:p>
    <w:p w14:paraId="364EACD9" w14:textId="77777777" w:rsidR="00CE4EB2" w:rsidRPr="00323F60" w:rsidRDefault="00CE4EB2" w:rsidP="00CE4EB2">
      <w:r w:rsidRPr="00323F60">
        <w:t>"Flathead sole" as currently managed by the North Pacific Fishery Management Council (NPFMC) in the Bering Sea and Aleutian Islands (BSAI) represents a two-species complex consisting of true flathead sole (</w:t>
      </w:r>
      <w:r w:rsidRPr="00323F60">
        <w:rPr>
          <w:i/>
        </w:rPr>
        <w:t>Hippoglossoides elassodon</w:t>
      </w:r>
      <w:r w:rsidRPr="00323F60">
        <w:t>) and its morphologically-similar congener Bering flounder (</w:t>
      </w:r>
      <w:r w:rsidRPr="00323F60">
        <w:rPr>
          <w:i/>
        </w:rPr>
        <w:t>H. robustus</w:t>
      </w:r>
      <w:r w:rsidRPr="00323F60">
        <w:t>). "Flathead sole" was formerly a constituent of the "other flatfish" SAFE chapter. Based on changes in the directed fishing standards to allow increased retention of flatfish, in June 1994 the Council requested the BSAI Plan Team to assign a separate Acceptable Biological Catch (ABC) and Overfishing Limit (OFL) to "flathead sole" in the BSAI, rather than combining them into the "other flatfish" recommendations as in previous assessments. Subsequent to this request, stock assessments for "flathead sole" have been generated annually to provide updated recommendations for ABC and OFL.</w:t>
      </w:r>
    </w:p>
    <w:p w14:paraId="4AE2EBC2" w14:textId="7D5E95ED" w:rsidR="00CE4EB2" w:rsidRPr="00323F60" w:rsidRDefault="00CE4EB2" w:rsidP="00CE4EB2">
      <w:r w:rsidRPr="00323F60">
        <w:t xml:space="preserve">Flathead sole are distributed from northern California off Point Reyes northward along the west coast of North America and throughout Alaska (Hart 1973). In the northern part of its range, this species overlaps with its congener, Bering flounder, whose range extends north to the Chukchi Sea and into the western Bering Sea. Bering flounder typically represent less than 3% of the combined biomass of the two species in annual groundfish surveys conducted by the Alaska Fisheries Science Center (AFSC) in the eastern Bering Sea (EBS). The two species are very similar morphologically, but differ in demographic characteristics and spatial distribution. Differences between the two species in the EBS have been described by </w:t>
      </w:r>
      <w:bookmarkStart w:id="10" w:name="OLE_LINK4"/>
      <w:r w:rsidRPr="00323F60">
        <w:t>Walters and Wilderbuer (1997)</w:t>
      </w:r>
      <w:bookmarkEnd w:id="10"/>
      <w:r w:rsidRPr="00323F60">
        <w:t xml:space="preserve"> and Stark (2011). Bering flounder exhibit slower growth and acquire energy more slowly when compared with flathead sole. Individual fish of the same size and sex can be 10 years </w:t>
      </w:r>
      <w:r w:rsidR="009D327E">
        <w:t>apart</w:t>
      </w:r>
      <w:r w:rsidRPr="00323F60">
        <w:t xml:space="preserve"> for the two species, while fish of the same age can differ by almost 10 cm in size. These differences are most pronounced for intermediate-aged fish (5-25 years old) because asymptotic sizes, by sex, are similar for the two species. Thus, whereas age at 50% maturity is similar for both species (8.7 years for Bering flounder, 9.7 years for flathead sole), size at 50% maturity is substantially smaller for Bering flounder than for flathead sole (23.8 cm vs. 32.0 cm, respectively; Stark, 2004 and Stark, 2011). Stark (2011) hypothesized that the difference in growth rates between the two species might be linked to temperature, because Bering flounder generally occupy colder water than flathead sole and growth</w:t>
      </w:r>
      <w:r w:rsidR="002B12DE">
        <w:t xml:space="preserve"> rates are typically positively </w:t>
      </w:r>
      <w:r w:rsidRPr="00323F60">
        <w:t>correlated with temperature.</w:t>
      </w:r>
    </w:p>
    <w:p w14:paraId="5C4165DF" w14:textId="6D20819F" w:rsidR="00CE4EB2" w:rsidRPr="0087267B" w:rsidRDefault="00CE4EB2" w:rsidP="00CE4EB2">
      <w:pPr>
        <w:rPr>
          <w:highlight w:val="lightGray"/>
        </w:rPr>
      </w:pPr>
      <w:r w:rsidRPr="00323F60">
        <w:t xml:space="preserve">Walters and Wilderbuer (1997) illustrated the possible ramifications of combining demographic </w:t>
      </w:r>
      <w:r w:rsidR="00216D49" w:rsidRPr="00323F60">
        <w:t>i</w:t>
      </w:r>
      <w:r w:rsidRPr="00323F60">
        <w:t>nformation from the two species. Although Bering flounder typically represent less than 3% of the combined survey biomass for the two species, lumping the two species increases the uncertainties associated with estimates of life-history and population parameters. Accurate identification of the two species occurs in the annual EBS trawl survey. The fisheries observer program also provides information on Bering flounder in haul and port sampling for fishery catch composition.</w:t>
      </w:r>
      <w:r w:rsidR="00323F60" w:rsidRPr="00323F60">
        <w:t xml:space="preserve"> B</w:t>
      </w:r>
      <w:r w:rsidRPr="00323F60">
        <w:t xml:space="preserve">iological, fishery, and survey information for Bering flounder was discussed in Appendix C </w:t>
      </w:r>
      <w:r w:rsidR="001E4677" w:rsidRPr="00323F60">
        <w:t>in Stockhausen et al., 2010</w:t>
      </w:r>
      <w:r w:rsidRPr="00323F60">
        <w:t>.</w:t>
      </w:r>
    </w:p>
    <w:p w14:paraId="53EDFC72" w14:textId="77777777" w:rsidR="00CE4EB2" w:rsidRPr="00323F60" w:rsidRDefault="00CE4EB2" w:rsidP="00CE4EB2">
      <w:r w:rsidRPr="00323F60">
        <w:lastRenderedPageBreak/>
        <w:t>For the purposes of this report, Bering flounder and flathead sole are combined under the heading “</w:t>
      </w:r>
      <w:r w:rsidRPr="00323F60">
        <w:rPr>
          <w:i/>
        </w:rPr>
        <w:t>Hippoglossoides</w:t>
      </w:r>
      <w:r w:rsidRPr="00323F60">
        <w:t xml:space="preserve"> spp.” and, where necessary, flathead sole (</w:t>
      </w:r>
      <w:r w:rsidRPr="00323F60">
        <w:rPr>
          <w:i/>
        </w:rPr>
        <w:t>H. elassodon</w:t>
      </w:r>
      <w:r w:rsidRPr="00323F60">
        <w:t>) is used as an indicator species for the complex. Where the fishery is discussed, the term "flathead sole" will generally refer to the two-species complex rather than to the individual species.</w:t>
      </w:r>
    </w:p>
    <w:p w14:paraId="559D9F0E" w14:textId="14E74682" w:rsidR="0031778B" w:rsidRPr="004D68B1" w:rsidRDefault="00231165" w:rsidP="000161A6">
      <w:pPr>
        <w:pStyle w:val="Heading1"/>
      </w:pPr>
      <w:r w:rsidRPr="004D68B1">
        <w:t>F</w:t>
      </w:r>
      <w:r w:rsidR="00C879C4" w:rsidRPr="004D68B1">
        <w:t>ishery</w:t>
      </w:r>
    </w:p>
    <w:p w14:paraId="56C3F2BC" w14:textId="5DF5FB73" w:rsidR="00C879C4" w:rsidRPr="00473B7E" w:rsidRDefault="00421293" w:rsidP="00C879C4">
      <w:r>
        <w:t xml:space="preserve">Catches </w:t>
      </w:r>
      <w:r w:rsidR="00C879C4" w:rsidRPr="00153D48">
        <w:t>of flathead sole (</w:t>
      </w:r>
      <w:r w:rsidR="00C879C4" w:rsidRPr="00153D48">
        <w:rPr>
          <w:i/>
        </w:rPr>
        <w:t>Hippoglossoides</w:t>
      </w:r>
      <w:r w:rsidR="00C879C4" w:rsidRPr="00153D48">
        <w:t xml:space="preserve"> spp.)</w:t>
      </w:r>
      <w:r w:rsidR="00B265E3" w:rsidRPr="00153D48">
        <w:t xml:space="preserve"> </w:t>
      </w:r>
      <w:r>
        <w:t>were reported by foreign fleets</w:t>
      </w:r>
      <w:r w:rsidRPr="00153D48">
        <w:t xml:space="preserve"> </w:t>
      </w:r>
      <w:r>
        <w:t>beginning in</w:t>
      </w:r>
      <w:r w:rsidR="00B265E3" w:rsidRPr="00153D48">
        <w:t xml:space="preserve"> 1964</w:t>
      </w:r>
      <w:r w:rsidR="00C879C4" w:rsidRPr="00153D48">
        <w:t xml:space="preserve"> </w:t>
      </w:r>
      <w:r w:rsidR="00B265E3" w:rsidRPr="00153D48">
        <w:t>and</w:t>
      </w:r>
      <w:r>
        <w:t xml:space="preserve"> were</w:t>
      </w:r>
      <w:r w:rsidR="00B265E3" w:rsidRPr="00153D48">
        <w:t xml:space="preserve"> the sole source of the catch time series until 1977</w:t>
      </w:r>
      <w:r>
        <w:t>, when observers began collecting biological information on some vessels</w:t>
      </w:r>
      <w:r w:rsidR="00B265E3" w:rsidRPr="00153D48">
        <w:t xml:space="preserve">. </w:t>
      </w:r>
      <w:r w:rsidR="00B45B79">
        <w:t xml:space="preserve">Bering flounder began to be identified </w:t>
      </w:r>
      <w:r>
        <w:t>by</w:t>
      </w:r>
      <w:r w:rsidR="00B45B79">
        <w:t xml:space="preserve"> observer</w:t>
      </w:r>
      <w:r>
        <w:t>s</w:t>
      </w:r>
      <w:r w:rsidR="00B45B79">
        <w:t xml:space="preserve"> as a separate species in 1978</w:t>
      </w:r>
      <w:r>
        <w:t xml:space="preserve"> (however note that geneticists have not concluded that Bering flounder and flathead sole are truly separate species</w:t>
      </w:r>
      <w:r w:rsidR="00851AAD">
        <w:t>, pers. comm. Spies</w:t>
      </w:r>
      <w:r>
        <w:t>)</w:t>
      </w:r>
      <w:r w:rsidR="00B45B79">
        <w:t>.</w:t>
      </w:r>
      <w:r>
        <w:t xml:space="preserve"> Foreign reported catches prior to 1977 fluctuated and were as low as 3,449 t in 1965 and as high as 26,108 t in 1971.</w:t>
      </w:r>
      <w:r w:rsidR="00153D48" w:rsidRPr="00153D48">
        <w:t xml:space="preserve"> </w:t>
      </w:r>
      <w:r w:rsidR="00C879C4" w:rsidRPr="00473B7E">
        <w:t>Catches during</w:t>
      </w:r>
      <w:r w:rsidRPr="00473B7E">
        <w:t xml:space="preserve"> the period of joint venture fisheries from 1978-87</w:t>
      </w:r>
      <w:r w:rsidR="00C879C4" w:rsidRPr="00473B7E">
        <w:t xml:space="preserve"> averaged </w:t>
      </w:r>
      <w:r w:rsidR="00473B7E" w:rsidRPr="00473B7E">
        <w:t>7,195</w:t>
      </w:r>
      <w:r w:rsidR="00C879C4" w:rsidRPr="00473B7E">
        <w:t> t</w:t>
      </w:r>
      <w:r w:rsidR="00473B7E">
        <w:t xml:space="preserve"> and generally decreased from 1981-1987</w:t>
      </w:r>
      <w:r w:rsidR="00C879C4" w:rsidRPr="00473B7E">
        <w:t xml:space="preserve">. </w:t>
      </w:r>
      <w:r w:rsidR="00473B7E" w:rsidRPr="00473B7E">
        <w:t>From 1988-2007, when the flatfish fishery was a domestic fishery and the BSAI had not yet been rationalized</w:t>
      </w:r>
      <w:r w:rsidR="00C879C4" w:rsidRPr="00473B7E">
        <w:t>, ann</w:t>
      </w:r>
      <w:r w:rsidR="00473B7E" w:rsidRPr="00473B7E">
        <w:t>ual catches</w:t>
      </w:r>
      <w:r w:rsidR="00E57ADE" w:rsidRPr="00473B7E">
        <w:t xml:space="preserve"> averaged </w:t>
      </w:r>
      <w:r w:rsidR="00473B7E" w:rsidRPr="00473B7E">
        <w:t>16,179</w:t>
      </w:r>
      <w:r w:rsidR="00C879C4" w:rsidRPr="00473B7E">
        <w:t> t</w:t>
      </w:r>
      <w:r w:rsidR="00216D49" w:rsidRPr="00473B7E">
        <w:t xml:space="preserve"> (</w:t>
      </w:r>
      <w:r w:rsidR="00851AAD">
        <w:fldChar w:fldCharType="begin"/>
      </w:r>
      <w:r w:rsidR="00851AAD">
        <w:instrText xml:space="preserve"> REF _Ref528993932 \h </w:instrText>
      </w:r>
      <w:r w:rsidR="00851AAD">
        <w:fldChar w:fldCharType="separate"/>
      </w:r>
      <w:r w:rsidR="00FB4444" w:rsidRPr="00851AAD">
        <w:t xml:space="preserve">Table </w:t>
      </w:r>
      <w:r w:rsidR="00FB4444">
        <w:rPr>
          <w:noProof/>
        </w:rPr>
        <w:t>9</w:t>
      </w:r>
      <w:r w:rsidR="00FB4444">
        <w:t>.</w:t>
      </w:r>
      <w:r w:rsidR="00FB4444">
        <w:rPr>
          <w:noProof/>
        </w:rPr>
        <w:t>2</w:t>
      </w:r>
      <w:r w:rsidR="00851AAD">
        <w:fldChar w:fldCharType="end"/>
      </w:r>
      <w:r w:rsidR="00216D49" w:rsidRPr="00473B7E">
        <w:t xml:space="preserve">, </w:t>
      </w:r>
      <w:r w:rsidR="00216D49" w:rsidRPr="00473B7E">
        <w:fldChar w:fldCharType="begin"/>
      </w:r>
      <w:r w:rsidR="00216D49" w:rsidRPr="00473B7E">
        <w:instrText xml:space="preserve"> REF _Ref402371891 \h </w:instrText>
      </w:r>
      <w:r w:rsidR="0087267B" w:rsidRPr="00473B7E">
        <w:instrText xml:space="preserve"> \* MERGEFORMAT </w:instrText>
      </w:r>
      <w:r w:rsidR="00216D49" w:rsidRPr="00473B7E">
        <w:fldChar w:fldCharType="separate"/>
      </w:r>
      <w:r w:rsidR="00FB4444" w:rsidRPr="006740E9">
        <w:t xml:space="preserve">Figure </w:t>
      </w:r>
      <w:r w:rsidR="00FB4444">
        <w:rPr>
          <w:noProof/>
        </w:rPr>
        <w:t>9.1</w:t>
      </w:r>
      <w:r w:rsidR="00216D49" w:rsidRPr="00473B7E">
        <w:fldChar w:fldCharType="end"/>
      </w:r>
      <w:r w:rsidR="00216D49" w:rsidRPr="00473B7E">
        <w:t>).</w:t>
      </w:r>
      <w:r w:rsidR="00A644DC" w:rsidRPr="00473B7E">
        <w:t xml:space="preserve"> The catch in 2008 (24,539 t) was the highest since 1998. </w:t>
      </w:r>
      <w:r w:rsidR="00474E1A">
        <w:t>The average catch from 2010</w:t>
      </w:r>
      <w:r w:rsidR="00473B7E" w:rsidRPr="00473B7E">
        <w:t>-201</w:t>
      </w:r>
      <w:r w:rsidR="00474E1A">
        <w:t>9</w:t>
      </w:r>
      <w:r w:rsidR="00473B7E" w:rsidRPr="00473B7E">
        <w:t xml:space="preserve"> (1</w:t>
      </w:r>
      <w:r w:rsidR="00474E1A">
        <w:t>3,652</w:t>
      </w:r>
      <w:r w:rsidR="00A644DC" w:rsidRPr="00473B7E">
        <w:t xml:space="preserve"> t)</w:t>
      </w:r>
      <w:r w:rsidR="00473B7E" w:rsidRPr="00473B7E">
        <w:t>, after the implementation of Amendment 80,</w:t>
      </w:r>
      <w:r w:rsidR="00A644DC" w:rsidRPr="00473B7E">
        <w:t xml:space="preserve"> was </w:t>
      </w:r>
      <w:r w:rsidR="00473B7E" w:rsidRPr="00473B7E">
        <w:t xml:space="preserve">substantially </w:t>
      </w:r>
      <w:r w:rsidR="00A644DC" w:rsidRPr="00473B7E">
        <w:t>small</w:t>
      </w:r>
      <w:r w:rsidR="00473B7E" w:rsidRPr="00473B7E">
        <w:t xml:space="preserve">er than that from the 1988-2007 period. The catch in </w:t>
      </w:r>
      <w:r w:rsidR="00474E1A">
        <w:t>2019</w:t>
      </w:r>
      <w:r w:rsidR="002917D7" w:rsidRPr="00473B7E">
        <w:t xml:space="preserve"> was </w:t>
      </w:r>
      <w:r w:rsidR="00474E1A">
        <w:t>15,858</w:t>
      </w:r>
      <w:r w:rsidR="002917D7" w:rsidRPr="00473B7E">
        <w:t xml:space="preserve"> t and the catch-to-date in </w:t>
      </w:r>
      <w:r w:rsidR="00474E1A">
        <w:t>2020</w:t>
      </w:r>
      <w:r w:rsidR="00473B7E" w:rsidRPr="00473B7E">
        <w:t xml:space="preserve"> (as of October </w:t>
      </w:r>
      <w:r w:rsidR="00474E1A">
        <w:t>2</w:t>
      </w:r>
      <w:r w:rsidR="00473B7E" w:rsidRPr="00473B7E">
        <w:t xml:space="preserve">6, </w:t>
      </w:r>
      <w:r w:rsidR="00474E1A">
        <w:t>2020</w:t>
      </w:r>
      <w:r w:rsidR="004541CA" w:rsidRPr="00473B7E">
        <w:t>) was</w:t>
      </w:r>
      <w:r w:rsidR="00473B7E" w:rsidRPr="00473B7E">
        <w:t xml:space="preserve"> </w:t>
      </w:r>
      <w:r w:rsidR="00474E1A">
        <w:t>8,556</w:t>
      </w:r>
      <w:r w:rsidR="002917D7" w:rsidRPr="00473B7E">
        <w:t xml:space="preserve"> t.</w:t>
      </w:r>
      <w:r w:rsidR="00474E1A">
        <w:t xml:space="preserve"> On average, approximately</w:t>
      </w:r>
      <w:r w:rsidR="000E30F9">
        <w:t xml:space="preserve"> </w:t>
      </w:r>
      <w:r w:rsidR="00474E1A">
        <w:t>0</w:t>
      </w:r>
      <w:r w:rsidR="000E30F9">
        <w:t>.</w:t>
      </w:r>
      <w:r w:rsidR="00474E1A">
        <w:t>60</w:t>
      </w:r>
      <w:r w:rsidR="000E30F9">
        <w:t>% of the catch in each year</w:t>
      </w:r>
      <w:ins w:id="11" w:author="Ben.Williams" w:date="2020-11-03T08:16:00Z">
        <w:r w:rsidR="00E129E2">
          <w:t xml:space="preserve"> </w:t>
        </w:r>
      </w:ins>
      <w:r w:rsidR="00474E1A">
        <w:t>(1992-2020)</w:t>
      </w:r>
      <w:r w:rsidR="000E30F9">
        <w:t xml:space="preserve"> was identified as Bering flounder. A maximum in the proportion of the catch that was found to be Bering flounder was 6</w:t>
      </w:r>
      <w:r w:rsidR="00474E1A">
        <w:t>.7</w:t>
      </w:r>
      <w:r w:rsidR="000E30F9">
        <w:t>% occurring in 1980</w:t>
      </w:r>
      <w:r w:rsidR="00B972A0">
        <w:t xml:space="preserve"> (</w:t>
      </w:r>
      <w:r w:rsidR="008441A4" w:rsidRPr="00474E1A">
        <w:rPr>
          <w:b/>
          <w:i/>
        </w:rPr>
        <w:fldChar w:fldCharType="begin"/>
      </w:r>
      <w:r w:rsidR="008441A4" w:rsidRPr="00474E1A">
        <w:rPr>
          <w:b/>
          <w:i/>
        </w:rPr>
        <w:instrText xml:space="preserve"> REF _Ref402523586 \h </w:instrText>
      </w:r>
      <w:r w:rsidR="00474E1A" w:rsidRPr="00474E1A">
        <w:rPr>
          <w:b/>
          <w:i/>
        </w:rPr>
        <w:instrText xml:space="preserve"> \* MERGEFORMAT </w:instrText>
      </w:r>
      <w:r w:rsidR="008441A4" w:rsidRPr="00474E1A">
        <w:rPr>
          <w:b/>
          <w:i/>
        </w:rPr>
      </w:r>
      <w:r w:rsidR="008441A4" w:rsidRPr="00474E1A">
        <w:rPr>
          <w:b/>
          <w:i/>
        </w:rPr>
        <w:fldChar w:fldCharType="separate"/>
      </w:r>
      <w:r w:rsidR="00FB4444" w:rsidRPr="00474E1A">
        <w:rPr>
          <w:rStyle w:val="FiguresChar"/>
          <w:b w:val="0"/>
          <w:i w:val="0"/>
        </w:rPr>
        <w:t xml:space="preserve">Table </w:t>
      </w:r>
      <w:r w:rsidR="00FB4444" w:rsidRPr="00474E1A">
        <w:rPr>
          <w:rStyle w:val="FiguresChar"/>
          <w:b w:val="0"/>
          <w:i w:val="0"/>
          <w:noProof/>
        </w:rPr>
        <w:t>9</w:t>
      </w:r>
      <w:r w:rsidR="00FB4444" w:rsidRPr="00474E1A">
        <w:rPr>
          <w:rStyle w:val="FiguresChar"/>
          <w:b w:val="0"/>
          <w:i w:val="0"/>
        </w:rPr>
        <w:t>.</w:t>
      </w:r>
      <w:r w:rsidR="00FB4444" w:rsidRPr="00474E1A">
        <w:rPr>
          <w:rStyle w:val="FiguresChar"/>
          <w:b w:val="0"/>
          <w:i w:val="0"/>
          <w:noProof/>
        </w:rPr>
        <w:t>1</w:t>
      </w:r>
      <w:r w:rsidR="008441A4" w:rsidRPr="00474E1A">
        <w:rPr>
          <w:b/>
          <w:i/>
        </w:rPr>
        <w:fldChar w:fldCharType="end"/>
      </w:r>
      <w:r w:rsidR="00B972A0">
        <w:t>)</w:t>
      </w:r>
      <w:r w:rsidR="000E30F9">
        <w:t>.</w:t>
      </w:r>
    </w:p>
    <w:p w14:paraId="46FAFDD0" w14:textId="27886670" w:rsidR="00E40E4E" w:rsidRPr="00C71B56" w:rsidRDefault="00E916D7" w:rsidP="00A31A4C">
      <w:pPr>
        <w:spacing w:after="160" w:line="259" w:lineRule="auto"/>
      </w:pPr>
      <w:r>
        <w:t>The majority of the catch was</w:t>
      </w:r>
      <w:r w:rsidR="00E40E4E" w:rsidRPr="00B44A53">
        <w:t xml:space="preserve"> taken by non-pelagic trawl </w:t>
      </w:r>
      <w:r w:rsidR="00E40E4E" w:rsidRPr="002E39F5">
        <w:t>gear</w:t>
      </w:r>
      <w:r w:rsidR="002917D7" w:rsidRPr="002E39F5">
        <w:t xml:space="preserve"> (</w:t>
      </w:r>
      <w:r w:rsidR="009D327E">
        <w:t>78</w:t>
      </w:r>
      <w:r w:rsidR="002E39F5" w:rsidRPr="002E39F5">
        <w:t>% on average from 1992-20</w:t>
      </w:r>
      <w:r w:rsidR="009D327E">
        <w:t>20</w:t>
      </w:r>
      <w:r w:rsidR="002917D7" w:rsidRPr="002E39F5">
        <w:t>) and pelagic trawl gear (</w:t>
      </w:r>
      <w:r w:rsidR="009D327E">
        <w:t>20% on average from 1992-2020</w:t>
      </w:r>
      <w:r w:rsidR="00DA1771" w:rsidRPr="002E39F5">
        <w:t xml:space="preserve">; </w:t>
      </w:r>
      <w:r w:rsidR="00DA1771" w:rsidRPr="002E39F5">
        <w:fldChar w:fldCharType="begin"/>
      </w:r>
      <w:r w:rsidR="00DA1771" w:rsidRPr="002E39F5">
        <w:instrText xml:space="preserve"> REF _Ref402383716 \h </w:instrText>
      </w:r>
      <w:r w:rsidR="0087267B" w:rsidRPr="002E39F5">
        <w:instrText xml:space="preserve"> \* MERGEFORMAT </w:instrText>
      </w:r>
      <w:r w:rsidR="00DA1771" w:rsidRPr="002E39F5">
        <w:fldChar w:fldCharType="separate"/>
      </w:r>
      <w:r w:rsidR="00FB4444" w:rsidRPr="00AD3C1F">
        <w:t xml:space="preserve">Table </w:t>
      </w:r>
      <w:r w:rsidR="00FB4444">
        <w:rPr>
          <w:noProof/>
        </w:rPr>
        <w:t>9.3</w:t>
      </w:r>
      <w:r w:rsidR="00DA1771" w:rsidRPr="002E39F5">
        <w:fldChar w:fldCharType="end"/>
      </w:r>
      <w:r w:rsidR="00DA1771" w:rsidRPr="002E39F5">
        <w:t xml:space="preserve">). </w:t>
      </w:r>
      <w:r w:rsidR="001C22C1" w:rsidRPr="00C71B56">
        <w:t>In addi</w:t>
      </w:r>
      <w:r w:rsidR="00851AAD">
        <w:t>tion, almost all of the catch was</w:t>
      </w:r>
      <w:r w:rsidR="001C22C1" w:rsidRPr="00C71B56">
        <w:t xml:space="preserve"> taken fro</w:t>
      </w:r>
      <w:r w:rsidR="00335A75" w:rsidRPr="00C71B56">
        <w:t>m NMFS statistical areas 509, 5</w:t>
      </w:r>
      <w:r w:rsidR="001C22C1" w:rsidRPr="00C71B56">
        <w:t>13, 517, and 521 in each year</w:t>
      </w:r>
      <w:r w:rsidR="00F66679" w:rsidRPr="00C71B56">
        <w:t xml:space="preserve">; </w:t>
      </w:r>
      <w:r w:rsidRPr="00C71B56">
        <w:t>1</w:t>
      </w:r>
      <w:r w:rsidR="009D327E">
        <w:t>3%, 23%, 9</w:t>
      </w:r>
      <w:r w:rsidR="00553ECC" w:rsidRPr="00C71B56">
        <w:t>%, a</w:t>
      </w:r>
      <w:r w:rsidR="009D327E">
        <w:t>nd 45</w:t>
      </w:r>
      <w:r w:rsidR="00F66679" w:rsidRPr="00C71B56">
        <w:t>% of the catch was taken in each of these four report</w:t>
      </w:r>
      <w:r w:rsidR="006529E4" w:rsidRPr="00C71B56">
        <w:t xml:space="preserve">ing areas, respectively, in </w:t>
      </w:r>
      <w:r w:rsidR="009D327E">
        <w:t>2020</w:t>
      </w:r>
      <w:r w:rsidR="001C22C1" w:rsidRPr="00C71B56">
        <w:t xml:space="preserve"> (</w:t>
      </w:r>
      <w:r w:rsidR="009D327E">
        <w:t>as of October 26, 2020</w:t>
      </w:r>
      <w:r w:rsidR="0000112C" w:rsidRPr="00C71B56">
        <w:t>;</w:t>
      </w:r>
      <w:r w:rsidR="006529E4" w:rsidRPr="00C71B56">
        <w:t xml:space="preserve"> </w:t>
      </w:r>
      <w:r w:rsidR="006529E4" w:rsidRPr="00C71B56">
        <w:fldChar w:fldCharType="begin"/>
      </w:r>
      <w:r w:rsidR="006529E4" w:rsidRPr="00C71B56">
        <w:instrText xml:space="preserve"> REF _Ref465717404 \h </w:instrText>
      </w:r>
      <w:r w:rsidR="004541CA" w:rsidRPr="00C71B56">
        <w:instrText xml:space="preserve"> \* MERGEFORMAT </w:instrText>
      </w:r>
      <w:r w:rsidR="006529E4" w:rsidRPr="00C71B56">
        <w:fldChar w:fldCharType="separate"/>
      </w:r>
      <w:r w:rsidR="00FB4444" w:rsidRPr="0033235D">
        <w:t xml:space="preserve">Table </w:t>
      </w:r>
      <w:r w:rsidR="00FB4444">
        <w:rPr>
          <w:noProof/>
        </w:rPr>
        <w:t>9.4</w:t>
      </w:r>
      <w:r w:rsidR="006529E4" w:rsidRPr="00C71B56">
        <w:fldChar w:fldCharType="end"/>
      </w:r>
      <w:r w:rsidR="001C22C1" w:rsidRPr="00C71B56">
        <w:t>).</w:t>
      </w:r>
    </w:p>
    <w:p w14:paraId="2818152B" w14:textId="361FA174" w:rsidR="00564780" w:rsidRPr="00F00F1C" w:rsidRDefault="00564780" w:rsidP="00564780">
      <w:r w:rsidRPr="00F00F1C">
        <w:t xml:space="preserve">Although </w:t>
      </w:r>
      <w:r w:rsidR="00564E3D" w:rsidRPr="00F00F1C">
        <w:t xml:space="preserve">the </w:t>
      </w:r>
      <w:r w:rsidRPr="00F00F1C">
        <w:t>flathead sole</w:t>
      </w:r>
      <w:r w:rsidR="00564E3D" w:rsidRPr="00F00F1C">
        <w:t xml:space="preserve"> and Bering flounder complex</w:t>
      </w:r>
      <w:r w:rsidRPr="00F00F1C">
        <w:t xml:space="preserve"> </w:t>
      </w:r>
      <w:r w:rsidR="00564E3D" w:rsidRPr="00F00F1C">
        <w:t>receive</w:t>
      </w:r>
      <w:r w:rsidRPr="00F00F1C">
        <w:t xml:space="preserve"> a separate ABC and TAC</w:t>
      </w:r>
      <w:r w:rsidR="00564E3D" w:rsidRPr="00F00F1C">
        <w:t xml:space="preserve"> from other flatfish species</w:t>
      </w:r>
      <w:r w:rsidRPr="00F00F1C">
        <w:t>, until 2008 it was managed in the same Prohibited Species Catch (PSC) classification as rock sole and "other flatfish" and it received the same apportionments and seasonal allowances of incidental catch of prohibited species as these other stocks. In July, 2007, however, the NPFMC adopted Amendment 80 to the BSAI Fishery Management Plan (FMP). The purpose of this amendment was, among other things, to: 1) improve retention and utilization of fishery resources by the non-American Fisheries Act (non-AFA) trawl catcher/processor fleet by extending the AFA’s Groundfish Retention Standards to all vessels and 2) establish a limited access privilege program for the non-AFA trawl catcher/processors and authorize the allocation of groundfish species to cooperatives to encourage lower discard rates and increased value of harvested fish while lowering costs.</w:t>
      </w:r>
      <w:r w:rsidRPr="00F00F1C">
        <w:rPr>
          <w:bCs/>
        </w:rPr>
        <w:t xml:space="preserve"> In addition, Amendment 80 also mandated additional monitoring requirements which include observer coverage on all hauls, motion-compensating scales for weighing samples, flow scales to obtain accurate catch weight estimates for the entire catch, no mixing of hauls and no on-deck sorting.</w:t>
      </w:r>
      <w:r w:rsidRPr="00F00F1C">
        <w:t xml:space="preserve"> Amendment 80 applies to catcher/processors and creates three designations for flatfish trawlers: Amendment 80 cooperatives, Amendment 80 limited access, and BSAI limited access (i.e., all others not covered by Amendment 80). Under Amendment 80, allocations of target species and PSC are based on individual fishing history. Vessels may form cooperatives, with each cooperative being assigned cooperative-level allocations of target species and PSC. Catcher/processors that do not participate in a cooperative fall under the Amendment 80 limited access designation. Target species and PSC allocations are made to the limited access sub-sector, not to individual vessels within it. Thus, vessels within the Amendment 80 limited access sub-sector function as in a traditional TAC-based fishery (i.e., they compete amongst each other for limited harvests). Additionally, PSC in the Amendment 80 limited access sector is managed in the same manner as it was managed prior to 2008: the Amendment 80 limited access flathead sole fishery is managed in the same </w:t>
      </w:r>
      <w:r w:rsidRPr="00F00F1C">
        <w:lastRenderedPageBreak/>
        <w:t xml:space="preserve">PSC classification as Amendment 80 limited access fisheries for rock sole and “other flatfish” and it receives the same apportionments and seasonal allocation as these fisheries. Once TAC and PSC have been allocated to the two Amendment 80 sectors, any remaining allocations of target species and PSC are made to the (non-Amendment 80) BSAI limited access sector. </w:t>
      </w:r>
    </w:p>
    <w:p w14:paraId="2173575F" w14:textId="7A864774" w:rsidR="00F728F9" w:rsidRPr="00F00F1C" w:rsidRDefault="00564780" w:rsidP="00C879C4">
      <w:r w:rsidRPr="00F00F1C">
        <w:t>Prior to the implementation of Amendment 80 in 2008, the flathead sole directed fishery was often suspended or closed</w:t>
      </w:r>
      <w:r w:rsidR="00F00F1C">
        <w:t xml:space="preserve"> seasonally</w:t>
      </w:r>
      <w:r w:rsidRPr="00F00F1C">
        <w:t xml:space="preserve"> prior to attainment of the TAC for exceeding halibut bycatch limit</w:t>
      </w:r>
      <w:r w:rsidR="005A0025" w:rsidRPr="00F00F1C">
        <w:t>s</w:t>
      </w:r>
      <w:r w:rsidR="00F00F1C">
        <w:t xml:space="preserve"> after the opening of the fishery on January 20</w:t>
      </w:r>
      <w:r w:rsidR="00F00F1C" w:rsidRPr="00F00F1C">
        <w:rPr>
          <w:vertAlign w:val="superscript"/>
        </w:rPr>
        <w:t>th</w:t>
      </w:r>
      <w:r w:rsidR="00F00F1C">
        <w:t xml:space="preserve"> of each year</w:t>
      </w:r>
      <w:r w:rsidR="005A0025" w:rsidRPr="00F00F1C">
        <w:t>; no such closures have occurred since 2007 (</w:t>
      </w:r>
      <w:r w:rsidR="005A0025" w:rsidRPr="00F00F1C">
        <w:fldChar w:fldCharType="begin"/>
      </w:r>
      <w:r w:rsidR="005A0025" w:rsidRPr="00F00F1C">
        <w:instrText xml:space="preserve"> REF _Ref402870615 \h </w:instrText>
      </w:r>
      <w:r w:rsidR="00EE637D" w:rsidRPr="00F00F1C">
        <w:instrText xml:space="preserve"> \* MERGEFORMAT </w:instrText>
      </w:r>
      <w:r w:rsidR="005A0025" w:rsidRPr="00F00F1C">
        <w:fldChar w:fldCharType="separate"/>
      </w:r>
      <w:r w:rsidR="00FB4444" w:rsidRPr="00A10C4E">
        <w:t xml:space="preserve">Table </w:t>
      </w:r>
      <w:r w:rsidR="00FB4444">
        <w:rPr>
          <w:noProof/>
        </w:rPr>
        <w:t>9.5</w:t>
      </w:r>
      <w:r w:rsidR="005A0025" w:rsidRPr="00F00F1C">
        <w:fldChar w:fldCharType="end"/>
      </w:r>
      <w:r w:rsidR="005A0025" w:rsidRPr="00F00F1C">
        <w:t>).</w:t>
      </w:r>
    </w:p>
    <w:p w14:paraId="25115435" w14:textId="01B5424E" w:rsidR="00497DFA" w:rsidRPr="004D614B" w:rsidRDefault="00F820BB" w:rsidP="004D614B">
      <w:r w:rsidRPr="009473AA">
        <w:t xml:space="preserve">Substantial amounts of flathead sole have been discarded in various eastern Bering Sea target fisheries, although retention standards have improved since the implementation of Amendment 80 in 2008 </w:t>
      </w:r>
      <w:r w:rsidR="00151E80" w:rsidRPr="009473AA">
        <w:t>(</w:t>
      </w:r>
      <w:r w:rsidR="008441A4">
        <w:fldChar w:fldCharType="begin"/>
      </w:r>
      <w:r w:rsidR="008441A4">
        <w:instrText xml:space="preserve"> REF _Ref465717981 \h </w:instrText>
      </w:r>
      <w:r w:rsidR="008441A4">
        <w:fldChar w:fldCharType="separate"/>
      </w:r>
      <w:r w:rsidR="00FB4444" w:rsidRPr="00894F38">
        <w:t xml:space="preserve">Table </w:t>
      </w:r>
      <w:r w:rsidR="00FB4444">
        <w:rPr>
          <w:noProof/>
        </w:rPr>
        <w:t>9</w:t>
      </w:r>
      <w:r w:rsidR="00FB4444">
        <w:t>.</w:t>
      </w:r>
      <w:r w:rsidR="00FB4444">
        <w:rPr>
          <w:noProof/>
        </w:rPr>
        <w:t>6</w:t>
      </w:r>
      <w:r w:rsidR="008441A4">
        <w:fldChar w:fldCharType="end"/>
      </w:r>
      <w:r w:rsidR="00151E80" w:rsidRPr="009473AA">
        <w:t>)</w:t>
      </w:r>
      <w:r w:rsidRPr="009473AA">
        <w:t xml:space="preserve">. Based on data from the NMFS Regional Office Catch Accounting System, about 30% of the </w:t>
      </w:r>
      <w:r w:rsidR="009473AA" w:rsidRPr="009473AA">
        <w:rPr>
          <w:i/>
        </w:rPr>
        <w:t>Hippoglossoides spp.</w:t>
      </w:r>
      <w:r w:rsidRPr="009473AA">
        <w:t xml:space="preserve"> catch was discarded prior to 2008. Subsequent to Amendment 80 implementation, </w:t>
      </w:r>
      <w:r w:rsidR="009473AA">
        <w:t xml:space="preserve">at least 85% of </w:t>
      </w:r>
      <w:r w:rsidR="009473AA" w:rsidRPr="009473AA">
        <w:rPr>
          <w:i/>
        </w:rPr>
        <w:t>Hippoglossoides</w:t>
      </w:r>
      <w:r w:rsidR="009473AA">
        <w:t xml:space="preserve"> species caught have been retained</w:t>
      </w:r>
      <w:r w:rsidR="006E2689">
        <w:t xml:space="preserve"> in each year</w:t>
      </w:r>
      <w:r w:rsidR="009473AA">
        <w:t xml:space="preserve"> since 2008</w:t>
      </w:r>
      <w:r w:rsidR="006E07A3" w:rsidRPr="009473AA">
        <w:t xml:space="preserve"> (</w:t>
      </w:r>
      <w:r w:rsidR="000C24A6" w:rsidRPr="009473AA">
        <w:fldChar w:fldCharType="begin"/>
      </w:r>
      <w:r w:rsidR="000C24A6" w:rsidRPr="009473AA">
        <w:instrText xml:space="preserve"> REF _Ref465717981 \h </w:instrText>
      </w:r>
      <w:r w:rsidR="0087267B" w:rsidRPr="009473AA">
        <w:instrText xml:space="preserve"> \* MERGEFORMAT </w:instrText>
      </w:r>
      <w:r w:rsidR="000C24A6" w:rsidRPr="009473AA">
        <w:fldChar w:fldCharType="separate"/>
      </w:r>
      <w:r w:rsidR="00FB4444" w:rsidRPr="00894F38">
        <w:t xml:space="preserve">Table </w:t>
      </w:r>
      <w:r w:rsidR="00FB4444">
        <w:rPr>
          <w:noProof/>
        </w:rPr>
        <w:t>9.6</w:t>
      </w:r>
      <w:r w:rsidR="000C24A6" w:rsidRPr="009473AA">
        <w:fldChar w:fldCharType="end"/>
      </w:r>
      <w:r w:rsidR="000C24A6" w:rsidRPr="009473AA">
        <w:t>).</w:t>
      </w:r>
    </w:p>
    <w:p w14:paraId="65884839" w14:textId="143735A2" w:rsidR="004365CD" w:rsidRPr="00D43E85" w:rsidRDefault="00231165" w:rsidP="000161A6">
      <w:pPr>
        <w:pStyle w:val="Heading1"/>
      </w:pPr>
      <w:r w:rsidRPr="00D43E85">
        <w:lastRenderedPageBreak/>
        <w:t>D</w:t>
      </w:r>
      <w:r w:rsidR="004365CD" w:rsidRPr="00D43E85">
        <w:t>ata</w:t>
      </w:r>
    </w:p>
    <w:p w14:paraId="0525A9D4" w14:textId="1565FA40" w:rsidR="001049AE" w:rsidRDefault="001049AE" w:rsidP="00C52101">
      <w:pPr>
        <w:keepNext/>
        <w:keepLines/>
      </w:pPr>
      <w:r w:rsidRPr="00D43E85">
        <w:t>The following data were used in the assessment:</w:t>
      </w:r>
    </w:p>
    <w:tbl>
      <w:tblPr>
        <w:tblW w:w="9280" w:type="dxa"/>
        <w:tblLook w:val="04A0" w:firstRow="1" w:lastRow="0" w:firstColumn="1" w:lastColumn="0" w:noHBand="0" w:noVBand="1"/>
      </w:tblPr>
      <w:tblGrid>
        <w:gridCol w:w="1360"/>
        <w:gridCol w:w="600"/>
        <w:gridCol w:w="2900"/>
        <w:gridCol w:w="440"/>
        <w:gridCol w:w="1740"/>
        <w:gridCol w:w="280"/>
        <w:gridCol w:w="1960"/>
      </w:tblGrid>
      <w:tr w:rsidR="00B56727" w:rsidRPr="00B56727" w14:paraId="396ADB0B" w14:textId="77777777" w:rsidTr="00B56727">
        <w:trPr>
          <w:trHeight w:val="312"/>
        </w:trPr>
        <w:tc>
          <w:tcPr>
            <w:tcW w:w="1360" w:type="dxa"/>
            <w:tcBorders>
              <w:top w:val="single" w:sz="12" w:space="0" w:color="auto"/>
              <w:left w:val="nil"/>
              <w:bottom w:val="nil"/>
              <w:right w:val="nil"/>
            </w:tcBorders>
            <w:shd w:val="clear" w:color="000000" w:fill="FFFFFF"/>
            <w:vAlign w:val="center"/>
            <w:hideMark/>
          </w:tcPr>
          <w:p w14:paraId="617F8694"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Source</w:t>
            </w:r>
          </w:p>
        </w:tc>
        <w:tc>
          <w:tcPr>
            <w:tcW w:w="600" w:type="dxa"/>
            <w:tcBorders>
              <w:top w:val="single" w:sz="12" w:space="0" w:color="auto"/>
              <w:left w:val="nil"/>
              <w:bottom w:val="single" w:sz="8" w:space="0" w:color="auto"/>
              <w:right w:val="nil"/>
            </w:tcBorders>
            <w:shd w:val="clear" w:color="000000" w:fill="FFFFFF"/>
            <w:vAlign w:val="center"/>
            <w:hideMark/>
          </w:tcPr>
          <w:p w14:paraId="745ABD05"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2900" w:type="dxa"/>
            <w:tcBorders>
              <w:top w:val="single" w:sz="12" w:space="0" w:color="000000"/>
              <w:left w:val="nil"/>
              <w:bottom w:val="nil"/>
              <w:right w:val="nil"/>
            </w:tcBorders>
            <w:shd w:val="clear" w:color="000000" w:fill="FFFFFF"/>
            <w:vAlign w:val="center"/>
            <w:hideMark/>
          </w:tcPr>
          <w:p w14:paraId="5812602D"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Data</w:t>
            </w:r>
          </w:p>
        </w:tc>
        <w:tc>
          <w:tcPr>
            <w:tcW w:w="440" w:type="dxa"/>
            <w:tcBorders>
              <w:top w:val="single" w:sz="12" w:space="0" w:color="000000"/>
              <w:left w:val="nil"/>
              <w:bottom w:val="nil"/>
              <w:right w:val="nil"/>
            </w:tcBorders>
            <w:shd w:val="clear" w:color="000000" w:fill="FFFFFF"/>
            <w:vAlign w:val="center"/>
            <w:hideMark/>
          </w:tcPr>
          <w:p w14:paraId="540085D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740" w:type="dxa"/>
            <w:tcBorders>
              <w:top w:val="single" w:sz="12" w:space="0" w:color="000000"/>
              <w:left w:val="nil"/>
              <w:bottom w:val="nil"/>
              <w:right w:val="nil"/>
            </w:tcBorders>
            <w:shd w:val="clear" w:color="000000" w:fill="FFFFFF"/>
            <w:vAlign w:val="center"/>
            <w:hideMark/>
          </w:tcPr>
          <w:p w14:paraId="331AC393"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Species Included</w:t>
            </w:r>
          </w:p>
        </w:tc>
        <w:tc>
          <w:tcPr>
            <w:tcW w:w="280" w:type="dxa"/>
            <w:tcBorders>
              <w:top w:val="single" w:sz="12" w:space="0" w:color="000000"/>
              <w:left w:val="nil"/>
              <w:bottom w:val="nil"/>
              <w:right w:val="nil"/>
            </w:tcBorders>
            <w:shd w:val="clear" w:color="000000" w:fill="FFFFFF"/>
            <w:vAlign w:val="center"/>
            <w:hideMark/>
          </w:tcPr>
          <w:p w14:paraId="24CDA2AA"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 </w:t>
            </w:r>
          </w:p>
        </w:tc>
        <w:tc>
          <w:tcPr>
            <w:tcW w:w="1960" w:type="dxa"/>
            <w:tcBorders>
              <w:top w:val="single" w:sz="12" w:space="0" w:color="000000"/>
              <w:left w:val="nil"/>
              <w:bottom w:val="nil"/>
              <w:right w:val="nil"/>
            </w:tcBorders>
            <w:shd w:val="clear" w:color="000000" w:fill="FFFFFF"/>
            <w:vAlign w:val="center"/>
            <w:hideMark/>
          </w:tcPr>
          <w:p w14:paraId="7FE61970" w14:textId="77777777" w:rsidR="00B56727" w:rsidRPr="00B56727" w:rsidRDefault="00B56727" w:rsidP="00C52101">
            <w:pPr>
              <w:keepNext/>
              <w:keepLines/>
              <w:spacing w:after="0"/>
              <w:rPr>
                <w:rFonts w:eastAsia="Times New Roman" w:cs="Times New Roman"/>
                <w:b/>
                <w:bCs/>
                <w:color w:val="000000"/>
              </w:rPr>
            </w:pPr>
            <w:r w:rsidRPr="00B56727">
              <w:rPr>
                <w:rFonts w:eastAsia="Times New Roman" w:cs="Times New Roman"/>
                <w:b/>
                <w:bCs/>
                <w:color w:val="000000"/>
              </w:rPr>
              <w:t>Years</w:t>
            </w:r>
          </w:p>
        </w:tc>
      </w:tr>
      <w:tr w:rsidR="00B56727" w:rsidRPr="00B56727" w14:paraId="2CF528BC" w14:textId="77777777" w:rsidTr="00B56727">
        <w:trPr>
          <w:trHeight w:val="1392"/>
        </w:trPr>
        <w:tc>
          <w:tcPr>
            <w:tcW w:w="1360" w:type="dxa"/>
            <w:tcBorders>
              <w:top w:val="single" w:sz="8" w:space="0" w:color="auto"/>
              <w:left w:val="nil"/>
              <w:bottom w:val="single" w:sz="8" w:space="0" w:color="auto"/>
              <w:right w:val="nil"/>
            </w:tcBorders>
            <w:shd w:val="clear" w:color="000000" w:fill="FFFFFF"/>
            <w:vAlign w:val="center"/>
            <w:hideMark/>
          </w:tcPr>
          <w:p w14:paraId="53620A7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Aleutian Islands Groundfish Trawl Survey</w:t>
            </w:r>
          </w:p>
        </w:tc>
        <w:tc>
          <w:tcPr>
            <w:tcW w:w="600" w:type="dxa"/>
            <w:tcBorders>
              <w:top w:val="nil"/>
              <w:left w:val="nil"/>
              <w:bottom w:val="single" w:sz="8" w:space="0" w:color="auto"/>
              <w:right w:val="nil"/>
            </w:tcBorders>
            <w:shd w:val="clear" w:color="000000" w:fill="FFFFFF"/>
            <w:vAlign w:val="center"/>
            <w:hideMark/>
          </w:tcPr>
          <w:p w14:paraId="733940E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single" w:sz="8" w:space="0" w:color="auto"/>
              <w:left w:val="nil"/>
              <w:bottom w:val="single" w:sz="8" w:space="0" w:color="auto"/>
              <w:right w:val="nil"/>
            </w:tcBorders>
            <w:shd w:val="clear" w:color="000000" w:fill="FFFFFF"/>
            <w:vAlign w:val="center"/>
            <w:hideMark/>
          </w:tcPr>
          <w:p w14:paraId="767C333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Survey biomass (linear regression used to combine BS shelf survey estimates with AI survey estimates for a single survey biomass index)</w:t>
            </w:r>
          </w:p>
        </w:tc>
        <w:tc>
          <w:tcPr>
            <w:tcW w:w="440" w:type="dxa"/>
            <w:tcBorders>
              <w:top w:val="single" w:sz="8" w:space="0" w:color="auto"/>
              <w:left w:val="nil"/>
              <w:bottom w:val="single" w:sz="8" w:space="0" w:color="auto"/>
              <w:right w:val="nil"/>
            </w:tcBorders>
            <w:shd w:val="clear" w:color="000000" w:fill="FFFFFF"/>
            <w:vAlign w:val="center"/>
            <w:hideMark/>
          </w:tcPr>
          <w:p w14:paraId="15C68A1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single" w:sz="8" w:space="0" w:color="auto"/>
              <w:left w:val="nil"/>
              <w:bottom w:val="single" w:sz="8" w:space="0" w:color="auto"/>
              <w:right w:val="nil"/>
            </w:tcBorders>
            <w:shd w:val="clear" w:color="000000" w:fill="FFFFFF"/>
            <w:vAlign w:val="center"/>
            <w:hideMark/>
          </w:tcPr>
          <w:p w14:paraId="7CAC99F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only; no Bering flounder were caught in the Aleutian Islands</w:t>
            </w:r>
          </w:p>
        </w:tc>
        <w:tc>
          <w:tcPr>
            <w:tcW w:w="280" w:type="dxa"/>
            <w:tcBorders>
              <w:top w:val="single" w:sz="8" w:space="0" w:color="auto"/>
              <w:left w:val="nil"/>
              <w:bottom w:val="single" w:sz="8" w:space="0" w:color="auto"/>
              <w:right w:val="nil"/>
            </w:tcBorders>
            <w:shd w:val="clear" w:color="000000" w:fill="FFFFFF"/>
            <w:vAlign w:val="center"/>
            <w:hideMark/>
          </w:tcPr>
          <w:p w14:paraId="049AFA5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single" w:sz="8" w:space="0" w:color="auto"/>
              <w:left w:val="nil"/>
              <w:bottom w:val="single" w:sz="8" w:space="0" w:color="auto"/>
              <w:right w:val="nil"/>
            </w:tcBorders>
            <w:shd w:val="clear" w:color="000000" w:fill="FFFFFF"/>
            <w:vAlign w:val="center"/>
            <w:hideMark/>
          </w:tcPr>
          <w:p w14:paraId="48818C6E" w14:textId="3BE1B43C" w:rsidR="00B56727" w:rsidRPr="00B56727" w:rsidRDefault="00B56727" w:rsidP="0018300D">
            <w:pPr>
              <w:keepNext/>
              <w:keepLines/>
              <w:spacing w:after="0"/>
              <w:rPr>
                <w:rFonts w:eastAsia="Times New Roman" w:cs="Times New Roman"/>
                <w:color w:val="000000"/>
              </w:rPr>
            </w:pPr>
            <w:del w:id="12" w:author="Ben.Williams" w:date="2020-11-03T16:54:00Z">
              <w:r w:rsidRPr="00B56727" w:rsidDel="0018300D">
                <w:rPr>
                  <w:rFonts w:eastAsia="Times New Roman" w:cs="Times New Roman"/>
                  <w:color w:val="000000"/>
                </w:rPr>
                <w:delText>1980,</w:delText>
              </w:r>
            </w:del>
            <w:r w:rsidRPr="00B56727">
              <w:rPr>
                <w:rFonts w:eastAsia="Times New Roman" w:cs="Times New Roman"/>
                <w:color w:val="000000"/>
              </w:rPr>
              <w:t xml:space="preserve"> 1983, 1986, 1991-2000 (triennial), 2002-2006 (biennial), 2010-2018 (biennial)</w:t>
            </w:r>
          </w:p>
        </w:tc>
      </w:tr>
      <w:tr w:rsidR="00B56727" w:rsidRPr="00B56727" w14:paraId="35A070D0" w14:textId="77777777" w:rsidTr="00B56727">
        <w:trPr>
          <w:trHeight w:val="1380"/>
        </w:trPr>
        <w:tc>
          <w:tcPr>
            <w:tcW w:w="1360" w:type="dxa"/>
            <w:vMerge w:val="restart"/>
            <w:tcBorders>
              <w:top w:val="nil"/>
              <w:left w:val="nil"/>
              <w:bottom w:val="single" w:sz="8" w:space="0" w:color="000000"/>
              <w:right w:val="nil"/>
            </w:tcBorders>
            <w:shd w:val="clear" w:color="000000" w:fill="FFFFFF"/>
            <w:vAlign w:val="center"/>
            <w:hideMark/>
          </w:tcPr>
          <w:p w14:paraId="542886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NMFS Bering Sea Shelf Groundfish Survey (standard survey area only</w:t>
            </w:r>
            <w:r w:rsidRPr="00B56727">
              <w:rPr>
                <w:rFonts w:eastAsia="Times New Roman" w:cs="Times New Roman"/>
                <w:color w:val="000000"/>
                <w:vertAlign w:val="superscript"/>
              </w:rPr>
              <w:t>1</w:t>
            </w:r>
            <w:r w:rsidRPr="00B56727">
              <w:rPr>
                <w:rFonts w:eastAsia="Times New Roman" w:cs="Times New Roman"/>
                <w:color w:val="000000"/>
              </w:rPr>
              <w:t>)</w:t>
            </w:r>
          </w:p>
        </w:tc>
        <w:tc>
          <w:tcPr>
            <w:tcW w:w="600" w:type="dxa"/>
            <w:tcBorders>
              <w:top w:val="nil"/>
              <w:left w:val="nil"/>
              <w:bottom w:val="nil"/>
              <w:right w:val="nil"/>
            </w:tcBorders>
            <w:shd w:val="clear" w:color="000000" w:fill="FFFFFF"/>
            <w:vAlign w:val="center"/>
            <w:hideMark/>
          </w:tcPr>
          <w:p w14:paraId="31C7F31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5EC4741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xml:space="preserve">Survey biomass (linear regression used to combine BS shelf survey estimates with AI survey estimates for a single survey biomass index)                        </w:t>
            </w:r>
          </w:p>
        </w:tc>
        <w:tc>
          <w:tcPr>
            <w:tcW w:w="440" w:type="dxa"/>
            <w:tcBorders>
              <w:top w:val="nil"/>
              <w:left w:val="nil"/>
              <w:bottom w:val="nil"/>
              <w:right w:val="nil"/>
            </w:tcBorders>
            <w:shd w:val="clear" w:color="000000" w:fill="FFFFFF"/>
            <w:vAlign w:val="center"/>
            <w:hideMark/>
          </w:tcPr>
          <w:p w14:paraId="31A5A66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AEDFC1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56EDA29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7582CA86" w14:textId="7D686FC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1982-2019</w:t>
            </w:r>
          </w:p>
        </w:tc>
      </w:tr>
      <w:tr w:rsidR="00B56727" w:rsidRPr="00B56727" w14:paraId="1F90DCC8" w14:textId="77777777" w:rsidTr="00B56727">
        <w:trPr>
          <w:trHeight w:val="135"/>
        </w:trPr>
        <w:tc>
          <w:tcPr>
            <w:tcW w:w="1360" w:type="dxa"/>
            <w:vMerge/>
            <w:tcBorders>
              <w:top w:val="nil"/>
              <w:left w:val="nil"/>
              <w:bottom w:val="single" w:sz="8" w:space="0" w:color="000000"/>
              <w:right w:val="nil"/>
            </w:tcBorders>
            <w:vAlign w:val="center"/>
            <w:hideMark/>
          </w:tcPr>
          <w:p w14:paraId="6714B866"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0F2FCEB"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24DD9160"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631EC6B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2EBA7F8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43BBFD9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1DFD757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0FB43D1" w14:textId="77777777" w:rsidTr="00B56727">
        <w:trPr>
          <w:trHeight w:val="975"/>
        </w:trPr>
        <w:tc>
          <w:tcPr>
            <w:tcW w:w="1360" w:type="dxa"/>
            <w:vMerge/>
            <w:tcBorders>
              <w:top w:val="nil"/>
              <w:left w:val="nil"/>
              <w:bottom w:val="single" w:sz="8" w:space="0" w:color="000000"/>
              <w:right w:val="nil"/>
            </w:tcBorders>
            <w:vAlign w:val="center"/>
            <w:hideMark/>
          </w:tcPr>
          <w:p w14:paraId="1372AA1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30F502FD"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2805F54" w14:textId="1666EB34"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w:t>
            </w:r>
            <w:r w:rsidR="000B2D72">
              <w:rPr>
                <w:rFonts w:eastAsia="Times New Roman" w:cs="Times New Roman"/>
                <w:color w:val="000000"/>
              </w:rPr>
              <w:t>, included as conditional age at length</w:t>
            </w:r>
          </w:p>
        </w:tc>
        <w:tc>
          <w:tcPr>
            <w:tcW w:w="440" w:type="dxa"/>
            <w:tcBorders>
              <w:top w:val="nil"/>
              <w:left w:val="nil"/>
              <w:bottom w:val="nil"/>
              <w:right w:val="nil"/>
            </w:tcBorders>
            <w:shd w:val="clear" w:color="000000" w:fill="FFFFFF"/>
            <w:vAlign w:val="center"/>
            <w:hideMark/>
          </w:tcPr>
          <w:p w14:paraId="51D5F4E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182219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6F267E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2BDA8A3" w14:textId="2FCE4CF5" w:rsidR="00B56727" w:rsidRPr="00B56727" w:rsidRDefault="000B2D72" w:rsidP="000B2D72">
            <w:pPr>
              <w:keepNext/>
              <w:keepLines/>
              <w:spacing w:after="0"/>
              <w:rPr>
                <w:rFonts w:eastAsia="Times New Roman" w:cs="Times New Roman"/>
                <w:color w:val="000000"/>
              </w:rPr>
            </w:pPr>
            <w:r>
              <w:rPr>
                <w:rFonts w:eastAsia="Times New Roman" w:cs="Times New Roman"/>
                <w:color w:val="000000"/>
              </w:rPr>
              <w:t>1982, 1985, 1992-1995, 1999-2019</w:t>
            </w:r>
          </w:p>
        </w:tc>
      </w:tr>
      <w:tr w:rsidR="00B56727" w:rsidRPr="00B56727" w14:paraId="79ED51B9" w14:textId="77777777" w:rsidTr="00B56727">
        <w:trPr>
          <w:trHeight w:val="840"/>
        </w:trPr>
        <w:tc>
          <w:tcPr>
            <w:tcW w:w="1360" w:type="dxa"/>
            <w:vMerge/>
            <w:tcBorders>
              <w:top w:val="nil"/>
              <w:left w:val="nil"/>
              <w:bottom w:val="single" w:sz="8" w:space="0" w:color="000000"/>
              <w:right w:val="nil"/>
            </w:tcBorders>
            <w:vAlign w:val="center"/>
            <w:hideMark/>
          </w:tcPr>
          <w:p w14:paraId="3265712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8" w:space="0" w:color="auto"/>
              <w:right w:val="nil"/>
            </w:tcBorders>
            <w:shd w:val="clear" w:color="000000" w:fill="FFFFFF"/>
            <w:vAlign w:val="center"/>
            <w:hideMark/>
          </w:tcPr>
          <w:p w14:paraId="78B2E943"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8" w:space="0" w:color="auto"/>
              <w:right w:val="nil"/>
            </w:tcBorders>
            <w:shd w:val="clear" w:color="000000" w:fill="FFFFFF"/>
            <w:vAlign w:val="center"/>
            <w:hideMark/>
          </w:tcPr>
          <w:p w14:paraId="02ABB876" w14:textId="11B72A59"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Length c</w:t>
            </w:r>
            <w:r w:rsidR="00B56727" w:rsidRPr="00B56727">
              <w:rPr>
                <w:rFonts w:eastAsia="Times New Roman" w:cs="Times New Roman"/>
                <w:color w:val="000000"/>
              </w:rPr>
              <w:t>omposition</w:t>
            </w:r>
          </w:p>
        </w:tc>
        <w:tc>
          <w:tcPr>
            <w:tcW w:w="440" w:type="dxa"/>
            <w:tcBorders>
              <w:top w:val="nil"/>
              <w:left w:val="nil"/>
              <w:bottom w:val="single" w:sz="8" w:space="0" w:color="auto"/>
              <w:right w:val="nil"/>
            </w:tcBorders>
            <w:shd w:val="clear" w:color="000000" w:fill="FFFFFF"/>
            <w:vAlign w:val="center"/>
            <w:hideMark/>
          </w:tcPr>
          <w:p w14:paraId="10D049E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8" w:space="0" w:color="auto"/>
              <w:right w:val="nil"/>
            </w:tcBorders>
            <w:shd w:val="clear" w:color="000000" w:fill="FFFFFF"/>
            <w:vAlign w:val="center"/>
            <w:hideMark/>
          </w:tcPr>
          <w:p w14:paraId="21B0F8B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8" w:space="0" w:color="auto"/>
              <w:right w:val="nil"/>
            </w:tcBorders>
            <w:shd w:val="clear" w:color="000000" w:fill="FFFFFF"/>
            <w:vAlign w:val="center"/>
            <w:hideMark/>
          </w:tcPr>
          <w:p w14:paraId="1D43743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8" w:space="0" w:color="auto"/>
              <w:right w:val="nil"/>
            </w:tcBorders>
            <w:shd w:val="clear" w:color="000000" w:fill="FFFFFF"/>
            <w:vAlign w:val="center"/>
            <w:hideMark/>
          </w:tcPr>
          <w:p w14:paraId="3FCEC1CB" w14:textId="7CD3A9CB" w:rsidR="00B56727" w:rsidRPr="00B56727" w:rsidRDefault="00B56727" w:rsidP="000B2D72">
            <w:pPr>
              <w:keepNext/>
              <w:keepLines/>
              <w:spacing w:after="0"/>
              <w:rPr>
                <w:rFonts w:eastAsia="Times New Roman" w:cs="Times New Roman"/>
                <w:color w:val="000000"/>
              </w:rPr>
            </w:pPr>
            <w:r w:rsidRPr="00B56727">
              <w:rPr>
                <w:rFonts w:eastAsia="Times New Roman" w:cs="Times New Roman"/>
                <w:color w:val="000000"/>
              </w:rPr>
              <w:t>198</w:t>
            </w:r>
            <w:r w:rsidR="000B2D72">
              <w:rPr>
                <w:rFonts w:eastAsia="Times New Roman" w:cs="Times New Roman"/>
                <w:color w:val="000000"/>
              </w:rPr>
              <w:t>2-2019</w:t>
            </w:r>
          </w:p>
        </w:tc>
      </w:tr>
      <w:tr w:rsidR="00B56727" w:rsidRPr="00B56727" w14:paraId="45A5F02F" w14:textId="77777777" w:rsidTr="00B56727">
        <w:trPr>
          <w:trHeight w:val="888"/>
        </w:trPr>
        <w:tc>
          <w:tcPr>
            <w:tcW w:w="1360" w:type="dxa"/>
            <w:vMerge w:val="restart"/>
            <w:tcBorders>
              <w:top w:val="nil"/>
              <w:left w:val="nil"/>
              <w:bottom w:val="single" w:sz="12" w:space="0" w:color="000000"/>
              <w:right w:val="nil"/>
            </w:tcBorders>
            <w:shd w:val="clear" w:color="000000" w:fill="FFFFFF"/>
            <w:vAlign w:val="center"/>
            <w:hideMark/>
          </w:tcPr>
          <w:p w14:paraId="206523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U.S. trawl fisheries</w:t>
            </w:r>
          </w:p>
        </w:tc>
        <w:tc>
          <w:tcPr>
            <w:tcW w:w="600" w:type="dxa"/>
            <w:tcBorders>
              <w:top w:val="nil"/>
              <w:left w:val="nil"/>
              <w:bottom w:val="nil"/>
              <w:right w:val="nil"/>
            </w:tcBorders>
            <w:shd w:val="clear" w:color="000000" w:fill="FFFFFF"/>
            <w:vAlign w:val="center"/>
            <w:hideMark/>
          </w:tcPr>
          <w:p w14:paraId="6306A15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900" w:type="dxa"/>
            <w:tcBorders>
              <w:top w:val="nil"/>
              <w:left w:val="nil"/>
              <w:bottom w:val="nil"/>
              <w:right w:val="nil"/>
            </w:tcBorders>
            <w:shd w:val="clear" w:color="000000" w:fill="FFFFFF"/>
            <w:vAlign w:val="center"/>
            <w:hideMark/>
          </w:tcPr>
          <w:p w14:paraId="1067BAC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pelagic and non-pelagic trawl</w:t>
            </w:r>
            <w:r w:rsidRPr="00B56727">
              <w:rPr>
                <w:rFonts w:eastAsia="Times New Roman" w:cs="Times New Roman"/>
                <w:color w:val="000000"/>
                <w:vertAlign w:val="superscript"/>
              </w:rPr>
              <w:t>2</w:t>
            </w:r>
            <w:r w:rsidRPr="00B56727">
              <w:rPr>
                <w:rFonts w:eastAsia="Times New Roman" w:cs="Times New Roman"/>
                <w:color w:val="000000"/>
              </w:rPr>
              <w:t>)</w:t>
            </w:r>
          </w:p>
        </w:tc>
        <w:tc>
          <w:tcPr>
            <w:tcW w:w="440" w:type="dxa"/>
            <w:tcBorders>
              <w:top w:val="nil"/>
              <w:left w:val="nil"/>
              <w:bottom w:val="nil"/>
              <w:right w:val="nil"/>
            </w:tcBorders>
            <w:shd w:val="clear" w:color="000000" w:fill="FFFFFF"/>
            <w:vAlign w:val="center"/>
            <w:hideMark/>
          </w:tcPr>
          <w:p w14:paraId="7675450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0BE5E421"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nil"/>
              <w:left w:val="nil"/>
              <w:bottom w:val="nil"/>
              <w:right w:val="nil"/>
            </w:tcBorders>
            <w:shd w:val="clear" w:color="000000" w:fill="FFFFFF"/>
            <w:vAlign w:val="center"/>
            <w:hideMark/>
          </w:tcPr>
          <w:p w14:paraId="0D6D7DA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3C7A94A9" w14:textId="070AE860" w:rsidR="00B56727" w:rsidRPr="00B56727" w:rsidRDefault="000B2D72" w:rsidP="00C52101">
            <w:pPr>
              <w:keepNext/>
              <w:keepLines/>
              <w:spacing w:after="0"/>
              <w:rPr>
                <w:rFonts w:eastAsia="Times New Roman" w:cs="Times New Roman"/>
                <w:color w:val="000000"/>
              </w:rPr>
            </w:pPr>
            <w:r>
              <w:rPr>
                <w:rFonts w:eastAsia="Times New Roman" w:cs="Times New Roman"/>
                <w:color w:val="000000"/>
              </w:rPr>
              <w:t>1977-2020</w:t>
            </w:r>
          </w:p>
        </w:tc>
      </w:tr>
      <w:tr w:rsidR="00B56727" w:rsidRPr="00B56727" w14:paraId="0BBC69DD" w14:textId="77777777" w:rsidTr="00B56727">
        <w:trPr>
          <w:trHeight w:val="135"/>
        </w:trPr>
        <w:tc>
          <w:tcPr>
            <w:tcW w:w="1360" w:type="dxa"/>
            <w:vMerge/>
            <w:tcBorders>
              <w:top w:val="nil"/>
              <w:left w:val="nil"/>
              <w:bottom w:val="single" w:sz="12" w:space="0" w:color="000000"/>
              <w:right w:val="nil"/>
            </w:tcBorders>
            <w:vAlign w:val="center"/>
            <w:hideMark/>
          </w:tcPr>
          <w:p w14:paraId="09FC1E48"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28227684"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4D296EE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49919D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7254B0DC"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3611D4F2"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6523067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378622E" w14:textId="77777777" w:rsidTr="00B56727">
        <w:trPr>
          <w:trHeight w:val="828"/>
        </w:trPr>
        <w:tc>
          <w:tcPr>
            <w:tcW w:w="1360" w:type="dxa"/>
            <w:vMerge/>
            <w:tcBorders>
              <w:top w:val="nil"/>
              <w:left w:val="nil"/>
              <w:bottom w:val="single" w:sz="12" w:space="0" w:color="000000"/>
              <w:right w:val="nil"/>
            </w:tcBorders>
            <w:vAlign w:val="center"/>
            <w:hideMark/>
          </w:tcPr>
          <w:p w14:paraId="5635FA35"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6FCCA28F"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188549F4" w14:textId="57E043A3" w:rsidR="00B56727" w:rsidRPr="00B56727" w:rsidRDefault="00627CBD" w:rsidP="00C52101">
            <w:pPr>
              <w:keepNext/>
              <w:keepLines/>
              <w:spacing w:after="0"/>
              <w:rPr>
                <w:rFonts w:eastAsia="Times New Roman" w:cs="Times New Roman"/>
                <w:color w:val="000000"/>
              </w:rPr>
            </w:pPr>
            <w:r>
              <w:rPr>
                <w:rFonts w:eastAsia="Times New Roman" w:cs="Times New Roman"/>
                <w:color w:val="000000"/>
              </w:rPr>
              <w:t>Age c</w:t>
            </w:r>
            <w:r w:rsidR="00B56727" w:rsidRPr="00B56727">
              <w:rPr>
                <w:rFonts w:eastAsia="Times New Roman" w:cs="Times New Roman"/>
                <w:color w:val="000000"/>
              </w:rPr>
              <w:t>omposition (Bering Sea only; non-pelagic trawl only)</w:t>
            </w:r>
          </w:p>
        </w:tc>
        <w:tc>
          <w:tcPr>
            <w:tcW w:w="440" w:type="dxa"/>
            <w:tcBorders>
              <w:top w:val="nil"/>
              <w:left w:val="nil"/>
              <w:bottom w:val="nil"/>
              <w:right w:val="nil"/>
            </w:tcBorders>
            <w:shd w:val="clear" w:color="000000" w:fill="FFFFFF"/>
            <w:vAlign w:val="center"/>
            <w:hideMark/>
          </w:tcPr>
          <w:p w14:paraId="4C72CEC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6B74CBB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nil"/>
              <w:right w:val="nil"/>
            </w:tcBorders>
            <w:shd w:val="clear" w:color="000000" w:fill="FFFFFF"/>
            <w:vAlign w:val="center"/>
            <w:hideMark/>
          </w:tcPr>
          <w:p w14:paraId="7AB90B1E"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7EC68AC" w14:textId="21B6F249" w:rsidR="00B56727" w:rsidRPr="00B56727" w:rsidRDefault="00B56727" w:rsidP="00C52101">
            <w:pPr>
              <w:keepNext/>
              <w:keepLines/>
              <w:spacing w:after="0"/>
              <w:rPr>
                <w:rFonts w:eastAsia="Times New Roman" w:cs="Times New Roman"/>
                <w:color w:val="000000"/>
              </w:rPr>
            </w:pPr>
            <w:commentRangeStart w:id="13"/>
            <w:del w:id="14" w:author="Ben.Williams" w:date="2020-11-03T16:56:00Z">
              <w:r w:rsidRPr="00B56727" w:rsidDel="0018300D">
                <w:rPr>
                  <w:rFonts w:eastAsia="Times New Roman" w:cs="Times New Roman"/>
                  <w:color w:val="000000"/>
                </w:rPr>
                <w:delText xml:space="preserve">1994, 1995, 1998, </w:delText>
              </w:r>
            </w:del>
            <w:r w:rsidR="000B2D72">
              <w:rPr>
                <w:rFonts w:eastAsia="Times New Roman" w:cs="Times New Roman"/>
                <w:color w:val="000000"/>
              </w:rPr>
              <w:t>2000, 2001, 2004-2007, 2009-2019</w:t>
            </w:r>
            <w:commentRangeEnd w:id="13"/>
            <w:r w:rsidR="00C2004E">
              <w:rPr>
                <w:rStyle w:val="CommentReference"/>
              </w:rPr>
              <w:commentReference w:id="13"/>
            </w:r>
          </w:p>
        </w:tc>
      </w:tr>
      <w:tr w:rsidR="00B56727" w:rsidRPr="00B56727" w14:paraId="68E3CD59" w14:textId="77777777" w:rsidTr="00B56727">
        <w:trPr>
          <w:trHeight w:val="120"/>
        </w:trPr>
        <w:tc>
          <w:tcPr>
            <w:tcW w:w="1360" w:type="dxa"/>
            <w:vMerge/>
            <w:tcBorders>
              <w:top w:val="nil"/>
              <w:left w:val="nil"/>
              <w:bottom w:val="single" w:sz="12" w:space="0" w:color="000000"/>
              <w:right w:val="nil"/>
            </w:tcBorders>
            <w:vAlign w:val="center"/>
            <w:hideMark/>
          </w:tcPr>
          <w:p w14:paraId="2C5B546E"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nil"/>
              <w:right w:val="nil"/>
            </w:tcBorders>
            <w:shd w:val="clear" w:color="000000" w:fill="FFFFFF"/>
            <w:vAlign w:val="center"/>
            <w:hideMark/>
          </w:tcPr>
          <w:p w14:paraId="46C2D202"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nil"/>
              <w:right w:val="nil"/>
            </w:tcBorders>
            <w:shd w:val="clear" w:color="000000" w:fill="FFFFFF"/>
            <w:vAlign w:val="center"/>
            <w:hideMark/>
          </w:tcPr>
          <w:p w14:paraId="3AFF6C98"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440" w:type="dxa"/>
            <w:tcBorders>
              <w:top w:val="nil"/>
              <w:left w:val="nil"/>
              <w:bottom w:val="nil"/>
              <w:right w:val="nil"/>
            </w:tcBorders>
            <w:shd w:val="clear" w:color="000000" w:fill="FFFFFF"/>
            <w:vAlign w:val="center"/>
            <w:hideMark/>
          </w:tcPr>
          <w:p w14:paraId="73F5E333"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nil"/>
              <w:right w:val="nil"/>
            </w:tcBorders>
            <w:shd w:val="clear" w:color="000000" w:fill="FFFFFF"/>
            <w:vAlign w:val="center"/>
            <w:hideMark/>
          </w:tcPr>
          <w:p w14:paraId="3B1A0F8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280" w:type="dxa"/>
            <w:tcBorders>
              <w:top w:val="nil"/>
              <w:left w:val="nil"/>
              <w:bottom w:val="nil"/>
              <w:right w:val="nil"/>
            </w:tcBorders>
            <w:shd w:val="clear" w:color="000000" w:fill="FFFFFF"/>
            <w:vAlign w:val="center"/>
            <w:hideMark/>
          </w:tcPr>
          <w:p w14:paraId="71D21BAF"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nil"/>
              <w:right w:val="nil"/>
            </w:tcBorders>
            <w:shd w:val="clear" w:color="000000" w:fill="FFFFFF"/>
            <w:vAlign w:val="center"/>
            <w:hideMark/>
          </w:tcPr>
          <w:p w14:paraId="247CF586"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r>
      <w:tr w:rsidR="00B56727" w:rsidRPr="00B56727" w14:paraId="32432B21" w14:textId="77777777" w:rsidTr="00B56727">
        <w:trPr>
          <w:trHeight w:val="1116"/>
        </w:trPr>
        <w:tc>
          <w:tcPr>
            <w:tcW w:w="1360" w:type="dxa"/>
            <w:vMerge/>
            <w:tcBorders>
              <w:top w:val="nil"/>
              <w:left w:val="nil"/>
              <w:bottom w:val="single" w:sz="12" w:space="0" w:color="000000"/>
              <w:right w:val="nil"/>
            </w:tcBorders>
            <w:vAlign w:val="center"/>
            <w:hideMark/>
          </w:tcPr>
          <w:p w14:paraId="0649CDF7" w14:textId="77777777" w:rsidR="00B56727" w:rsidRPr="00B56727" w:rsidRDefault="00B56727" w:rsidP="00C52101">
            <w:pPr>
              <w:keepNext/>
              <w:keepLines/>
              <w:spacing w:after="0"/>
              <w:rPr>
                <w:rFonts w:eastAsia="Times New Roman" w:cs="Times New Roman"/>
                <w:color w:val="000000"/>
              </w:rPr>
            </w:pPr>
          </w:p>
        </w:tc>
        <w:tc>
          <w:tcPr>
            <w:tcW w:w="600" w:type="dxa"/>
            <w:tcBorders>
              <w:top w:val="nil"/>
              <w:left w:val="nil"/>
              <w:bottom w:val="single" w:sz="12" w:space="0" w:color="000000"/>
              <w:right w:val="nil"/>
            </w:tcBorders>
            <w:shd w:val="clear" w:color="000000" w:fill="FFFFFF"/>
            <w:vAlign w:val="center"/>
            <w:hideMark/>
          </w:tcPr>
          <w:p w14:paraId="586F2F28" w14:textId="77777777" w:rsidR="00B56727" w:rsidRPr="00B56727" w:rsidRDefault="00B56727" w:rsidP="00C52101">
            <w:pPr>
              <w:keepNext/>
              <w:keepLines/>
              <w:spacing w:after="0"/>
              <w:rPr>
                <w:rFonts w:ascii="Arial" w:eastAsia="Times New Roman" w:hAnsi="Arial" w:cs="Arial"/>
                <w:color w:val="000000"/>
              </w:rPr>
            </w:pPr>
            <w:r w:rsidRPr="00B56727">
              <w:rPr>
                <w:rFonts w:ascii="Arial" w:eastAsia="Times New Roman" w:hAnsi="Arial" w:cs="Arial"/>
                <w:color w:val="000000"/>
              </w:rPr>
              <w:t> </w:t>
            </w:r>
          </w:p>
        </w:tc>
        <w:tc>
          <w:tcPr>
            <w:tcW w:w="2900" w:type="dxa"/>
            <w:tcBorders>
              <w:top w:val="nil"/>
              <w:left w:val="nil"/>
              <w:bottom w:val="single" w:sz="12" w:space="0" w:color="000000"/>
              <w:right w:val="nil"/>
            </w:tcBorders>
            <w:shd w:val="clear" w:color="000000" w:fill="FFFFFF"/>
            <w:vAlign w:val="center"/>
            <w:hideMark/>
          </w:tcPr>
          <w:p w14:paraId="3C70F4BD" w14:textId="0FEE36E5" w:rsidR="00B56727" w:rsidRPr="00B56727" w:rsidRDefault="00B56727" w:rsidP="00627CBD">
            <w:pPr>
              <w:keepNext/>
              <w:keepLines/>
              <w:spacing w:after="0"/>
              <w:rPr>
                <w:rFonts w:eastAsia="Times New Roman" w:cs="Times New Roman"/>
                <w:color w:val="000000"/>
              </w:rPr>
            </w:pPr>
            <w:r w:rsidRPr="00B56727">
              <w:rPr>
                <w:rFonts w:eastAsia="Times New Roman" w:cs="Times New Roman"/>
                <w:color w:val="000000"/>
              </w:rPr>
              <w:t xml:space="preserve">Length </w:t>
            </w:r>
            <w:r w:rsidR="00627CBD">
              <w:rPr>
                <w:rFonts w:eastAsia="Times New Roman" w:cs="Times New Roman"/>
                <w:color w:val="000000"/>
              </w:rPr>
              <w:t>c</w:t>
            </w:r>
            <w:r w:rsidRPr="00B56727">
              <w:rPr>
                <w:rFonts w:eastAsia="Times New Roman" w:cs="Times New Roman"/>
                <w:color w:val="000000"/>
              </w:rPr>
              <w:t>omposition (Bering Sea only; non-pelagic trawl only)</w:t>
            </w:r>
          </w:p>
        </w:tc>
        <w:tc>
          <w:tcPr>
            <w:tcW w:w="440" w:type="dxa"/>
            <w:tcBorders>
              <w:top w:val="nil"/>
              <w:left w:val="nil"/>
              <w:bottom w:val="single" w:sz="12" w:space="0" w:color="000000"/>
              <w:right w:val="nil"/>
            </w:tcBorders>
            <w:shd w:val="clear" w:color="000000" w:fill="FFFFFF"/>
            <w:vAlign w:val="center"/>
            <w:hideMark/>
          </w:tcPr>
          <w:p w14:paraId="5469BD0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740" w:type="dxa"/>
            <w:tcBorders>
              <w:top w:val="nil"/>
              <w:left w:val="nil"/>
              <w:bottom w:val="single" w:sz="12" w:space="0" w:color="000000"/>
              <w:right w:val="nil"/>
            </w:tcBorders>
            <w:shd w:val="clear" w:color="000000" w:fill="FFFFFF"/>
            <w:vAlign w:val="center"/>
            <w:hideMark/>
          </w:tcPr>
          <w:p w14:paraId="778531CB"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only</w:t>
            </w:r>
          </w:p>
        </w:tc>
        <w:tc>
          <w:tcPr>
            <w:tcW w:w="280" w:type="dxa"/>
            <w:tcBorders>
              <w:top w:val="nil"/>
              <w:left w:val="nil"/>
              <w:bottom w:val="single" w:sz="12" w:space="0" w:color="000000"/>
              <w:right w:val="nil"/>
            </w:tcBorders>
            <w:shd w:val="clear" w:color="000000" w:fill="FFFFFF"/>
            <w:vAlign w:val="center"/>
            <w:hideMark/>
          </w:tcPr>
          <w:p w14:paraId="4BD435CD"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 </w:t>
            </w:r>
          </w:p>
        </w:tc>
        <w:tc>
          <w:tcPr>
            <w:tcW w:w="1960" w:type="dxa"/>
            <w:tcBorders>
              <w:top w:val="nil"/>
              <w:left w:val="nil"/>
              <w:bottom w:val="single" w:sz="12" w:space="0" w:color="000000"/>
              <w:right w:val="nil"/>
            </w:tcBorders>
            <w:shd w:val="clear" w:color="000000" w:fill="FFFFFF"/>
            <w:vAlign w:val="center"/>
            <w:hideMark/>
          </w:tcPr>
          <w:p w14:paraId="2720D975" w14:textId="2010540F" w:rsidR="00B56727" w:rsidRPr="00B56727" w:rsidRDefault="000B2D72" w:rsidP="0018300D">
            <w:pPr>
              <w:keepNext/>
              <w:keepLines/>
              <w:spacing w:after="0"/>
              <w:rPr>
                <w:rFonts w:eastAsia="Times New Roman" w:cs="Times New Roman"/>
                <w:color w:val="000000"/>
              </w:rPr>
            </w:pPr>
            <w:del w:id="15" w:author="Ben.Williams" w:date="2020-11-03T16:53:00Z">
              <w:r w:rsidDel="0018300D">
                <w:rPr>
                  <w:rFonts w:eastAsia="Times New Roman" w:cs="Times New Roman"/>
                  <w:color w:val="000000"/>
                </w:rPr>
                <w:delText>1973-1994,</w:delText>
              </w:r>
              <w:r w:rsidR="00B56727" w:rsidRPr="00B56727" w:rsidDel="0018300D">
                <w:rPr>
                  <w:rFonts w:eastAsia="Times New Roman" w:cs="Times New Roman"/>
                  <w:color w:val="000000"/>
                </w:rPr>
                <w:delText xml:space="preserve"> 1996-1</w:delText>
              </w:r>
              <w:r w:rsidDel="0018300D">
                <w:rPr>
                  <w:rFonts w:eastAsia="Times New Roman" w:cs="Times New Roman"/>
                  <w:color w:val="000000"/>
                </w:rPr>
                <w:delText>997,</w:delText>
              </w:r>
            </w:del>
            <w:ins w:id="16" w:author="Ben.Williams" w:date="2020-11-03T16:53:00Z">
              <w:r w:rsidR="0018300D">
                <w:rPr>
                  <w:rFonts w:eastAsia="Times New Roman" w:cs="Times New Roman"/>
                  <w:color w:val="000000"/>
                </w:rPr>
                <w:t>1977-</w:t>
              </w:r>
            </w:ins>
            <w:del w:id="17" w:author="Ben.Williams" w:date="2020-11-03T16:53:00Z">
              <w:r w:rsidDel="0018300D">
                <w:rPr>
                  <w:rFonts w:eastAsia="Times New Roman" w:cs="Times New Roman"/>
                  <w:color w:val="000000"/>
                </w:rPr>
                <w:delText xml:space="preserve"> </w:delText>
              </w:r>
            </w:del>
            <w:commentRangeStart w:id="18"/>
            <w:r>
              <w:rPr>
                <w:rFonts w:eastAsia="Times New Roman" w:cs="Times New Roman"/>
                <w:color w:val="000000"/>
              </w:rPr>
              <w:t>1999</w:t>
            </w:r>
            <w:commentRangeEnd w:id="18"/>
            <w:r w:rsidR="0018300D">
              <w:rPr>
                <w:rStyle w:val="CommentReference"/>
              </w:rPr>
              <w:commentReference w:id="18"/>
            </w:r>
            <w:r>
              <w:rPr>
                <w:rFonts w:eastAsia="Times New Roman" w:cs="Times New Roman"/>
                <w:color w:val="000000"/>
              </w:rPr>
              <w:t>, 2002-2003, 2008, 2020</w:t>
            </w:r>
          </w:p>
        </w:tc>
      </w:tr>
      <w:tr w:rsidR="00B56727" w:rsidRPr="00B56727" w14:paraId="237481B9" w14:textId="77777777" w:rsidTr="00B56727">
        <w:trPr>
          <w:trHeight w:val="924"/>
        </w:trPr>
        <w:tc>
          <w:tcPr>
            <w:tcW w:w="1360" w:type="dxa"/>
            <w:tcBorders>
              <w:top w:val="single" w:sz="12" w:space="0" w:color="000000"/>
              <w:left w:val="nil"/>
              <w:bottom w:val="single" w:sz="18" w:space="0" w:color="000000"/>
              <w:right w:val="nil"/>
            </w:tcBorders>
            <w:shd w:val="clear" w:color="000000" w:fill="FFFFFF"/>
            <w:vAlign w:val="bottom"/>
            <w:hideMark/>
          </w:tcPr>
          <w:p w14:paraId="55DA71B8" w14:textId="77777777" w:rsidR="00B56727" w:rsidRPr="00B56727" w:rsidRDefault="00B56727" w:rsidP="00C52101">
            <w:pPr>
              <w:keepNext/>
              <w:keepLines/>
              <w:spacing w:after="0"/>
              <w:jc w:val="center"/>
              <w:rPr>
                <w:rFonts w:eastAsia="Times New Roman" w:cs="Times New Roman"/>
                <w:color w:val="000000"/>
              </w:rPr>
            </w:pPr>
            <w:r w:rsidRPr="00B56727">
              <w:rPr>
                <w:rFonts w:eastAsia="Times New Roman" w:cs="Times New Roman"/>
                <w:color w:val="000000"/>
              </w:rPr>
              <w:t>Foreign trawl fisheries in the BSAI</w:t>
            </w:r>
          </w:p>
        </w:tc>
        <w:tc>
          <w:tcPr>
            <w:tcW w:w="600" w:type="dxa"/>
            <w:tcBorders>
              <w:top w:val="single" w:sz="12" w:space="0" w:color="000000"/>
              <w:left w:val="nil"/>
              <w:bottom w:val="single" w:sz="18" w:space="0" w:color="000000"/>
              <w:right w:val="nil"/>
            </w:tcBorders>
            <w:shd w:val="clear" w:color="000000" w:fill="FFFFFF"/>
            <w:noWrap/>
            <w:vAlign w:val="bottom"/>
            <w:hideMark/>
          </w:tcPr>
          <w:p w14:paraId="38498CC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2900" w:type="dxa"/>
            <w:tcBorders>
              <w:top w:val="single" w:sz="12" w:space="0" w:color="000000"/>
              <w:left w:val="nil"/>
              <w:bottom w:val="single" w:sz="18" w:space="0" w:color="000000"/>
              <w:right w:val="nil"/>
            </w:tcBorders>
            <w:shd w:val="clear" w:color="000000" w:fill="FFFFFF"/>
            <w:vAlign w:val="center"/>
            <w:hideMark/>
          </w:tcPr>
          <w:p w14:paraId="78AAFF44"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Catch (Bering Sea and Aleutian Islands; trawl)</w:t>
            </w:r>
          </w:p>
        </w:tc>
        <w:tc>
          <w:tcPr>
            <w:tcW w:w="440" w:type="dxa"/>
            <w:tcBorders>
              <w:top w:val="single" w:sz="12" w:space="0" w:color="000000"/>
              <w:left w:val="nil"/>
              <w:bottom w:val="single" w:sz="18" w:space="0" w:color="000000"/>
              <w:right w:val="nil"/>
            </w:tcBorders>
            <w:shd w:val="clear" w:color="000000" w:fill="FFFFFF"/>
            <w:noWrap/>
            <w:vAlign w:val="bottom"/>
            <w:hideMark/>
          </w:tcPr>
          <w:p w14:paraId="530FC465"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740" w:type="dxa"/>
            <w:tcBorders>
              <w:top w:val="single" w:sz="12" w:space="0" w:color="000000"/>
              <w:left w:val="nil"/>
              <w:bottom w:val="single" w:sz="18" w:space="0" w:color="000000"/>
              <w:right w:val="nil"/>
            </w:tcBorders>
            <w:shd w:val="clear" w:color="000000" w:fill="FFFFFF"/>
            <w:vAlign w:val="center"/>
            <w:hideMark/>
          </w:tcPr>
          <w:p w14:paraId="1EEE37BA"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Flathead sole and Bering Flounder combined</w:t>
            </w:r>
          </w:p>
        </w:tc>
        <w:tc>
          <w:tcPr>
            <w:tcW w:w="280" w:type="dxa"/>
            <w:tcBorders>
              <w:top w:val="single" w:sz="12" w:space="0" w:color="000000"/>
              <w:left w:val="nil"/>
              <w:bottom w:val="single" w:sz="18" w:space="0" w:color="000000"/>
              <w:right w:val="nil"/>
            </w:tcBorders>
            <w:shd w:val="clear" w:color="000000" w:fill="FFFFFF"/>
            <w:noWrap/>
            <w:vAlign w:val="bottom"/>
            <w:hideMark/>
          </w:tcPr>
          <w:p w14:paraId="33DC96AA" w14:textId="77777777" w:rsidR="00B56727" w:rsidRPr="00B56727" w:rsidRDefault="00B56727" w:rsidP="00C52101">
            <w:pPr>
              <w:keepNext/>
              <w:keepLines/>
              <w:spacing w:after="0"/>
              <w:rPr>
                <w:rFonts w:ascii="Calibri" w:eastAsia="Times New Roman" w:hAnsi="Calibri" w:cs="Times New Roman"/>
                <w:color w:val="000000"/>
              </w:rPr>
            </w:pPr>
            <w:r w:rsidRPr="00B56727">
              <w:rPr>
                <w:rFonts w:ascii="Calibri" w:eastAsia="Times New Roman" w:hAnsi="Calibri" w:cs="Times New Roman"/>
                <w:color w:val="000000"/>
              </w:rPr>
              <w:t> </w:t>
            </w:r>
          </w:p>
        </w:tc>
        <w:tc>
          <w:tcPr>
            <w:tcW w:w="1960" w:type="dxa"/>
            <w:tcBorders>
              <w:top w:val="single" w:sz="12" w:space="0" w:color="000000"/>
              <w:left w:val="nil"/>
              <w:bottom w:val="single" w:sz="18" w:space="0" w:color="000000"/>
              <w:right w:val="nil"/>
            </w:tcBorders>
            <w:shd w:val="clear" w:color="000000" w:fill="FFFFFF"/>
            <w:vAlign w:val="center"/>
            <w:hideMark/>
          </w:tcPr>
          <w:p w14:paraId="308CC529" w14:textId="77777777" w:rsidR="00B56727" w:rsidRPr="00B56727" w:rsidRDefault="00B56727" w:rsidP="00C52101">
            <w:pPr>
              <w:keepNext/>
              <w:keepLines/>
              <w:spacing w:after="0"/>
              <w:rPr>
                <w:rFonts w:eastAsia="Times New Roman" w:cs="Times New Roman"/>
                <w:color w:val="000000"/>
              </w:rPr>
            </w:pPr>
            <w:r w:rsidRPr="00B56727">
              <w:rPr>
                <w:rFonts w:eastAsia="Times New Roman" w:cs="Times New Roman"/>
                <w:color w:val="000000"/>
              </w:rPr>
              <w:t>1964-1987</w:t>
            </w:r>
          </w:p>
        </w:tc>
      </w:tr>
    </w:tbl>
    <w:p w14:paraId="6692DD9B" w14:textId="20C5CD3A" w:rsidR="000148A2" w:rsidRPr="00370D8F" w:rsidRDefault="000148A2" w:rsidP="00C52101">
      <w:pPr>
        <w:pStyle w:val="ListParagraph"/>
        <w:keepNext/>
        <w:keepLines/>
        <w:numPr>
          <w:ilvl w:val="0"/>
          <w:numId w:val="5"/>
        </w:numPr>
        <w:rPr>
          <w:sz w:val="20"/>
          <w:szCs w:val="20"/>
        </w:rPr>
      </w:pPr>
      <w:r w:rsidRPr="00370D8F">
        <w:rPr>
          <w:sz w:val="20"/>
          <w:szCs w:val="20"/>
        </w:rPr>
        <w:t>Excludes survey strata 70, 81, 82, 90, 140, 150, and 160</w:t>
      </w:r>
    </w:p>
    <w:p w14:paraId="65AA8D43" w14:textId="39426E9A" w:rsidR="00E90247" w:rsidRDefault="000148A2" w:rsidP="00C52101">
      <w:pPr>
        <w:pStyle w:val="ListParagraph"/>
        <w:keepNext/>
        <w:keepLines/>
        <w:numPr>
          <w:ilvl w:val="0"/>
          <w:numId w:val="5"/>
        </w:numPr>
        <w:rPr>
          <w:sz w:val="20"/>
          <w:szCs w:val="20"/>
        </w:rPr>
      </w:pPr>
      <w:r w:rsidRPr="00370D8F">
        <w:rPr>
          <w:sz w:val="20"/>
          <w:szCs w:val="20"/>
        </w:rPr>
        <w:t>A very small amount of catch is taken with hook and line and is included in the total catch biomass</w:t>
      </w:r>
    </w:p>
    <w:p w14:paraId="4499E821" w14:textId="77777777" w:rsidR="004D614B" w:rsidRPr="00C52101" w:rsidRDefault="004D614B" w:rsidP="004D614B"/>
    <w:p w14:paraId="3FE63F49" w14:textId="12BC8798" w:rsidR="004365CD" w:rsidRPr="00DD6D62" w:rsidRDefault="00951287" w:rsidP="00845A93">
      <w:pPr>
        <w:pStyle w:val="Heading2"/>
      </w:pPr>
      <w:r w:rsidRPr="00DD6D62">
        <w:lastRenderedPageBreak/>
        <w:t>Fishery:</w:t>
      </w:r>
    </w:p>
    <w:p w14:paraId="23BE7DD4" w14:textId="58D2E8BB" w:rsidR="00D14E40" w:rsidRPr="00167218" w:rsidRDefault="00D14E40" w:rsidP="00D14E40">
      <w:r w:rsidRPr="00DA7920">
        <w:t xml:space="preserve">This assessment used fishery catches </w:t>
      </w:r>
      <w:r w:rsidR="00D95E32" w:rsidRPr="00DA7920">
        <w:t>for flathead sole and Bering flounder combined (</w:t>
      </w:r>
      <w:r w:rsidR="00D95E32" w:rsidRPr="00DA7920">
        <w:rPr>
          <w:i/>
        </w:rPr>
        <w:t>Hippoglossoides spp.</w:t>
      </w:r>
      <w:r w:rsidR="00D95E32" w:rsidRPr="00DA7920">
        <w:t xml:space="preserve">) </w:t>
      </w:r>
      <w:r w:rsidR="00DA7920" w:rsidRPr="00DA7920">
        <w:t>from 1964</w:t>
      </w:r>
      <w:r w:rsidRPr="00DA7920">
        <w:t xml:space="preserve"> through</w:t>
      </w:r>
      <w:r w:rsidR="00627CBD">
        <w:t xml:space="preserve"> October 26, 2020</w:t>
      </w:r>
      <w:r w:rsidRPr="00DA7920">
        <w:t xml:space="preserve"> (</w:t>
      </w:r>
      <w:r w:rsidR="0057600C" w:rsidRPr="00627CBD">
        <w:rPr>
          <w:b/>
          <w:i/>
        </w:rPr>
        <w:fldChar w:fldCharType="begin"/>
      </w:r>
      <w:r w:rsidR="0057600C" w:rsidRPr="00627CBD">
        <w:rPr>
          <w:b/>
          <w:i/>
        </w:rPr>
        <w:instrText xml:space="preserve"> REF _Ref402523586 \h </w:instrText>
      </w:r>
      <w:r w:rsidR="00627CBD" w:rsidRPr="00627CBD">
        <w:rPr>
          <w:b/>
          <w:i/>
        </w:rPr>
        <w:instrText xml:space="preserve"> \* MERGEFORMAT </w:instrText>
      </w:r>
      <w:r w:rsidR="0057600C" w:rsidRPr="00627CBD">
        <w:rPr>
          <w:b/>
          <w:i/>
        </w:rPr>
      </w:r>
      <w:r w:rsidR="0057600C" w:rsidRPr="00627CBD">
        <w:rPr>
          <w:b/>
          <w:i/>
        </w:rPr>
        <w:fldChar w:fldCharType="separate"/>
      </w:r>
      <w:r w:rsidR="00FB4444" w:rsidRPr="00627CBD">
        <w:rPr>
          <w:rStyle w:val="FiguresChar"/>
          <w:b w:val="0"/>
          <w:i w:val="0"/>
        </w:rPr>
        <w:t xml:space="preserve">Table </w:t>
      </w:r>
      <w:r w:rsidR="00FB4444" w:rsidRPr="00627CBD">
        <w:rPr>
          <w:rStyle w:val="FiguresChar"/>
          <w:b w:val="0"/>
          <w:i w:val="0"/>
          <w:noProof/>
        </w:rPr>
        <w:t>9</w:t>
      </w:r>
      <w:r w:rsidR="00FB4444" w:rsidRPr="00627CBD">
        <w:rPr>
          <w:rStyle w:val="FiguresChar"/>
          <w:b w:val="0"/>
          <w:i w:val="0"/>
        </w:rPr>
        <w:t>.</w:t>
      </w:r>
      <w:r w:rsidR="00FB4444" w:rsidRPr="00627CBD">
        <w:rPr>
          <w:rStyle w:val="FiguresChar"/>
          <w:b w:val="0"/>
          <w:i w:val="0"/>
          <w:noProof/>
        </w:rPr>
        <w:t>1</w:t>
      </w:r>
      <w:r w:rsidR="0057600C" w:rsidRPr="00627CBD">
        <w:rPr>
          <w:b/>
          <w:i/>
        </w:rPr>
        <w:fldChar w:fldCharType="end"/>
      </w:r>
      <w:r w:rsidRPr="00DA7920">
        <w:t xml:space="preserve">, </w:t>
      </w:r>
      <w:r w:rsidRPr="00DA7920">
        <w:fldChar w:fldCharType="begin"/>
      </w:r>
      <w:r w:rsidRPr="00DA7920">
        <w:instrText xml:space="preserve"> REF _Ref402371891 \h </w:instrText>
      </w:r>
      <w:r w:rsidR="0087267B" w:rsidRPr="00DA7920">
        <w:instrText xml:space="preserve"> \* MERGEFORMAT </w:instrText>
      </w:r>
      <w:r w:rsidRPr="00DA7920">
        <w:fldChar w:fldCharType="separate"/>
      </w:r>
      <w:r w:rsidR="00FB4444" w:rsidRPr="006740E9">
        <w:t xml:space="preserve">Figure </w:t>
      </w:r>
      <w:r w:rsidR="00FB4444">
        <w:rPr>
          <w:noProof/>
        </w:rPr>
        <w:t>9.1</w:t>
      </w:r>
      <w:r w:rsidRPr="00DA7920">
        <w:fldChar w:fldCharType="end"/>
      </w:r>
      <w:r w:rsidR="00D95E32" w:rsidRPr="00DA7920">
        <w:t xml:space="preserve">). </w:t>
      </w:r>
      <w:r w:rsidR="000B313B" w:rsidRPr="00DA7920">
        <w:t xml:space="preserve"> </w:t>
      </w:r>
      <w:r w:rsidR="000A2E38" w:rsidRPr="00DA7920">
        <w:t xml:space="preserve">Fishery age and length composition data were used for flathead sole caught in the Bering Sea by non-pelagic trawl (and excluding Bering flounder catches, pelagic trawl catches, and Aleutian Islands catches). </w:t>
      </w:r>
      <w:r w:rsidR="000B313B" w:rsidRPr="00DA7920">
        <w:t>Fishery age compositions</w:t>
      </w:r>
      <w:r w:rsidR="000A2E38" w:rsidRPr="00DA7920">
        <w:t xml:space="preserve"> </w:t>
      </w:r>
      <w:r w:rsidR="000B313B" w:rsidRPr="00DA7920">
        <w:t>for 2000, 2001, 2004-2007 and 2009</w:t>
      </w:r>
      <w:r w:rsidR="00DA7920" w:rsidRPr="00DA7920">
        <w:t>-</w:t>
      </w:r>
      <w:del w:id="19" w:author="Ben.Williams" w:date="2020-11-03T11:24:00Z">
        <w:r w:rsidR="00DA7920" w:rsidRPr="00DA7920" w:rsidDel="00C2004E">
          <w:delText>2017</w:delText>
        </w:r>
        <w:r w:rsidR="000B313B" w:rsidRPr="00DA7920" w:rsidDel="00C2004E">
          <w:delText xml:space="preserve"> </w:delText>
        </w:r>
      </w:del>
      <w:ins w:id="20" w:author="Ben.Williams" w:date="2020-11-03T11:24:00Z">
        <w:r w:rsidR="00C2004E" w:rsidRPr="00DA7920">
          <w:t>201</w:t>
        </w:r>
        <w:r w:rsidR="00C2004E">
          <w:t>9</w:t>
        </w:r>
        <w:r w:rsidR="00C2004E" w:rsidRPr="00DA7920">
          <w:t xml:space="preserve"> </w:t>
        </w:r>
      </w:ins>
      <w:r w:rsidR="000B313B" w:rsidRPr="00DA7920">
        <w:t xml:space="preserve">were included in the assessment </w:t>
      </w:r>
      <w:r w:rsidR="000B313B" w:rsidRPr="00167218">
        <w:t>model (</w:t>
      </w:r>
      <w:r w:rsidR="00894F38">
        <w:fldChar w:fldCharType="begin"/>
      </w:r>
      <w:r w:rsidR="00894F38">
        <w:instrText xml:space="preserve"> REF _Ref528512053 \h </w:instrText>
      </w:r>
      <w:r w:rsidR="00894F38">
        <w:fldChar w:fldCharType="separate"/>
      </w:r>
      <w:r w:rsidR="00FB4444" w:rsidRPr="00DA7920">
        <w:t xml:space="preserve">Figure </w:t>
      </w:r>
      <w:r w:rsidR="00FB4444">
        <w:rPr>
          <w:noProof/>
        </w:rPr>
        <w:t>9</w:t>
      </w:r>
      <w:r w:rsidR="00FB4444">
        <w:t>.</w:t>
      </w:r>
      <w:r w:rsidR="00FB4444">
        <w:rPr>
          <w:noProof/>
        </w:rPr>
        <w:t>2</w:t>
      </w:r>
      <w:r w:rsidR="00894F38">
        <w:fldChar w:fldCharType="end"/>
      </w:r>
      <w:r w:rsidR="00F5241B">
        <w:t xml:space="preserve"> </w:t>
      </w:r>
      <w:r w:rsidR="00167218">
        <w:t xml:space="preserve">and </w:t>
      </w:r>
      <w:r w:rsidR="00167218" w:rsidRPr="00167218">
        <w:fldChar w:fldCharType="begin"/>
      </w:r>
      <w:r w:rsidR="00167218" w:rsidRPr="00167218">
        <w:instrText xml:space="preserve"> REF _Ref527893098 \h </w:instrText>
      </w:r>
      <w:r w:rsidR="00167218">
        <w:instrText xml:space="preserve"> \* MERGEFORMAT </w:instrText>
      </w:r>
      <w:r w:rsidR="00167218" w:rsidRPr="00167218">
        <w:fldChar w:fldCharType="separate"/>
      </w:r>
      <w:r w:rsidR="00FB4444" w:rsidRPr="00491347">
        <w:t xml:space="preserve">Table </w:t>
      </w:r>
      <w:r w:rsidR="00FB4444">
        <w:rPr>
          <w:noProof/>
        </w:rPr>
        <w:t>9.7</w:t>
      </w:r>
      <w:r w:rsidR="00167218" w:rsidRPr="00167218">
        <w:fldChar w:fldCharType="end"/>
      </w:r>
      <w:r w:rsidR="00881B99" w:rsidRPr="00167218">
        <w:t>;</w:t>
      </w:r>
      <w:r w:rsidR="00896FEF" w:rsidRPr="00167218">
        <w:t xml:space="preserve"> </w:t>
      </w:r>
      <w:hyperlink r:id="rId10" w:tgtFrame="_blank" w:history="1">
        <w:r w:rsidR="00C60F83" w:rsidRPr="00DB0EC5">
          <w:rPr>
            <w:rStyle w:val="Hyperlink"/>
            <w:rFonts w:cs="Times New Roman"/>
            <w:color w:val="1155CC"/>
            <w:shd w:val="clear" w:color="auto" w:fill="FFFFFF"/>
          </w:rPr>
          <w:t>http://www.afsc.noaa.gov/REFM/docs/2016/BSAIflathead_Age_and_Length_Composition.xlsx</w:t>
        </w:r>
      </w:hyperlink>
      <w:r w:rsidR="000B313B" w:rsidRPr="00167218">
        <w:t>).</w:t>
      </w:r>
      <w:r w:rsidR="00167218">
        <w:t xml:space="preserve"> The number of hauls from which</w:t>
      </w:r>
      <w:r w:rsidR="00F9440D" w:rsidRPr="00167218">
        <w:t xml:space="preserve"> age compositions</w:t>
      </w:r>
      <w:r w:rsidR="00167218">
        <w:t xml:space="preserve"> originate were</w:t>
      </w:r>
      <w:r w:rsidR="00F9440D" w:rsidRPr="00167218">
        <w:t xml:space="preserve"> small for years 1994, 1995, and 1998 </w:t>
      </w:r>
      <w:r w:rsidR="009A1621" w:rsidRPr="00167218">
        <w:t>(</w:t>
      </w:r>
      <w:r w:rsidR="00CD72CC">
        <w:fldChar w:fldCharType="begin"/>
      </w:r>
      <w:r w:rsidR="00CD72CC">
        <w:instrText xml:space="preserve"> REF _Ref527893098 \h </w:instrText>
      </w:r>
      <w:r w:rsidR="00CD72CC">
        <w:fldChar w:fldCharType="separate"/>
      </w:r>
      <w:r w:rsidR="00FB4444" w:rsidRPr="00491347">
        <w:t xml:space="preserve">Table </w:t>
      </w:r>
      <w:r w:rsidR="00FB4444">
        <w:rPr>
          <w:noProof/>
        </w:rPr>
        <w:t>9</w:t>
      </w:r>
      <w:r w:rsidR="00FB4444">
        <w:t>.</w:t>
      </w:r>
      <w:r w:rsidR="00FB4444">
        <w:rPr>
          <w:noProof/>
        </w:rPr>
        <w:t>7</w:t>
      </w:r>
      <w:r w:rsidR="00CD72CC">
        <w:fldChar w:fldCharType="end"/>
      </w:r>
      <w:r w:rsidR="00CD72CC">
        <w:t xml:space="preserve"> and </w:t>
      </w:r>
      <w:r w:rsidR="00CD72CC">
        <w:fldChar w:fldCharType="begin"/>
      </w:r>
      <w:r w:rsidR="00CD72CC">
        <w:instrText xml:space="preserve"> REF _Ref527893868 \h </w:instrText>
      </w:r>
      <w:r w:rsidR="00CD72CC">
        <w:fldChar w:fldCharType="separate"/>
      </w:r>
      <w:r w:rsidR="00FB4444" w:rsidRPr="00A95EE2">
        <w:t xml:space="preserve">Table </w:t>
      </w:r>
      <w:r w:rsidR="00FB4444">
        <w:rPr>
          <w:noProof/>
        </w:rPr>
        <w:t>9</w:t>
      </w:r>
      <w:r w:rsidR="00FB4444">
        <w:t>.</w:t>
      </w:r>
      <w:r w:rsidR="00FB4444">
        <w:rPr>
          <w:noProof/>
        </w:rPr>
        <w:t>8</w:t>
      </w:r>
      <w:r w:rsidR="00CD72CC">
        <w:fldChar w:fldCharType="end"/>
      </w:r>
      <w:r w:rsidR="009A1621" w:rsidRPr="00CD72CC">
        <w:t xml:space="preserve">) </w:t>
      </w:r>
      <w:r w:rsidR="00F9440D" w:rsidRPr="00CD72CC">
        <w:t xml:space="preserve">and they </w:t>
      </w:r>
      <w:r w:rsidR="00045CA2" w:rsidRPr="00CD72CC">
        <w:t>were excluded from</w:t>
      </w:r>
      <w:r w:rsidR="00F9440D" w:rsidRPr="00CD72CC">
        <w:t xml:space="preserve"> the assessment model. Size compositions were available for 1977-</w:t>
      </w:r>
      <w:r w:rsidR="00B147BC" w:rsidRPr="00CD72CC">
        <w:t>2018</w:t>
      </w:r>
      <w:r w:rsidR="00D15289" w:rsidRPr="00CD72CC">
        <w:t xml:space="preserve"> (</w:t>
      </w:r>
      <w:r w:rsidR="00167218" w:rsidRPr="00CD72CC">
        <w:fldChar w:fldCharType="begin"/>
      </w:r>
      <w:r w:rsidR="00167218" w:rsidRPr="00CD72CC">
        <w:instrText xml:space="preserve"> REF _Ref527893098 \h  \* MERGEFORMAT </w:instrText>
      </w:r>
      <w:r w:rsidR="00167218" w:rsidRPr="00CD72CC">
        <w:fldChar w:fldCharType="separate"/>
      </w:r>
      <w:r w:rsidR="00FB4444" w:rsidRPr="00491347">
        <w:t xml:space="preserve">Table </w:t>
      </w:r>
      <w:r w:rsidR="00FB4444">
        <w:rPr>
          <w:noProof/>
        </w:rPr>
        <w:t>9.7</w:t>
      </w:r>
      <w:r w:rsidR="00167218" w:rsidRPr="00CD72CC">
        <w:fldChar w:fldCharType="end"/>
      </w:r>
      <w:r w:rsidR="00167218" w:rsidRPr="00CD72CC">
        <w:t xml:space="preserve"> and</w:t>
      </w:r>
      <w:r w:rsidR="007E12B4" w:rsidRPr="00CD72CC">
        <w:t xml:space="preserve"> </w:t>
      </w:r>
      <w:r w:rsidR="007E12B4" w:rsidRPr="00CD72CC">
        <w:fldChar w:fldCharType="begin"/>
      </w:r>
      <w:r w:rsidR="007E12B4" w:rsidRPr="00CD72CC">
        <w:instrText xml:space="preserve"> REF _Ref528512053 \h </w:instrText>
      </w:r>
      <w:r w:rsidR="00CD72CC">
        <w:instrText xml:space="preserve"> \* MERGEFORMAT </w:instrText>
      </w:r>
      <w:r w:rsidR="007E12B4" w:rsidRPr="00CD72CC">
        <w:fldChar w:fldCharType="separate"/>
      </w:r>
      <w:r w:rsidR="00FB4444" w:rsidRPr="00DA7920">
        <w:t xml:space="preserve">Figure </w:t>
      </w:r>
      <w:r w:rsidR="00FB4444">
        <w:rPr>
          <w:noProof/>
        </w:rPr>
        <w:t>9.2</w:t>
      </w:r>
      <w:r w:rsidR="007E12B4" w:rsidRPr="00CD72CC">
        <w:fldChar w:fldCharType="end"/>
      </w:r>
      <w:r w:rsidR="00A0685E" w:rsidRPr="00CD72CC">
        <w:t>,</w:t>
      </w:r>
      <w:r w:rsidR="00A0685E" w:rsidRPr="00167218">
        <w:t xml:space="preserve"> </w:t>
      </w:r>
      <w:hyperlink r:id="rId11" w:tgtFrame="_blank" w:history="1">
        <w:r w:rsidR="00C60F83" w:rsidRPr="00DB0EC5">
          <w:rPr>
            <w:rStyle w:val="Hyperlink"/>
            <w:rFonts w:cs="Times New Roman"/>
            <w:color w:val="1155CC"/>
            <w:shd w:val="clear" w:color="auto" w:fill="FFFFFF"/>
          </w:rPr>
          <w:t>http://www.afsc.noaa.gov/REFM/docs/2016/BSAIfl</w:t>
        </w:r>
        <w:r w:rsidR="00C60F83" w:rsidRPr="00DB0EC5">
          <w:rPr>
            <w:rStyle w:val="Hyperlink"/>
            <w:rFonts w:cs="Times New Roman"/>
            <w:color w:val="1155CC"/>
            <w:shd w:val="clear" w:color="auto" w:fill="FFFFFF"/>
          </w:rPr>
          <w:t>a</w:t>
        </w:r>
        <w:r w:rsidR="00C60F83" w:rsidRPr="00DB0EC5">
          <w:rPr>
            <w:rStyle w:val="Hyperlink"/>
            <w:rFonts w:cs="Times New Roman"/>
            <w:color w:val="1155CC"/>
            <w:shd w:val="clear" w:color="auto" w:fill="FFFFFF"/>
          </w:rPr>
          <w:t>thead_Age_and_Length_Composition.xlsx</w:t>
        </w:r>
      </w:hyperlink>
      <w:r w:rsidR="00D95E32" w:rsidRPr="00167218">
        <w:t xml:space="preserve">). </w:t>
      </w:r>
      <w:r w:rsidR="00841D14" w:rsidRPr="00167218">
        <w:t xml:space="preserve">To avoid double-counting data used to estimate parameters in the assessment model, the </w:t>
      </w:r>
      <w:r w:rsidR="00A61850" w:rsidRPr="00167218">
        <w:t>size composition data</w:t>
      </w:r>
      <w:r w:rsidR="00841D14" w:rsidRPr="00167218">
        <w:t xml:space="preserve"> were excluded in the model optimization when the age composition </w:t>
      </w:r>
      <w:r w:rsidR="00A61850" w:rsidRPr="00167218">
        <w:t>dat</w:t>
      </w:r>
      <w:r w:rsidR="000A2E38" w:rsidRPr="00167218">
        <w:t>a</w:t>
      </w:r>
      <w:r w:rsidR="00A61850" w:rsidRPr="00167218">
        <w:t xml:space="preserve"> </w:t>
      </w:r>
      <w:r w:rsidR="00841D14" w:rsidRPr="00167218">
        <w:t>from the same year w</w:t>
      </w:r>
      <w:r w:rsidR="00A61850" w:rsidRPr="00167218">
        <w:t>ere</w:t>
      </w:r>
      <w:r w:rsidR="00841D14" w:rsidRPr="00167218">
        <w:t xml:space="preserve"> included. Thus, only the </w:t>
      </w:r>
      <w:r w:rsidR="00A61850" w:rsidRPr="00167218">
        <w:t xml:space="preserve">flathead sole </w:t>
      </w:r>
      <w:r w:rsidR="00841D14" w:rsidRPr="00167218">
        <w:t xml:space="preserve">fishery size compositions for 1977-1999, 2002-2003, 2008 and </w:t>
      </w:r>
      <w:r w:rsidR="00167218" w:rsidRPr="00167218">
        <w:t>20</w:t>
      </w:r>
      <w:r w:rsidR="00627CBD">
        <w:t>20</w:t>
      </w:r>
      <w:r w:rsidR="00841D14" w:rsidRPr="00167218">
        <w:t xml:space="preserve"> were included in the assessment model.</w:t>
      </w:r>
      <w:r w:rsidR="008D135A" w:rsidRPr="00167218">
        <w:t xml:space="preserve"> </w:t>
      </w:r>
    </w:p>
    <w:p w14:paraId="006D69C7" w14:textId="7C3698BC" w:rsidR="00951287" w:rsidRPr="00DD6D62" w:rsidRDefault="00F10993" w:rsidP="00845A93">
      <w:pPr>
        <w:pStyle w:val="Heading2"/>
      </w:pPr>
      <w:r w:rsidRPr="00DD6D62">
        <w:t>Survey:</w:t>
      </w:r>
    </w:p>
    <w:p w14:paraId="7343ACA0" w14:textId="5697DCCB" w:rsidR="000172E3" w:rsidRPr="002357CE" w:rsidRDefault="005C2827" w:rsidP="000172E3">
      <w:r w:rsidRPr="002357CE">
        <w:t>Groundfish surveys are conducted annually by the Resource Assessment and Conservation Engineering (RACE) Division of the AFSC on the continental shelf in the EBS using bottom trawl gear. These surveys are conducted using a fixed grid of stations and have used the same standardized research trawl gear since 1982. The "standard" survey area has been sampled annually since 1982, while the "northwest extension" has been sampled since 1987</w:t>
      </w:r>
      <w:r w:rsidR="009826D3" w:rsidRPr="002357CE">
        <w:t xml:space="preserve"> (</w:t>
      </w:r>
      <w:r w:rsidR="009826D3" w:rsidRPr="002357CE">
        <w:fldChar w:fldCharType="begin"/>
      </w:r>
      <w:r w:rsidR="009826D3" w:rsidRPr="002357CE">
        <w:instrText xml:space="preserve"> REF _Ref402536543 \h </w:instrText>
      </w:r>
      <w:r w:rsidR="0087267B" w:rsidRPr="002357CE">
        <w:instrText xml:space="preserve"> \* MERGEFORMAT </w:instrText>
      </w:r>
      <w:r w:rsidR="009826D3" w:rsidRPr="002357CE">
        <w:fldChar w:fldCharType="separate"/>
      </w:r>
      <w:r w:rsidR="00FB4444" w:rsidRPr="002F4B73">
        <w:t xml:space="preserve">Figure </w:t>
      </w:r>
      <w:r w:rsidR="00FB4444">
        <w:rPr>
          <w:noProof/>
        </w:rPr>
        <w:t>9.3</w:t>
      </w:r>
      <w:r w:rsidR="009826D3" w:rsidRPr="002357CE">
        <w:fldChar w:fldCharType="end"/>
      </w:r>
      <w:r w:rsidR="009826D3" w:rsidRPr="002357CE">
        <w:t>)</w:t>
      </w:r>
      <w:r w:rsidRPr="002357CE">
        <w:t>.</w:t>
      </w:r>
      <w:r w:rsidR="007652C2" w:rsidRPr="002357CE">
        <w:t xml:space="preserve"> In 2010</w:t>
      </w:r>
      <w:r w:rsidR="00BA7014">
        <w:t>, 2017</w:t>
      </w:r>
      <w:r w:rsidR="009F0E2D">
        <w:t>, and</w:t>
      </w:r>
      <w:r w:rsidR="00627CBD">
        <w:t xml:space="preserve"> 2019</w:t>
      </w:r>
      <w:r w:rsidR="007652C2" w:rsidRPr="002357CE">
        <w:t>, RACE extended the groundfish survey into the northern Bering Sea (</w:t>
      </w:r>
      <w:r w:rsidR="007652C2" w:rsidRPr="002357CE">
        <w:fldChar w:fldCharType="begin"/>
      </w:r>
      <w:r w:rsidR="007652C2" w:rsidRPr="002357CE">
        <w:instrText xml:space="preserve"> REF _Ref402536543 \h </w:instrText>
      </w:r>
      <w:r w:rsidR="0087267B" w:rsidRPr="002357CE">
        <w:instrText xml:space="preserve"> \* MERGEFORMAT </w:instrText>
      </w:r>
      <w:r w:rsidR="007652C2" w:rsidRPr="002357CE">
        <w:fldChar w:fldCharType="separate"/>
      </w:r>
      <w:r w:rsidR="00FB4444" w:rsidRPr="002F4B73">
        <w:t xml:space="preserve">Figure </w:t>
      </w:r>
      <w:r w:rsidR="00FB4444">
        <w:rPr>
          <w:noProof/>
        </w:rPr>
        <w:t>9.3</w:t>
      </w:r>
      <w:r w:rsidR="007652C2" w:rsidRPr="002357CE">
        <w:fldChar w:fldCharType="end"/>
      </w:r>
      <w:r w:rsidR="007652C2" w:rsidRPr="002357CE">
        <w:t>) and conducted standardized bottom trawls at 142 new stations. The data generated by this survey extension</w:t>
      </w:r>
      <w:r w:rsidR="009F0E2D">
        <w:t xml:space="preserve"> are discussed further in the Ecosystem Considerations section of this assessment and</w:t>
      </w:r>
      <w:r w:rsidR="007652C2" w:rsidRPr="002357CE">
        <w:t xml:space="preserve"> may have important implications for the future management of Bering flounder</w:t>
      </w:r>
      <w:r w:rsidR="000E4B97" w:rsidRPr="002357CE">
        <w:t xml:space="preserve"> (Stockhausen et al. 2012)</w:t>
      </w:r>
      <w:r w:rsidR="002357CE">
        <w:t>, but was not included in the current stock assessment</w:t>
      </w:r>
      <w:r w:rsidR="0053463E">
        <w:t xml:space="preserve"> models</w:t>
      </w:r>
      <w:r w:rsidR="007652C2" w:rsidRPr="009F0E2D">
        <w:t>.</w:t>
      </w:r>
      <w:r w:rsidR="000172E3" w:rsidRPr="009F0E2D">
        <w:t xml:space="preserve"> </w:t>
      </w:r>
      <w:r w:rsidR="000172E3" w:rsidRPr="002357CE">
        <w:t>RACE also conducts bottom trawl surveys in the Aleutian Islands (AI) on a triennial basis from 1980 to 2000 and on a biennial basis since 2002 (although no survey was conducted in 2008).</w:t>
      </w:r>
      <w:r w:rsidR="002D5522" w:rsidRPr="002357CE">
        <w:t xml:space="preserve"> Bering flounder are caught in small amounts on the EBS shelf (</w:t>
      </w:r>
      <w:r w:rsidR="00E21326" w:rsidRPr="002357CE">
        <w:t xml:space="preserve">0-6% of </w:t>
      </w:r>
      <w:r w:rsidR="00E21326" w:rsidRPr="002357CE">
        <w:rPr>
          <w:i/>
        </w:rPr>
        <w:t>Hippoglossoides spp.</w:t>
      </w:r>
      <w:r w:rsidR="00E21326" w:rsidRPr="002357CE">
        <w:t xml:space="preserve"> </w:t>
      </w:r>
      <w:r w:rsidR="002357CE">
        <w:t>survey biomass</w:t>
      </w:r>
      <w:r w:rsidR="00E21326" w:rsidRPr="002357CE">
        <w:t>;</w:t>
      </w:r>
      <w:r w:rsidR="002357CE">
        <w:t xml:space="preserve"> </w:t>
      </w:r>
      <w:r w:rsidR="00D06646" w:rsidRPr="002357CE">
        <w:fldChar w:fldCharType="begin"/>
      </w:r>
      <w:r w:rsidR="00D06646" w:rsidRPr="002357CE">
        <w:instrText xml:space="preserve"> REF _Ref465718497 \h </w:instrText>
      </w:r>
      <w:r w:rsidR="0087267B" w:rsidRPr="002357CE">
        <w:instrText xml:space="preserve"> \* MERGEFORMAT </w:instrText>
      </w:r>
      <w:r w:rsidR="00D06646" w:rsidRPr="002357CE">
        <w:fldChar w:fldCharType="separate"/>
      </w:r>
      <w:r w:rsidR="00FB4444" w:rsidRPr="00470A54">
        <w:t xml:space="preserve">Table </w:t>
      </w:r>
      <w:r w:rsidR="00FB4444">
        <w:t>9.9</w:t>
      </w:r>
      <w:r w:rsidR="00D06646" w:rsidRPr="002357CE">
        <w:fldChar w:fldCharType="end"/>
      </w:r>
      <w:r w:rsidR="002D5522" w:rsidRPr="002357CE">
        <w:t>), but have not been recorded in any year of the AI survey.</w:t>
      </w:r>
    </w:p>
    <w:p w14:paraId="27AC88A8" w14:textId="0C46F5FD" w:rsidR="002D5522" w:rsidRPr="002357CE" w:rsidRDefault="002D5522" w:rsidP="00AD2CF0">
      <w:r w:rsidRPr="002357CE">
        <w:t>Survey-based estimates of total biomass use an “area-swept” approach and implicitly assume a catchability of 1. Following Spencer et al. (2004), EBS surveys conducted prior to 1982 were not included in the assessment because the survey gear changed after 1981. To maintain consistent spatial coverage across time, only survey strata that have been consistently sampled since 1982 (i.e., those comprising the "standard" area) are include</w:t>
      </w:r>
      <w:r w:rsidR="002357CE">
        <w:t>d in the EBS biomass estimates.</w:t>
      </w:r>
    </w:p>
    <w:p w14:paraId="1F716404" w14:textId="4AB13F4B" w:rsidR="00AD2CF0" w:rsidRDefault="002D5522" w:rsidP="00201578">
      <w:pPr>
        <w:spacing w:after="0"/>
      </w:pPr>
      <w:r w:rsidRPr="002357CE">
        <w:t xml:space="preserve">This assessment used a single survey index of "total" </w:t>
      </w:r>
      <w:r w:rsidRPr="002357CE">
        <w:rPr>
          <w:i/>
        </w:rPr>
        <w:t>Hippoglossoides spp.</w:t>
      </w:r>
      <w:r w:rsidRPr="002357CE">
        <w:t xml:space="preserve"> biomass that included the EBS “standard” survey areas and AI survey areas for the years 1982-</w:t>
      </w:r>
      <w:r w:rsidR="002357CE" w:rsidRPr="002357CE">
        <w:t>2018</w:t>
      </w:r>
      <w:r w:rsidR="0080076A" w:rsidRPr="002357CE">
        <w:t xml:space="preserve"> (</w:t>
      </w:r>
      <w:r w:rsidR="0080076A" w:rsidRPr="002357CE">
        <w:fldChar w:fldCharType="begin"/>
      </w:r>
      <w:r w:rsidR="0080076A" w:rsidRPr="002357CE">
        <w:instrText xml:space="preserve"> REF _Ref465718497 \h </w:instrText>
      </w:r>
      <w:r w:rsidR="0087267B" w:rsidRPr="002357CE">
        <w:instrText xml:space="preserve"> \* MERGEFORMAT </w:instrText>
      </w:r>
      <w:r w:rsidR="0080076A" w:rsidRPr="002357CE">
        <w:fldChar w:fldCharType="separate"/>
      </w:r>
      <w:r w:rsidR="00FB4444" w:rsidRPr="00470A54">
        <w:t xml:space="preserve">Table </w:t>
      </w:r>
      <w:r w:rsidR="00FB4444">
        <w:t>9.9</w:t>
      </w:r>
      <w:r w:rsidR="0080076A" w:rsidRPr="002357CE">
        <w:fldChar w:fldCharType="end"/>
      </w:r>
      <w:r w:rsidRPr="002357CE">
        <w:t>).</w:t>
      </w:r>
      <w:r w:rsidR="00AE791E">
        <w:t xml:space="preserve"> </w:t>
      </w:r>
      <w:r w:rsidR="00AE791E">
        <w:fldChar w:fldCharType="begin"/>
      </w:r>
      <w:r w:rsidR="00AE791E">
        <w:instrText xml:space="preserve"> REF _Ref402600307 \h </w:instrText>
      </w:r>
      <w:r w:rsidR="00AE791E">
        <w:fldChar w:fldCharType="separate"/>
      </w:r>
      <w:r w:rsidR="00FB4444" w:rsidRPr="00022D71">
        <w:t xml:space="preserve">Figure </w:t>
      </w:r>
      <w:r w:rsidR="00FB4444">
        <w:rPr>
          <w:noProof/>
        </w:rPr>
        <w:t>9</w:t>
      </w:r>
      <w:r w:rsidR="00FB4444">
        <w:t>.</w:t>
      </w:r>
      <w:r w:rsidR="00FB4444">
        <w:rPr>
          <w:noProof/>
        </w:rPr>
        <w:t>4</w:t>
      </w:r>
      <w:r w:rsidR="00AE791E">
        <w:fldChar w:fldCharType="end"/>
      </w:r>
      <w:r w:rsidR="00AE791E">
        <w:t xml:space="preserve"> shows that survey biomass for </w:t>
      </w:r>
      <w:r w:rsidR="00AE791E" w:rsidRPr="00201578">
        <w:rPr>
          <w:i/>
        </w:rPr>
        <w:t>Hippoglossoides spp</w:t>
      </w:r>
      <w:r w:rsidR="00201578">
        <w:t>.</w:t>
      </w:r>
      <w:r w:rsidR="00AE791E">
        <w:t xml:space="preserve"> in the Aleutian Islands is very small as compared to that from the EBS shelf survey</w:t>
      </w:r>
      <w:r w:rsidR="00201578">
        <w:t>, and</w:t>
      </w:r>
      <w:r w:rsidR="00AE791E">
        <w:t xml:space="preserve"> survey biomass for Bering flounder is very small as compared to that of flathead sole.</w:t>
      </w:r>
      <w:r w:rsidRPr="002357CE">
        <w:t xml:space="preserve"> </w:t>
      </w:r>
      <w:r w:rsidR="00CB3DFC" w:rsidRPr="002357CE">
        <w:rPr>
          <w:snapToGrid w:val="0"/>
        </w:rPr>
        <w:t xml:space="preserve">A linear regression is used to estimate a relationship between EBS shelf </w:t>
      </w:r>
      <w:r w:rsidR="00CB3DFC" w:rsidRPr="002357CE">
        <w:rPr>
          <w:i/>
          <w:snapToGrid w:val="0"/>
        </w:rPr>
        <w:t>Hippoglossoides spp.</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and </w:t>
      </w:r>
      <w:r w:rsidR="00A72E27" w:rsidRPr="002357CE">
        <w:rPr>
          <w:snapToGrid w:val="0"/>
        </w:rPr>
        <w:t>AI</w:t>
      </w:r>
      <w:r w:rsidR="00CB3DFC" w:rsidRPr="002357CE">
        <w:rPr>
          <w:snapToGrid w:val="0"/>
        </w:rPr>
        <w:t xml:space="preserve"> survey biomass</w:t>
      </w:r>
      <w:r w:rsidR="008A29EF" w:rsidRPr="002357CE">
        <w:rPr>
          <w:snapToGrid w:val="0"/>
        </w:rPr>
        <w:t xml:space="preserve"> estimates</w:t>
      </w:r>
      <w:r w:rsidR="00CB3DFC" w:rsidRPr="002357CE">
        <w:rPr>
          <w:snapToGrid w:val="0"/>
        </w:rPr>
        <w:t xml:space="preserve">; </w:t>
      </w:r>
      <w:r w:rsidR="00A72E27" w:rsidRPr="002357CE">
        <w:rPr>
          <w:snapToGrid w:val="0"/>
        </w:rPr>
        <w:t>this</w:t>
      </w:r>
      <w:r w:rsidR="00CB3DFC" w:rsidRPr="002357CE">
        <w:rPr>
          <w:snapToGrid w:val="0"/>
        </w:rPr>
        <w:t xml:space="preserve"> relationship is used to estimate </w:t>
      </w:r>
      <w:r w:rsidR="00A72E27" w:rsidRPr="002357CE">
        <w:rPr>
          <w:snapToGrid w:val="0"/>
        </w:rPr>
        <w:t>AI</w:t>
      </w:r>
      <w:r w:rsidR="00CB3DFC" w:rsidRPr="002357CE">
        <w:rPr>
          <w:snapToGrid w:val="0"/>
        </w:rPr>
        <w:t xml:space="preserve"> survey biomass in years </w:t>
      </w:r>
      <w:r w:rsidR="00A72E27" w:rsidRPr="002357CE">
        <w:rPr>
          <w:snapToGrid w:val="0"/>
        </w:rPr>
        <w:t>when no AI</w:t>
      </w:r>
      <w:r w:rsidR="008A29EF" w:rsidRPr="002357CE">
        <w:rPr>
          <w:snapToGrid w:val="0"/>
        </w:rPr>
        <w:t xml:space="preserve"> survey occurred (by using the linear equation to find an AI biomass estimate in a particular year based on the EBS biomass estimate for that year)</w:t>
      </w:r>
      <w:r w:rsidR="00A72E27" w:rsidRPr="002357CE">
        <w:rPr>
          <w:snapToGrid w:val="0"/>
        </w:rPr>
        <w:t>.</w:t>
      </w:r>
      <w:r w:rsidR="0093189D" w:rsidRPr="002357CE">
        <w:rPr>
          <w:snapToGrid w:val="0"/>
        </w:rPr>
        <w:t xml:space="preserve"> </w:t>
      </w:r>
      <w:r w:rsidR="0093189D" w:rsidRPr="002357CE">
        <w:t xml:space="preserve">Based on these surveys, </w:t>
      </w:r>
      <w:r w:rsidR="0093189D" w:rsidRPr="002357CE">
        <w:rPr>
          <w:i/>
        </w:rPr>
        <w:t>Hippoglossoides</w:t>
      </w:r>
      <w:r w:rsidR="0093189D" w:rsidRPr="002357CE">
        <w:t xml:space="preserve"> </w:t>
      </w:r>
      <w:r w:rsidR="0093189D" w:rsidRPr="00201578">
        <w:rPr>
          <w:i/>
        </w:rPr>
        <w:t>spp</w:t>
      </w:r>
      <w:r w:rsidR="0093189D" w:rsidRPr="002357CE">
        <w:t>. biomass approximately quadrupled from the early 1980s to a maximum in 1997 (</w:t>
      </w:r>
      <w:r w:rsidR="00D5562B" w:rsidRPr="002357CE">
        <w:t>795,463</w:t>
      </w:r>
      <w:r w:rsidR="0093189D" w:rsidRPr="002357CE">
        <w:t> t</w:t>
      </w:r>
      <w:r w:rsidR="0093189D" w:rsidRPr="00C9559E">
        <w:t>). Estimated biomass then decl</w:t>
      </w:r>
      <w:r w:rsidR="00C9559E" w:rsidRPr="00C9559E">
        <w:t>ined to 401,723</w:t>
      </w:r>
      <w:r w:rsidR="0093189D" w:rsidRPr="00C9559E">
        <w:t xml:space="preserve"> t in 2000 before increasing to a recent high of </w:t>
      </w:r>
      <w:r w:rsidR="00D5562B" w:rsidRPr="00C9559E">
        <w:t>644,948</w:t>
      </w:r>
      <w:r w:rsidR="0093189D" w:rsidRPr="00C9559E">
        <w:t> t in 2006.</w:t>
      </w:r>
      <w:r w:rsidR="00D5562B" w:rsidRPr="00C9559E">
        <w:t xml:space="preserve"> </w:t>
      </w:r>
      <w:r w:rsidR="00AE791E">
        <w:t xml:space="preserve">The </w:t>
      </w:r>
      <w:r w:rsidR="00201578">
        <w:t>2019</w:t>
      </w:r>
      <w:r w:rsidR="00C9559E" w:rsidRPr="00C9559E">
        <w:t xml:space="preserve"> estimate was</w:t>
      </w:r>
      <w:r w:rsidR="00201578">
        <w:t xml:space="preserve"> 604,445</w:t>
      </w:r>
      <w:r w:rsidR="007852D5" w:rsidRPr="00C9559E">
        <w:t xml:space="preserve"> t</w:t>
      </w:r>
      <w:r w:rsidR="00D5562B" w:rsidRPr="00C9559E">
        <w:t>.</w:t>
      </w:r>
    </w:p>
    <w:p w14:paraId="0CD60388" w14:textId="77777777" w:rsidR="00201578" w:rsidRPr="0087267B" w:rsidRDefault="00201578" w:rsidP="00201578">
      <w:pPr>
        <w:spacing w:after="0"/>
        <w:rPr>
          <w:highlight w:val="lightGray"/>
        </w:rPr>
      </w:pPr>
    </w:p>
    <w:p w14:paraId="607D6552" w14:textId="17A16D9B" w:rsidR="002065F2" w:rsidRDefault="00FD3DA1" w:rsidP="004411B2">
      <w:r w:rsidRPr="002065F2">
        <w:t xml:space="preserve">Although survey-based estimates of total biomass assume a catchability (and size-independent selectivity) of 1, previous assessments for flathead sole and other BSAI flatfish </w:t>
      </w:r>
      <w:r w:rsidR="004C56E3">
        <w:t>had</w:t>
      </w:r>
      <w:r w:rsidRPr="002065F2">
        <w:t xml:space="preserve"> identified a relationship between </w:t>
      </w:r>
      <w:r w:rsidRPr="002065F2">
        <w:lastRenderedPageBreak/>
        <w:t>bottom temperature and survey catchability (e.g., Wilderbuer et al. 2002; Spencer et al., 2004; Stockhausen et al., 2011).</w:t>
      </w:r>
      <w:r w:rsidR="009A048F">
        <w:t xml:space="preserve"> A plot of mean bottom temperatures from the EBS shelf survey and the </w:t>
      </w:r>
      <w:r w:rsidR="009A048F" w:rsidRPr="009A048F">
        <w:rPr>
          <w:i/>
        </w:rPr>
        <w:t>Hippoglossoides spp</w:t>
      </w:r>
      <w:r w:rsidR="009A048F">
        <w:t xml:space="preserve"> survey biomass index are shown in </w:t>
      </w:r>
      <w:r w:rsidR="009A048F">
        <w:fldChar w:fldCharType="begin"/>
      </w:r>
      <w:r w:rsidR="009A048F">
        <w:instrText xml:space="preserve"> REF _Ref402602365 \h </w:instrText>
      </w:r>
      <w:r w:rsidR="009A048F">
        <w:fldChar w:fldCharType="separate"/>
      </w:r>
      <w:r w:rsidR="00FB4444" w:rsidRPr="00197467">
        <w:t xml:space="preserve">Figure </w:t>
      </w:r>
      <w:r w:rsidR="00FB4444">
        <w:rPr>
          <w:noProof/>
        </w:rPr>
        <w:t>9</w:t>
      </w:r>
      <w:r w:rsidR="00FB4444">
        <w:t>.</w:t>
      </w:r>
      <w:r w:rsidR="00FB4444">
        <w:rPr>
          <w:noProof/>
        </w:rPr>
        <w:t>5</w:t>
      </w:r>
      <w:r w:rsidR="009A048F">
        <w:fldChar w:fldCharType="end"/>
      </w:r>
      <w:r w:rsidR="009A048F">
        <w:t>.</w:t>
      </w:r>
      <w:r w:rsidRPr="002065F2">
        <w:t xml:space="preserve"> Bottom temperatures are hypothesized to affect survey catchability by affecting the stock distribution and/or the activity level of flatfish. The spatial distribution of flathead sole has been shown to shift location in conjunction with shifts in the location of the </w:t>
      </w:r>
      <w:r w:rsidR="002065F2" w:rsidRPr="002065F2">
        <w:t>cold pool</w:t>
      </w:r>
      <w:r w:rsidRPr="002065F2">
        <w:t xml:space="preserve"> on the EBS shelf. This re</w:t>
      </w:r>
      <w:r w:rsidR="005D3CB4" w:rsidRPr="002065F2">
        <w:t>lationship was investigated in</w:t>
      </w:r>
      <w:r w:rsidRPr="002065F2">
        <w:t xml:space="preserve"> previous assessment</w:t>
      </w:r>
      <w:r w:rsidR="005D3CB4" w:rsidRPr="002065F2">
        <w:t>s</w:t>
      </w:r>
      <w:r w:rsidRPr="002065F2">
        <w:t xml:space="preserve"> for flathead sole (Spencer et al., 2004) by using annual temperature anomalies from data collected at all survey stations as a covariate of survey catchability. Model results from that assessment indicated the</w:t>
      </w:r>
      <w:r w:rsidR="002065F2">
        <w:t xml:space="preserve"> utility of this approach and was</w:t>
      </w:r>
      <w:r w:rsidRPr="002065F2">
        <w:t xml:space="preserve"> </w:t>
      </w:r>
      <w:r w:rsidR="002065F2">
        <w:t>used in several subsequent assessments (e.g., Stockhausen et al., 2012, McGilliard et al. 2014, and McGilliard et al. 2016</w:t>
      </w:r>
      <w:r w:rsidRPr="002065F2">
        <w:t>).</w:t>
      </w:r>
      <w:r w:rsidR="002065F2">
        <w:t xml:space="preserve"> However, in the 2014 and 2016 assessments and in preliminary 2018 model runs the model estimated close to no relationship between temperature and catchability and this relationship was removed from </w:t>
      </w:r>
      <w:r w:rsidR="00FB3C97">
        <w:t>the 2018 assessment, and is not included here either</w:t>
      </w:r>
      <w:r w:rsidR="00921AF6">
        <w:t>.</w:t>
      </w:r>
      <w:r w:rsidR="003B6430">
        <w:t xml:space="preserve"> </w:t>
      </w:r>
      <w:r w:rsidR="003B6430">
        <w:fldChar w:fldCharType="begin"/>
      </w:r>
      <w:r w:rsidR="003B6430">
        <w:instrText xml:space="preserve"> REF _Ref402602365 \h </w:instrText>
      </w:r>
      <w:r w:rsidR="003B6430">
        <w:fldChar w:fldCharType="separate"/>
      </w:r>
      <w:r w:rsidR="00FB4444" w:rsidRPr="00197467">
        <w:t xml:space="preserve">Figure </w:t>
      </w:r>
      <w:r w:rsidR="00FB4444">
        <w:rPr>
          <w:noProof/>
        </w:rPr>
        <w:t>9</w:t>
      </w:r>
      <w:r w:rsidR="00FB4444">
        <w:t>.</w:t>
      </w:r>
      <w:r w:rsidR="00FB4444">
        <w:rPr>
          <w:noProof/>
        </w:rPr>
        <w:t>5</w:t>
      </w:r>
      <w:r w:rsidR="003B6430">
        <w:fldChar w:fldCharType="end"/>
      </w:r>
      <w:r w:rsidR="003B6430">
        <w:t xml:space="preserve"> shows that the trend in mean bottom temperature has been different from the trend in the survey biomass index since 2015.</w:t>
      </w:r>
      <w:r w:rsidR="002065F2">
        <w:t xml:space="preserve"> It is possible that a relationship exists between the cold pool</w:t>
      </w:r>
      <w:r w:rsidR="003B6430">
        <w:t>, other factors,</w:t>
      </w:r>
      <w:r w:rsidR="002065F2">
        <w:t xml:space="preserve"> and flathead sole distribution, but that </w:t>
      </w:r>
      <w:r w:rsidR="00921AF6">
        <w:t>average summer bottom temperature is too coarse a variable</w:t>
      </w:r>
      <w:r w:rsidR="002065F2">
        <w:t xml:space="preserve"> to represent the environmental drivers of flathead distribution and catchability.</w:t>
      </w:r>
      <w:r w:rsidR="00117EA6">
        <w:t xml:space="preserve"> Notably, 2018 was the first year in history of the EBS shelf survey that no temperatures below 2</w:t>
      </w:r>
      <w:ins w:id="21" w:author="Ben.Williams" w:date="2020-11-03T11:29:00Z">
        <w:r w:rsidR="00C2004E">
          <w:rPr>
            <w:rFonts w:cs="Times New Roman"/>
          </w:rPr>
          <w:t>℃</w:t>
        </w:r>
      </w:ins>
      <w:del w:id="22" w:author="Ben.Williams" w:date="2020-11-03T11:28:00Z">
        <w:r w:rsidR="00117EA6" w:rsidDel="00C2004E">
          <w:delText xml:space="preserve"> deg </w:delText>
        </w:r>
      </w:del>
      <w:del w:id="23" w:author="Ben.Williams" w:date="2020-11-03T11:29:00Z">
        <w:r w:rsidR="00117EA6" w:rsidDel="00C2004E">
          <w:delText>C</w:delText>
        </w:r>
      </w:del>
      <w:r w:rsidR="00117EA6">
        <w:t xml:space="preserve"> were observed (no cold pool was observed; the cold pool is defined by the summer EBS trawl survey as a pool of water with temperatures below 2</w:t>
      </w:r>
      <w:ins w:id="24" w:author="Ben.Williams" w:date="2020-11-03T11:29:00Z">
        <w:r w:rsidR="00C2004E">
          <w:rPr>
            <w:rFonts w:cs="Times New Roman"/>
          </w:rPr>
          <w:t>℃</w:t>
        </w:r>
      </w:ins>
      <w:del w:id="25" w:author="Ben.Williams" w:date="2020-11-03T11:29:00Z">
        <w:r w:rsidR="00117EA6" w:rsidDel="00C2004E">
          <w:delText xml:space="preserve"> deg C</w:delText>
        </w:r>
      </w:del>
      <w:r w:rsidR="00117EA6">
        <w:t>).</w:t>
      </w:r>
    </w:p>
    <w:p w14:paraId="19D7B99F" w14:textId="2219A364" w:rsidR="00C05A47" w:rsidRPr="00EF172A" w:rsidRDefault="00F558EE" w:rsidP="00C05A47">
      <w:r w:rsidRPr="00EF172A">
        <w:t>Sex-specific s</w:t>
      </w:r>
      <w:r w:rsidR="00C05A47" w:rsidRPr="00EF172A">
        <w:t>urvey age</w:t>
      </w:r>
      <w:r w:rsidR="00EE3814">
        <w:t>, conditional age-at-length</w:t>
      </w:r>
      <w:r w:rsidRPr="00EF172A">
        <w:t xml:space="preserve"> and size composition data for flathead sole only from the EBS shelf survey</w:t>
      </w:r>
      <w:r w:rsidR="00C05A47" w:rsidRPr="00EF172A">
        <w:t xml:space="preserve"> </w:t>
      </w:r>
      <w:r w:rsidR="00AE36BA" w:rsidRPr="00EF172A">
        <w:t xml:space="preserve">only </w:t>
      </w:r>
      <w:r w:rsidR="001238AB" w:rsidRPr="00EF172A">
        <w:t>(</w:t>
      </w:r>
      <w:r w:rsidR="00E0517E" w:rsidRPr="00EF172A">
        <w:t>“</w:t>
      </w:r>
      <w:r w:rsidR="001238AB" w:rsidRPr="00EF172A">
        <w:t>standard</w:t>
      </w:r>
      <w:r w:rsidR="00E0517E" w:rsidRPr="00EF172A">
        <w:t>”</w:t>
      </w:r>
      <w:r w:rsidR="00AE36BA" w:rsidRPr="00EF172A">
        <w:t xml:space="preserve"> survey areas)</w:t>
      </w:r>
      <w:r w:rsidR="001E21BB" w:rsidRPr="00EF172A">
        <w:t xml:space="preserve"> </w:t>
      </w:r>
      <w:r w:rsidR="00C05A47" w:rsidRPr="00EF172A">
        <w:t>were included in the assessment</w:t>
      </w:r>
      <w:r w:rsidRPr="00EF172A">
        <w:t>. Survey age</w:t>
      </w:r>
      <w:r w:rsidR="00EE3814">
        <w:t>s</w:t>
      </w:r>
      <w:r w:rsidRPr="00EF172A">
        <w:t xml:space="preserve"> </w:t>
      </w:r>
      <w:r w:rsidR="00C05A47" w:rsidRPr="00EF172A">
        <w:t xml:space="preserve">for </w:t>
      </w:r>
      <w:r w:rsidR="00F6716F">
        <w:t xml:space="preserve">1982, 1985, 1992-1995, </w:t>
      </w:r>
      <w:r w:rsidR="0081130C">
        <w:t xml:space="preserve">and </w:t>
      </w:r>
      <w:r w:rsidR="00F6716F">
        <w:t>2000-201</w:t>
      </w:r>
      <w:r w:rsidR="00FB3C97">
        <w:t>9</w:t>
      </w:r>
      <w:r w:rsidRPr="00EF172A">
        <w:t xml:space="preserve"> were used</w:t>
      </w:r>
      <w:r w:rsidR="00C05A47" w:rsidRPr="00EF172A">
        <w:t xml:space="preserve">. Survey size </w:t>
      </w:r>
      <w:r w:rsidRPr="00EF172A">
        <w:t>composition data</w:t>
      </w:r>
      <w:r w:rsidR="00C05A47" w:rsidRPr="00EF172A">
        <w:t xml:space="preserve"> were available for 1982-201</w:t>
      </w:r>
      <w:r w:rsidR="00EF172A" w:rsidRPr="00EF172A">
        <w:t>8</w:t>
      </w:r>
      <w:r w:rsidRPr="00EF172A">
        <w:t xml:space="preserve">, </w:t>
      </w:r>
      <w:r w:rsidR="00FB3C97">
        <w:t xml:space="preserve">and used in </w:t>
      </w:r>
      <w:r w:rsidR="005337DE">
        <w:t xml:space="preserve">all </w:t>
      </w:r>
      <w:r w:rsidR="00FB3C97">
        <w:t>ye</w:t>
      </w:r>
      <w:r w:rsidRPr="00EF172A">
        <w:t xml:space="preserve">ars </w:t>
      </w:r>
      <w:r w:rsidR="005337DE">
        <w:t>because the conditional age-at-length approach prevents double counting the data</w:t>
      </w:r>
      <w:r w:rsidR="00C05A47" w:rsidRPr="00EF172A">
        <w:t>.</w:t>
      </w:r>
      <w:r w:rsidR="005337DE">
        <w:t xml:space="preserve"> A maximum age (plus group) of 20, and lengths were binned usi</w:t>
      </w:r>
      <w:r w:rsidR="005337DE" w:rsidRPr="00EF172A">
        <w:t>ng 2 cm size bins, from 6</w:t>
      </w:r>
      <w:ins w:id="26" w:author="Ben.Williams" w:date="2020-11-03T11:30:00Z">
        <w:r w:rsidR="00C2004E">
          <w:t xml:space="preserve"> </w:t>
        </w:r>
      </w:ins>
      <w:r w:rsidR="005337DE" w:rsidRPr="00EF172A">
        <w:t>cm to 58</w:t>
      </w:r>
      <w:ins w:id="27" w:author="Ben.Williams" w:date="2020-11-03T11:30:00Z">
        <w:r w:rsidR="00C2004E">
          <w:t xml:space="preserve"> </w:t>
        </w:r>
      </w:ins>
      <w:r w:rsidR="005337DE" w:rsidRPr="00EF172A">
        <w:t>cm</w:t>
      </w:r>
      <w:r w:rsidR="005337DE">
        <w:t>.</w:t>
      </w:r>
      <w:r w:rsidR="00AC50AC">
        <w:t xml:space="preserve"> </w:t>
      </w:r>
      <w:r w:rsidR="00AC50AC">
        <w:fldChar w:fldCharType="begin"/>
      </w:r>
      <w:r w:rsidR="00AC50AC">
        <w:instrText xml:space="preserve"> REF _Ref528916625 \h </w:instrText>
      </w:r>
      <w:r w:rsidR="00AC50AC">
        <w:fldChar w:fldCharType="separate"/>
      </w:r>
      <w:r w:rsidR="00FB4444">
        <w:t>Figure</w:t>
      </w:r>
      <w:ins w:id="28" w:author="Ben.Williams" w:date="2020-11-03T11:30:00Z">
        <w:r w:rsidR="00C2004E">
          <w:t>s</w:t>
        </w:r>
      </w:ins>
      <w:r w:rsidR="00FB4444">
        <w:t xml:space="preserve"> </w:t>
      </w:r>
      <w:r w:rsidR="00FB4444">
        <w:rPr>
          <w:noProof/>
        </w:rPr>
        <w:t>9</w:t>
      </w:r>
      <w:r w:rsidR="00FB4444">
        <w:t>.</w:t>
      </w:r>
      <w:r w:rsidR="00FB4444">
        <w:rPr>
          <w:noProof/>
        </w:rPr>
        <w:t>6</w:t>
      </w:r>
      <w:r w:rsidR="00AC50AC">
        <w:fldChar w:fldCharType="end"/>
      </w:r>
      <w:ins w:id="29" w:author="Ben.Williams" w:date="2020-11-03T11:30:00Z">
        <w:r w:rsidR="00C2004E">
          <w:t xml:space="preserve"> and </w:t>
        </w:r>
      </w:ins>
      <w:del w:id="30" w:author="Ben.Williams" w:date="2020-11-03T11:30:00Z">
        <w:r w:rsidR="00AC50AC" w:rsidDel="00C2004E">
          <w:delText>-</w:delText>
        </w:r>
        <w:r w:rsidR="00AC50AC" w:rsidDel="00C2004E">
          <w:fldChar w:fldCharType="begin"/>
        </w:r>
        <w:r w:rsidR="00AC50AC" w:rsidDel="00C2004E">
          <w:delInstrText xml:space="preserve"> REF _Ref528916628 \h </w:delInstrText>
        </w:r>
        <w:r w:rsidR="00AC50AC" w:rsidDel="00C2004E">
          <w:fldChar w:fldCharType="separate"/>
        </w:r>
        <w:r w:rsidR="00FB4444" w:rsidDel="00C2004E">
          <w:delText xml:space="preserve">Figure </w:delText>
        </w:r>
        <w:r w:rsidR="00FB4444" w:rsidDel="00C2004E">
          <w:rPr>
            <w:noProof/>
          </w:rPr>
          <w:delText>9</w:delText>
        </w:r>
        <w:r w:rsidR="00FB4444" w:rsidDel="00C2004E">
          <w:delText>.</w:delText>
        </w:r>
        <w:r w:rsidR="00FB4444" w:rsidDel="00C2004E">
          <w:rPr>
            <w:noProof/>
          </w:rPr>
          <w:delText>7</w:delText>
        </w:r>
        <w:r w:rsidR="00AC50AC" w:rsidDel="00C2004E">
          <w:fldChar w:fldCharType="end"/>
        </w:r>
      </w:del>
      <w:ins w:id="31" w:author="Ben.Williams" w:date="2020-11-03T11:30:00Z">
        <w:r w:rsidR="00C2004E">
          <w:t>9.7</w:t>
        </w:r>
      </w:ins>
      <w:r w:rsidR="00AC50AC">
        <w:t xml:space="preserve"> show length-at-age data for flathead sole by sex, cohort, and year from the EBS shelf survey.</w:t>
      </w:r>
    </w:p>
    <w:p w14:paraId="0E629776" w14:textId="3198B920" w:rsidR="0021259F" w:rsidRPr="008B7CCA" w:rsidRDefault="00231165" w:rsidP="000161A6">
      <w:pPr>
        <w:pStyle w:val="Heading1"/>
      </w:pPr>
      <w:r w:rsidRPr="008B7CCA">
        <w:t>A</w:t>
      </w:r>
      <w:r w:rsidR="0021259F" w:rsidRPr="008B7CCA">
        <w:t>nalytical approach</w:t>
      </w:r>
    </w:p>
    <w:p w14:paraId="0333F4E0" w14:textId="08AA3B8F" w:rsidR="002624D9" w:rsidRPr="00DD6D62" w:rsidRDefault="002624D9" w:rsidP="00845A93">
      <w:pPr>
        <w:pStyle w:val="Heading2"/>
      </w:pPr>
      <w:r w:rsidRPr="00DD6D62">
        <w:t>General Model Structure</w:t>
      </w:r>
    </w:p>
    <w:p w14:paraId="6C48EE16" w14:textId="13E99D1A" w:rsidR="00457DB5" w:rsidRDefault="0057473B" w:rsidP="00682D49">
      <w:pPr>
        <w:spacing w:after="160" w:line="259" w:lineRule="auto"/>
      </w:pPr>
      <w:r>
        <w:t>Beginning in</w:t>
      </w:r>
      <w:r w:rsidR="00A87E95">
        <w:t xml:space="preserve"> 2018</w:t>
      </w:r>
      <w:r w:rsidR="00F31D6F">
        <w:t xml:space="preserve"> </w:t>
      </w:r>
      <w:r>
        <w:t xml:space="preserve">models </w:t>
      </w:r>
      <w:r w:rsidR="007B42D1">
        <w:t>were conducted</w:t>
      </w:r>
      <w:r w:rsidR="00F31D6F">
        <w:t xml:space="preserve"> using the SS3 and r4ss frameworks</w:t>
      </w:r>
      <w:r>
        <w:t xml:space="preserve"> (Methot</w:t>
      </w:r>
      <w:r w:rsidR="009F29B0">
        <w:t xml:space="preserve"> and Wetzel 2013,</w:t>
      </w:r>
      <w:r w:rsidR="009F29B0" w:rsidRPr="009F29B0">
        <w:t xml:space="preserve"> </w:t>
      </w:r>
      <w:r w:rsidR="009F29B0">
        <w:t>Taylor et al. 2018, R Core Team 20</w:t>
      </w:r>
      <w:r>
        <w:t>20</w:t>
      </w:r>
      <w:r w:rsidR="009F29B0">
        <w:t>)</w:t>
      </w:r>
      <w:r w:rsidR="00D67A01">
        <w:t>; the SS3 framework is coded in AD Model Builder</w:t>
      </w:r>
      <w:r w:rsidR="00F31D6F">
        <w:t xml:space="preserve"> (</w:t>
      </w:r>
      <w:r w:rsidR="009F29B0">
        <w:t>Fournier et al. 2012</w:t>
      </w:r>
      <w:r w:rsidR="00F31D6F">
        <w:t>).</w:t>
      </w:r>
      <w:r w:rsidR="00437039">
        <w:t xml:space="preserve"> </w:t>
      </w:r>
      <w:r w:rsidR="00457DB5">
        <w:t>SS3 is a flexible, sex- and age-structured integrated modeling platform that allows for rapid exploration of alternative model structures.</w:t>
      </w:r>
    </w:p>
    <w:p w14:paraId="04781638" w14:textId="53B545F0" w:rsidR="00263D92" w:rsidRDefault="00C42509" w:rsidP="00682D49">
      <w:pPr>
        <w:spacing w:after="160" w:line="259" w:lineRule="auto"/>
      </w:pPr>
      <w:r>
        <w:t xml:space="preserve">Extensive model exploration and new data sources were added in the 2018 assessment, and we refer the reader to that SAFE for more details (McGilliard </w:t>
      </w:r>
      <w:r w:rsidRPr="00C42509">
        <w:rPr>
          <w:i/>
        </w:rPr>
        <w:t>et al</w:t>
      </w:r>
      <w:r>
        <w:t xml:space="preserve">. 2018). </w:t>
      </w:r>
      <w:r w:rsidR="00F4079D">
        <w:t>Briefly, f</w:t>
      </w:r>
      <w:r w:rsidR="00682D49">
        <w:t xml:space="preserve">oreign reported catches </w:t>
      </w:r>
      <w:r w:rsidR="00F4079D">
        <w:t xml:space="preserve">(1964-1987) </w:t>
      </w:r>
      <w:r w:rsidR="00682D49">
        <w:t xml:space="preserve">were added </w:t>
      </w:r>
      <w:r w:rsidR="00F4079D">
        <w:t>and</w:t>
      </w:r>
      <w:r w:rsidR="00720998">
        <w:t xml:space="preserve"> </w:t>
      </w:r>
      <w:r w:rsidR="00F4079D">
        <w:t xml:space="preserve">catch </w:t>
      </w:r>
      <w:r w:rsidR="00966B60">
        <w:t>prior to 1964 was set to</w:t>
      </w:r>
      <w:r w:rsidR="00720998">
        <w:t xml:space="preserve"> the average </w:t>
      </w:r>
      <w:r w:rsidR="00966B60">
        <w:t xml:space="preserve">of the </w:t>
      </w:r>
      <w:r w:rsidR="00720998">
        <w:t>catches from 1964-1977.</w:t>
      </w:r>
      <w:r w:rsidR="00437039">
        <w:t xml:space="preserve"> Based on CIE review feedback</w:t>
      </w:r>
      <w:r w:rsidR="00F4079D">
        <w:t xml:space="preserve"> about uncertainty in initial age structure</w:t>
      </w:r>
      <w:r w:rsidR="00437039">
        <w:t xml:space="preserve">, </w:t>
      </w:r>
      <w:r w:rsidR="00682D49">
        <w:t>an early period of recruitment deviations for age-0 recruits was estimated</w:t>
      </w:r>
      <w:r w:rsidR="00F4079D">
        <w:t xml:space="preserve"> separately</w:t>
      </w:r>
      <w:r w:rsidR="00682D49">
        <w:t xml:space="preserve"> for the years 1963-1972</w:t>
      </w:r>
      <w:r w:rsidR="00F4079D">
        <w:t>, in addition to the</w:t>
      </w:r>
      <w:r w:rsidR="00682D49">
        <w:t xml:space="preserve"> main period of </w:t>
      </w:r>
      <w:r w:rsidR="00B17EE7">
        <w:t xml:space="preserve">age 0 </w:t>
      </w:r>
      <w:r w:rsidR="00682D49">
        <w:t xml:space="preserve">recruitment deviations </w:t>
      </w:r>
      <w:r w:rsidR="00F4079D">
        <w:t>from 1973 onward</w:t>
      </w:r>
      <w:r w:rsidR="00682D49">
        <w:t>, each subject to a sum-to-zero constraint. Recruitment in 201</w:t>
      </w:r>
      <w:r w:rsidR="00437039">
        <w:t>7</w:t>
      </w:r>
      <w:r w:rsidR="00682D49">
        <w:t>-20</w:t>
      </w:r>
      <w:r w:rsidR="00437039">
        <w:t>20</w:t>
      </w:r>
      <w:r w:rsidR="00682D49">
        <w:t xml:space="preserve"> was fixed to the mean recruitment for the main period because too few age 0-4 individuals were observed to estimate these recruitment deviations reliably. </w:t>
      </w:r>
    </w:p>
    <w:p w14:paraId="27BBB0B7" w14:textId="0DDAA2A4" w:rsidR="00682D49" w:rsidRDefault="00682D49" w:rsidP="00682D49">
      <w:pPr>
        <w:spacing w:after="160" w:line="259" w:lineRule="auto"/>
      </w:pPr>
      <w:r>
        <w:t xml:space="preserve">Survey selectivity </w:t>
      </w:r>
      <w:r w:rsidR="00B42E0A">
        <w:t>is</w:t>
      </w:r>
      <w:r>
        <w:t xml:space="preserve"> age-based and sex-specific, </w:t>
      </w:r>
      <w:commentRangeStart w:id="32"/>
      <w:r>
        <w:t>using a double-normal</w:t>
      </w:r>
      <w:r w:rsidR="00B42E0A">
        <w:t xml:space="preserve"> </w:t>
      </w:r>
      <w:r w:rsidR="003A29C7">
        <w:t>selectivity curve</w:t>
      </w:r>
      <w:r w:rsidR="00B42E0A">
        <w:t xml:space="preserve"> configured to approximate a logistic curve</w:t>
      </w:r>
      <w:r w:rsidR="003A29C7">
        <w:t xml:space="preserve">. </w:t>
      </w:r>
      <w:commentRangeEnd w:id="32"/>
      <w:r w:rsidR="00EC26BF">
        <w:rPr>
          <w:rStyle w:val="CommentReference"/>
        </w:rPr>
        <w:commentReference w:id="32"/>
      </w:r>
      <w:r w:rsidR="00263D92">
        <w:t xml:space="preserve">Fishery selectivity </w:t>
      </w:r>
      <w:r w:rsidR="00B42E0A">
        <w:t>is logistic, length-based and</w:t>
      </w:r>
      <w:r w:rsidR="00263D92">
        <w:t xml:space="preserve"> sex-specific because previous assessments showed a persistent pattern in residuals for males</w:t>
      </w:r>
      <w:r w:rsidR="00867307">
        <w:t xml:space="preserve">. </w:t>
      </w:r>
      <w:r w:rsidR="00405B56">
        <w:t>A separate fishery selectivity curves is estimated for the period 1964-1987 when management of the BSAI flatfish fishery shifted significantly</w:t>
      </w:r>
      <w:r w:rsidR="003D016B">
        <w:t>.</w:t>
      </w:r>
    </w:p>
    <w:p w14:paraId="7D8D86E3" w14:textId="1539DC84" w:rsidR="00FC393F" w:rsidRDefault="00405B56" w:rsidP="00FC393F">
      <w:pPr>
        <w:spacing w:after="160" w:line="259" w:lineRule="auto"/>
      </w:pPr>
      <w:r>
        <w:lastRenderedPageBreak/>
        <w:t>Sex-specific g</w:t>
      </w:r>
      <w:r w:rsidR="00B42E0A">
        <w:t>rowth is estimated internally via t</w:t>
      </w:r>
      <w:r w:rsidR="00FC393F">
        <w:t>he von-Bertalanffy growth curve and the CVs in length-at-age defining the age-length transition matrix using data on age within each length bin (a conditional age-at-length approach</w:t>
      </w:r>
      <w:r w:rsidR="00B42E0A">
        <w:t>;</w:t>
      </w:r>
      <w:r>
        <w:t xml:space="preserve"> e.g.,</w:t>
      </w:r>
      <w:r w:rsidR="00B42E0A">
        <w:t xml:space="preserve"> </w:t>
      </w:r>
      <w:r>
        <w:t xml:space="preserve">Lee </w:t>
      </w:r>
      <w:commentRangeStart w:id="33"/>
      <w:r w:rsidRPr="00EC26BF">
        <w:rPr>
          <w:rPrChange w:id="34" w:author="Ben.Williams" w:date="2020-11-03T18:02:00Z">
            <w:rPr>
              <w:i/>
            </w:rPr>
          </w:rPrChange>
        </w:rPr>
        <w:t>et al</w:t>
      </w:r>
      <w:commentRangeEnd w:id="33"/>
      <w:r w:rsidR="00EC26BF">
        <w:rPr>
          <w:rStyle w:val="CommentReference"/>
        </w:rPr>
        <w:commentReference w:id="33"/>
      </w:r>
      <w:r w:rsidRPr="00405B56">
        <w:rPr>
          <w:i/>
        </w:rPr>
        <w:t>.</w:t>
      </w:r>
      <w:r>
        <w:t xml:space="preserve"> 2019</w:t>
      </w:r>
      <w:r w:rsidR="00FC393F">
        <w:t xml:space="preserve">). Estimating growth within the model using this approach allows for uncertainty in growth estimates to propagate through the model and allows for the effects of selectivity on the length and age samples to be taken into account. </w:t>
      </w:r>
      <w:r w:rsidR="00B42E0A">
        <w:t>It also allows the use of the survey marginal length compositions in years with ages.</w:t>
      </w:r>
    </w:p>
    <w:p w14:paraId="7430A556" w14:textId="4C7B30EA" w:rsidR="00405B56" w:rsidRPr="007104CA" w:rsidRDefault="00405B56" w:rsidP="00FC393F">
      <w:pPr>
        <w:spacing w:after="160" w:line="259" w:lineRule="auto"/>
      </w:pPr>
      <w:commentRangeStart w:id="35"/>
      <w:r>
        <w:t>The</w:t>
      </w:r>
      <w:r w:rsidR="00FC393F">
        <w:t xml:space="preserve"> number of hauls from which samples were taken as the </w:t>
      </w:r>
      <w:r>
        <w:t xml:space="preserve">initial </w:t>
      </w:r>
      <w:r w:rsidR="00FC393F">
        <w:t xml:space="preserve">input sample size for each year of length and age composition data (rather than setting the input sample size to 200 for each year). </w:t>
      </w:r>
      <w:commentRangeEnd w:id="35"/>
      <w:r w:rsidR="00701F0A">
        <w:rPr>
          <w:rStyle w:val="CommentReference"/>
        </w:rPr>
        <w:commentReference w:id="35"/>
      </w:r>
      <w:r w:rsidR="00FC393F">
        <w:t>Several studies have found that more information on a fish pop</w:t>
      </w:r>
      <w:r w:rsidR="00E050C1">
        <w:t>ulation can be obtained by conducting many small</w:t>
      </w:r>
      <w:r w:rsidR="00FC393F">
        <w:t xml:space="preserve"> hauls rather than fewer large hauls because fish with </w:t>
      </w:r>
      <w:r>
        <w:t>correlated</w:t>
      </w:r>
      <w:r w:rsidR="00FC393F">
        <w:t xml:space="preserve"> characteristics </w:t>
      </w:r>
      <w:r w:rsidR="00E050C1">
        <w:t xml:space="preserve">(for example, fish of similar ages) </w:t>
      </w:r>
      <w:r w:rsidR="00FC393F">
        <w:t xml:space="preserve">tend to be found together within a haul. Therefore, the number of hauls is likely a better indicator of </w:t>
      </w:r>
      <w:r w:rsidR="00E050C1">
        <w:t xml:space="preserve">effective </w:t>
      </w:r>
      <w:r w:rsidR="00FC393F">
        <w:t>sample size each year than assuming equal sample sizes across all years when the number of hauls sometimes varied greatly among years (</w:t>
      </w:r>
      <w:r w:rsidR="00E30F98">
        <w:t>Pennington and Volstad 1994).</w:t>
      </w:r>
      <w:r>
        <w:t xml:space="preserve"> The composition data were then weighted with the Francis (2011) method, as a way to account for the effects on effective sample size of potential time-varying processes that were not explicitly taken into account in the model structure.</w:t>
      </w:r>
    </w:p>
    <w:p w14:paraId="7BEA9877" w14:textId="3E62FA88" w:rsidR="002624D9" w:rsidRPr="00DD6D62" w:rsidRDefault="002624D9" w:rsidP="00845A93">
      <w:pPr>
        <w:pStyle w:val="Heading2"/>
      </w:pPr>
      <w:r w:rsidRPr="00DD6D62">
        <w:t>Description of Alternative Models</w:t>
      </w:r>
    </w:p>
    <w:p w14:paraId="15D9BAA4" w14:textId="6AA8DC26" w:rsidR="00C52333" w:rsidRDefault="00C52333" w:rsidP="00457DB5">
      <w:pPr>
        <w:tabs>
          <w:tab w:val="left" w:pos="720"/>
          <w:tab w:val="left" w:pos="1080"/>
        </w:tabs>
      </w:pPr>
      <w:r>
        <w:t>T</w:t>
      </w:r>
      <w:r w:rsidR="00B61AAB">
        <w:t>here were no alternative models considered in 2020. The 2018 accepted model, 18.2c, was run with updated data through 2020 and labeled 18.2c (2020).</w:t>
      </w:r>
    </w:p>
    <w:p w14:paraId="110EE28B" w14:textId="72F31C99" w:rsidR="00E90561" w:rsidRPr="00DD6D62" w:rsidRDefault="00E90561" w:rsidP="00845A93">
      <w:pPr>
        <w:pStyle w:val="Heading2"/>
      </w:pPr>
      <w:r w:rsidRPr="00DD6D62">
        <w:t>Parameters estimated outside the assessment model</w:t>
      </w:r>
    </w:p>
    <w:p w14:paraId="0315B5FB" w14:textId="54B4025C" w:rsidR="00E90561" w:rsidRPr="00A74B5F" w:rsidRDefault="0038167A" w:rsidP="00FD1AF5">
      <w:r>
        <w:rPr>
          <w:szCs w:val="24"/>
        </w:rPr>
        <w:t xml:space="preserve">The </w:t>
      </w:r>
      <w:r w:rsidR="004C436B" w:rsidRPr="004C436B">
        <w:rPr>
          <w:szCs w:val="24"/>
        </w:rPr>
        <w:t>survey catchability</w:t>
      </w:r>
      <w:r w:rsidR="00154520">
        <w:rPr>
          <w:szCs w:val="24"/>
        </w:rPr>
        <w:t>, time- and age-invariant natural mortality for females and males</w:t>
      </w:r>
      <w:r w:rsidR="00FD1AF5" w:rsidRPr="004C436B">
        <w:rPr>
          <w:szCs w:val="24"/>
        </w:rPr>
        <w:t>,</w:t>
      </w:r>
      <w:r w:rsidR="007760D2">
        <w:rPr>
          <w:szCs w:val="24"/>
        </w:rPr>
        <w:t xml:space="preserve"> variability of recruitment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7760D2">
        <w:rPr>
          <w:szCs w:val="24"/>
        </w:rPr>
        <w:t>),</w:t>
      </w:r>
      <w:r w:rsidR="00FD1AF5" w:rsidRPr="004C436B">
        <w:rPr>
          <w:szCs w:val="24"/>
        </w:rPr>
        <w:t xml:space="preserve"> </w:t>
      </w:r>
      <w:r>
        <w:rPr>
          <w:szCs w:val="24"/>
        </w:rPr>
        <w:t xml:space="preserve">the </w:t>
      </w:r>
      <w:r w:rsidR="00FD1AF5" w:rsidRPr="004C436B">
        <w:rPr>
          <w:szCs w:val="24"/>
        </w:rPr>
        <w:t xml:space="preserve">maturity ogive, the ageing error matrix, sex-specific length-at-age </w:t>
      </w:r>
      <w:r w:rsidR="001567CA" w:rsidRPr="004C436B">
        <w:rPr>
          <w:szCs w:val="24"/>
        </w:rPr>
        <w:t>transition</w:t>
      </w:r>
      <w:r>
        <w:rPr>
          <w:szCs w:val="24"/>
        </w:rPr>
        <w:t xml:space="preserve"> matrices, and the weight-</w:t>
      </w:r>
      <w:r w:rsidR="004C436B" w:rsidRPr="004C436B">
        <w:rPr>
          <w:szCs w:val="24"/>
        </w:rPr>
        <w:t>length</w:t>
      </w:r>
      <w:r>
        <w:rPr>
          <w:szCs w:val="24"/>
        </w:rPr>
        <w:t xml:space="preserve"> relationship were estimated outside the assessment model</w:t>
      </w:r>
      <w:r w:rsidR="00FD1AF5" w:rsidRPr="004C436B">
        <w:rPr>
          <w:szCs w:val="24"/>
        </w:rPr>
        <w:t xml:space="preserve">. The survey catchability parameter </w:t>
      </w:r>
      <w:r w:rsidR="004C436B" w:rsidRPr="004C436B">
        <w:rPr>
          <w:szCs w:val="24"/>
        </w:rPr>
        <w:t>was fixed at 1</w:t>
      </w:r>
      <w:r w:rsidR="00FD1AF5" w:rsidRPr="004C436B">
        <w:rPr>
          <w:szCs w:val="24"/>
        </w:rPr>
        <w:t>.0</w:t>
      </w:r>
      <w:r w:rsidR="004C436B" w:rsidRPr="004C436B">
        <w:rPr>
          <w:szCs w:val="24"/>
        </w:rPr>
        <w:t xml:space="preserve">. </w:t>
      </w:r>
      <w:r w:rsidR="00FD1AF5" w:rsidRPr="004C436B">
        <w:rPr>
          <w:szCs w:val="24"/>
        </w:rPr>
        <w:t xml:space="preserve">The natural mortality rates were fixed at 0.2 for both sexes, </w:t>
      </w:r>
      <w:r w:rsidR="007760D2">
        <w:rPr>
          <w:szCs w:val="24"/>
        </w:rPr>
        <w:t xml:space="preserve">and </w:t>
      </w: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w:r w:rsidR="00A41AC6">
        <w:rPr>
          <w:rFonts w:eastAsiaTheme="minorEastAsia"/>
          <w:szCs w:val="24"/>
        </w:rPr>
        <w:t xml:space="preserve"> was equal to 0.5</w:t>
      </w:r>
      <w:r w:rsidR="007760D2">
        <w:rPr>
          <w:rFonts w:eastAsiaTheme="minorEastAsia"/>
          <w:szCs w:val="24"/>
        </w:rPr>
        <w:t xml:space="preserve">, </w:t>
      </w:r>
      <w:r w:rsidR="00FD1AF5" w:rsidRPr="004C436B">
        <w:rPr>
          <w:szCs w:val="24"/>
        </w:rPr>
        <w:t>consistent with previous assessments. The matu</w:t>
      </w:r>
      <w:r w:rsidR="00103EB1" w:rsidRPr="004C436B">
        <w:rPr>
          <w:szCs w:val="24"/>
        </w:rPr>
        <w:t>rity</w:t>
      </w:r>
      <w:r w:rsidR="00925666">
        <w:rPr>
          <w:szCs w:val="24"/>
        </w:rPr>
        <w:t xml:space="preserve"> ogive for flathead sole followed</w:t>
      </w:r>
      <w:r w:rsidR="00103EB1" w:rsidRPr="004C436B">
        <w:rPr>
          <w:szCs w:val="24"/>
        </w:rPr>
        <w:t xml:space="preserve"> a</w:t>
      </w:r>
      <w:r w:rsidR="00F87913">
        <w:rPr>
          <w:szCs w:val="24"/>
        </w:rPr>
        <w:t>n age-based</w:t>
      </w:r>
      <w:r w:rsidR="00103EB1" w:rsidRPr="004C436B">
        <w:rPr>
          <w:szCs w:val="24"/>
        </w:rPr>
        <w:t xml:space="preserve"> logistic curve w</w:t>
      </w:r>
      <w:r w:rsidR="00F87913">
        <w:rPr>
          <w:szCs w:val="24"/>
        </w:rPr>
        <w:t>here age at 50% maturity was</w:t>
      </w:r>
      <w:r w:rsidR="000E60D2" w:rsidRPr="004C436B">
        <w:rPr>
          <w:szCs w:val="24"/>
        </w:rPr>
        <w:t xml:space="preserve"> 9.7 </w:t>
      </w:r>
      <w:r w:rsidR="00F87913">
        <w:rPr>
          <w:szCs w:val="24"/>
        </w:rPr>
        <w:t>and age at 95% maturity was</w:t>
      </w:r>
      <w:r w:rsidR="000E60D2" w:rsidRPr="004C436B">
        <w:rPr>
          <w:szCs w:val="24"/>
        </w:rPr>
        <w:t xml:space="preserve"> 12.8</w:t>
      </w:r>
      <w:r w:rsidR="0076362E">
        <w:rPr>
          <w:szCs w:val="24"/>
        </w:rPr>
        <w:t xml:space="preserve">. </w:t>
      </w:r>
      <w:r w:rsidR="00FD1AF5" w:rsidRPr="004C436B">
        <w:rPr>
          <w:szCs w:val="24"/>
        </w:rPr>
        <w:t>The ageing error matrix was taken directly from the Stock Synthesis model used in assessments prior to 2004</w:t>
      </w:r>
      <w:r w:rsidR="00FD1AF5" w:rsidRPr="004C436B">
        <w:t xml:space="preserve"> (Spencer et al., 2004)</w:t>
      </w:r>
      <w:r w:rsidR="00FD1AF5" w:rsidRPr="004C436B">
        <w:rPr>
          <w:szCs w:val="24"/>
        </w:rPr>
        <w:t>.</w:t>
      </w:r>
      <w:r w:rsidR="007760D2">
        <w:rPr>
          <w:szCs w:val="24"/>
        </w:rPr>
        <w:t xml:space="preserve"> </w:t>
      </w:r>
      <w:r w:rsidR="00FD1AF5" w:rsidRPr="00A74B5F">
        <w:t xml:space="preserve">A length–weight relationship of the form </w:t>
      </w:r>
      <w:r w:rsidR="00FD1AF5" w:rsidRPr="00A74B5F">
        <w:rPr>
          <w:i/>
        </w:rPr>
        <w:t>W</w:t>
      </w:r>
      <w:r w:rsidR="00FD1AF5" w:rsidRPr="00A74B5F">
        <w:t xml:space="preserve"> = </w:t>
      </w:r>
      <w:r w:rsidR="00FD1AF5" w:rsidRPr="00A74B5F">
        <w:rPr>
          <w:i/>
        </w:rPr>
        <w:t>a L</w:t>
      </w:r>
      <w:r w:rsidR="00FD1AF5" w:rsidRPr="00A74B5F">
        <w:rPr>
          <w:i/>
          <w:vertAlign w:val="superscript"/>
        </w:rPr>
        <w:t>b</w:t>
      </w:r>
      <w:r w:rsidR="00FD1AF5" w:rsidRPr="00A74B5F">
        <w:t xml:space="preserve"> was f</w:t>
      </w:r>
      <w:r w:rsidR="00536FBF" w:rsidRPr="00A74B5F">
        <w:t>it to survey data from 1982-2016 for males and females combined</w:t>
      </w:r>
      <w:r w:rsidR="00FD1AF5" w:rsidRPr="00A74B5F">
        <w:t xml:space="preserve">, with parameter estimates </w:t>
      </w:r>
      <w:r w:rsidR="00FD1AF5" w:rsidRPr="00A74B5F">
        <w:rPr>
          <w:i/>
        </w:rPr>
        <w:t>a</w:t>
      </w:r>
      <w:r w:rsidR="00FD1AF5" w:rsidRPr="00A74B5F">
        <w:t xml:space="preserve"> = </w:t>
      </w:r>
      <w:r w:rsidR="00536FBF" w:rsidRPr="00A74B5F">
        <w:t xml:space="preserve">0.00298 </w:t>
      </w:r>
      <w:r w:rsidR="00FD1AF5" w:rsidRPr="00A74B5F">
        <w:t xml:space="preserve">and </w:t>
      </w:r>
      <w:r w:rsidR="00FD1AF5" w:rsidRPr="00A74B5F">
        <w:rPr>
          <w:i/>
        </w:rPr>
        <w:t>b</w:t>
      </w:r>
      <w:r w:rsidR="00FD1AF5" w:rsidRPr="00A74B5F">
        <w:t xml:space="preserve"> = </w:t>
      </w:r>
      <w:r w:rsidR="00536FBF" w:rsidRPr="00A74B5F">
        <w:t xml:space="preserve">3.327 </w:t>
      </w:r>
      <w:r w:rsidR="00CE2C1E">
        <w:t>(weight in g, length in cm</w:t>
      </w:r>
      <w:r w:rsidR="004A74A5" w:rsidRPr="00A74B5F">
        <w:t>)</w:t>
      </w:r>
      <w:r w:rsidR="00FD1AF5" w:rsidRPr="00A74B5F">
        <w:t xml:space="preserve">. </w:t>
      </w:r>
    </w:p>
    <w:p w14:paraId="2B636759" w14:textId="238E7B81" w:rsidR="00EF5380" w:rsidRPr="00DD6D62" w:rsidRDefault="00EF5380" w:rsidP="00845A93">
      <w:pPr>
        <w:pStyle w:val="Heading2"/>
      </w:pPr>
      <w:r w:rsidRPr="00DD6D62">
        <w:t>Parameters estimated inside the assessment model</w:t>
      </w:r>
    </w:p>
    <w:p w14:paraId="415E1615" w14:textId="00961416" w:rsidR="00DE6BEF" w:rsidRDefault="00DE6BEF" w:rsidP="00DE6BEF">
      <w:pPr>
        <w:pStyle w:val="Heading3"/>
      </w:pPr>
      <w:r>
        <w:t>Recruitment</w:t>
      </w:r>
    </w:p>
    <w:p w14:paraId="4418945F" w14:textId="0B847DB1" w:rsidR="00DE6BEF" w:rsidRDefault="00DE6BEF" w:rsidP="00AA0F18">
      <w:r>
        <w:t>T</w:t>
      </w:r>
      <w:r w:rsidR="00AA0F18" w:rsidRPr="00D63E01">
        <w:t>he log of unfished recruitment (</w:t>
      </w:r>
      <w:r w:rsidR="00AA0F18" w:rsidRPr="00D63E01">
        <w:rPr>
          <w:rFonts w:cs="Times New Roman"/>
          <w:i/>
        </w:rPr>
        <w:t>R</w:t>
      </w:r>
      <w:r w:rsidR="00AA0F18" w:rsidRPr="00D63E01">
        <w:rPr>
          <w:rFonts w:cs="Times New Roman"/>
          <w:i/>
          <w:vertAlign w:val="subscript"/>
        </w:rPr>
        <w:t>0</w:t>
      </w:r>
      <w:r w:rsidR="00AA0F18" w:rsidRPr="00D63E01">
        <w:t>), log-scale recruitment deviations</w:t>
      </w:r>
      <w:r w:rsidR="00AA0F18">
        <w:t xml:space="preserve"> for an early period (1963-1972) and a main period (1973-201</w:t>
      </w:r>
      <w:r>
        <w:t>6</w:t>
      </w:r>
      <w:r w:rsidR="00AA0F18">
        <w:t>)</w:t>
      </w:r>
      <w:r>
        <w:t xml:space="preserve"> were estimated.</w:t>
      </w:r>
      <w:r w:rsidR="00942C4B">
        <w:t xml:space="preserve"> A 1:1 sex ratio is assumed.</w:t>
      </w:r>
    </w:p>
    <w:p w14:paraId="12769D91" w14:textId="777AFBBE" w:rsidR="00AA0F18" w:rsidRDefault="00AA0F18" w:rsidP="00AA0F18">
      <w:commentRangeStart w:id="36"/>
      <w:r w:rsidRPr="00D63E01">
        <w:t>yearly fishing mortality</w:t>
      </w:r>
      <w:r>
        <w:t xml:space="preserve"> (1964-20</w:t>
      </w:r>
      <w:r w:rsidR="00DE6BEF">
        <w:t>20</w:t>
      </w:r>
      <w:r>
        <w:t>)</w:t>
      </w:r>
      <w:r w:rsidRPr="00D63E01">
        <w:t>, and selectivity paramet</w:t>
      </w:r>
      <w:r>
        <w:t>ers for the fishery and survey.</w:t>
      </w:r>
      <w:commentRangeEnd w:id="36"/>
      <w:r w:rsidR="00830CFF">
        <w:rPr>
          <w:rStyle w:val="CommentReference"/>
        </w:rPr>
        <w:commentReference w:id="36"/>
      </w:r>
    </w:p>
    <w:p w14:paraId="46016FB4" w14:textId="77777777" w:rsidR="00AA0F18" w:rsidRPr="006351C6" w:rsidRDefault="00AA0F18" w:rsidP="00845A93">
      <w:pPr>
        <w:pStyle w:val="Heading3"/>
      </w:pPr>
      <w:r w:rsidRPr="006351C6">
        <w:t>Growth</w:t>
      </w:r>
    </w:p>
    <w:p w14:paraId="402726D4" w14:textId="206D6E59" w:rsidR="00AA0F18" w:rsidRDefault="00AA0F18" w:rsidP="00AA0F18">
      <w:r>
        <w:t>Sex-specific growth parameters (</w:t>
      </w:r>
      <w:r w:rsidRPr="00D63E01">
        <w:rPr>
          <w:i/>
        </w:rPr>
        <w:t>L</w:t>
      </w:r>
      <w:r w:rsidRPr="00D63E01">
        <w:rPr>
          <w:i/>
          <w:vertAlign w:val="subscript"/>
        </w:rPr>
        <w:t>amax</w:t>
      </w:r>
      <w:r>
        <w:rPr>
          <w:i/>
          <w:vertAlign w:val="subscript"/>
        </w:rPr>
        <w:t>=21+</w:t>
      </w:r>
      <w:r w:rsidRPr="00D63E01">
        <w:rPr>
          <w:i/>
        </w:rPr>
        <w:t>, L</w:t>
      </w:r>
      <w:r w:rsidRPr="00D63E01">
        <w:rPr>
          <w:i/>
          <w:vertAlign w:val="subscript"/>
        </w:rPr>
        <w:t>amin</w:t>
      </w:r>
      <w:r>
        <w:rPr>
          <w:i/>
          <w:vertAlign w:val="subscript"/>
        </w:rPr>
        <w:t>=3</w:t>
      </w:r>
      <w:r w:rsidRPr="00D63E01">
        <w:rPr>
          <w:i/>
        </w:rPr>
        <w:t>, k</w:t>
      </w:r>
      <w:r>
        <w:t xml:space="preserve">, </w:t>
      </w:r>
      <w:r w:rsidRPr="00D63E01">
        <w:rPr>
          <w:i/>
        </w:rPr>
        <w:t>CV</w:t>
      </w:r>
      <w:r>
        <w:t xml:space="preserve"> of length-at-age at age 3, </w:t>
      </w:r>
      <w:r w:rsidRPr="00D63E01">
        <w:rPr>
          <w:i/>
        </w:rPr>
        <w:t>CV</w:t>
      </w:r>
      <w:r>
        <w:t xml:space="preserve"> of length-at-age at age 21+) were estimated inside the assessment model. </w:t>
      </w:r>
    </w:p>
    <w:p w14:paraId="71225CA3" w14:textId="74CC9557" w:rsidR="00AA0F18" w:rsidRPr="006351C6" w:rsidRDefault="00AA0F18" w:rsidP="00845A93">
      <w:pPr>
        <w:pStyle w:val="Heading3"/>
      </w:pPr>
      <w:r>
        <w:t>Selectivity</w:t>
      </w:r>
    </w:p>
    <w:p w14:paraId="324479AA" w14:textId="37B24122" w:rsidR="00C545A6" w:rsidRDefault="00AA0F18" w:rsidP="001039BA">
      <w:r>
        <w:t>Survey selectivity parameters were estimated using age-based, sex-specific, asymptotic curves that were time-invaria</w:t>
      </w:r>
      <w:r w:rsidR="00C545A6">
        <w:t>nt and are listed in the table below</w:t>
      </w:r>
      <w:r>
        <w:t xml:space="preserve">. </w:t>
      </w:r>
      <w:r w:rsidR="00DE6BEF">
        <w:t xml:space="preserve">The double-normal curve was used to easily allow </w:t>
      </w:r>
      <w:r w:rsidR="00DE6BEF">
        <w:lastRenderedPageBreak/>
        <w:t>previous and future explorations of alternative survey selectivity forms. Here the double-normal curve is constrained to mimic a logistic shape because there was no evidence for dome-shaped survey selectivity</w:t>
      </w:r>
      <w:r w:rsidR="007C32B1">
        <w:t>.</w:t>
      </w:r>
    </w:p>
    <w:tbl>
      <w:tblPr>
        <w:tblW w:w="6210" w:type="dxa"/>
        <w:jc w:val="center"/>
        <w:tblLook w:val="04A0" w:firstRow="1" w:lastRow="0" w:firstColumn="1" w:lastColumn="0" w:noHBand="0" w:noVBand="1"/>
      </w:tblPr>
      <w:tblGrid>
        <w:gridCol w:w="4480"/>
        <w:gridCol w:w="1730"/>
      </w:tblGrid>
      <w:tr w:rsidR="00C3350C" w:rsidRPr="00C3350C" w14:paraId="4977D9D6" w14:textId="77777777" w:rsidTr="004D614B">
        <w:trPr>
          <w:jc w:val="center"/>
        </w:trPr>
        <w:tc>
          <w:tcPr>
            <w:tcW w:w="4480" w:type="dxa"/>
            <w:tcBorders>
              <w:top w:val="single" w:sz="4" w:space="0" w:color="auto"/>
              <w:left w:val="nil"/>
              <w:bottom w:val="single" w:sz="8" w:space="0" w:color="auto"/>
              <w:right w:val="nil"/>
            </w:tcBorders>
            <w:shd w:val="clear" w:color="000000" w:fill="FFFFFF"/>
            <w:vAlign w:val="center"/>
            <w:hideMark/>
          </w:tcPr>
          <w:p w14:paraId="6A81117E" w14:textId="77777777" w:rsidR="00C3350C" w:rsidRPr="00C3350C" w:rsidRDefault="00C3350C" w:rsidP="004D614B">
            <w:pPr>
              <w:keepNext/>
              <w:spacing w:after="0"/>
              <w:rPr>
                <w:rFonts w:eastAsia="Times New Roman" w:cs="Times New Roman"/>
                <w:b/>
                <w:bCs/>
                <w:color w:val="000000"/>
              </w:rPr>
            </w:pPr>
            <w:r w:rsidRPr="00C3350C">
              <w:rPr>
                <w:rFonts w:eastAsia="Times New Roman" w:cs="Times New Roman"/>
                <w:b/>
                <w:bCs/>
                <w:color w:val="000000"/>
              </w:rPr>
              <w:t>Double-normal selectivity parameters</w:t>
            </w:r>
          </w:p>
        </w:tc>
        <w:tc>
          <w:tcPr>
            <w:tcW w:w="1730" w:type="dxa"/>
            <w:tcBorders>
              <w:top w:val="single" w:sz="4" w:space="0" w:color="auto"/>
              <w:left w:val="nil"/>
              <w:bottom w:val="single" w:sz="8" w:space="0" w:color="auto"/>
              <w:right w:val="nil"/>
            </w:tcBorders>
            <w:shd w:val="clear" w:color="000000" w:fill="FFFFFF"/>
            <w:vAlign w:val="center"/>
            <w:hideMark/>
          </w:tcPr>
          <w:p w14:paraId="748911AC" w14:textId="77777777" w:rsidR="00C3350C" w:rsidRPr="00C3350C" w:rsidRDefault="00C3350C" w:rsidP="004D614B">
            <w:pPr>
              <w:keepNext/>
              <w:spacing w:after="0"/>
              <w:jc w:val="center"/>
              <w:rPr>
                <w:rFonts w:eastAsia="Times New Roman" w:cs="Times New Roman"/>
                <w:b/>
                <w:bCs/>
                <w:color w:val="000000"/>
              </w:rPr>
            </w:pPr>
            <w:r w:rsidRPr="00C3350C">
              <w:rPr>
                <w:rFonts w:eastAsia="Times New Roman" w:cs="Times New Roman"/>
                <w:b/>
                <w:bCs/>
                <w:color w:val="000000"/>
              </w:rPr>
              <w:t>Survey</w:t>
            </w:r>
          </w:p>
        </w:tc>
      </w:tr>
      <w:tr w:rsidR="00C3350C" w:rsidRPr="00C3350C" w14:paraId="00AB3BDE" w14:textId="77777777" w:rsidTr="004D614B">
        <w:trPr>
          <w:jc w:val="center"/>
        </w:trPr>
        <w:tc>
          <w:tcPr>
            <w:tcW w:w="4480" w:type="dxa"/>
            <w:tcBorders>
              <w:top w:val="nil"/>
              <w:left w:val="nil"/>
              <w:bottom w:val="nil"/>
              <w:right w:val="nil"/>
            </w:tcBorders>
            <w:shd w:val="clear" w:color="000000" w:fill="FFFFFF"/>
            <w:noWrap/>
            <w:vAlign w:val="center"/>
            <w:hideMark/>
          </w:tcPr>
          <w:p w14:paraId="15ECC561"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Peak: beginning age for the plateau</w:t>
            </w:r>
          </w:p>
        </w:tc>
        <w:tc>
          <w:tcPr>
            <w:tcW w:w="1730" w:type="dxa"/>
            <w:tcBorders>
              <w:top w:val="nil"/>
              <w:left w:val="nil"/>
              <w:bottom w:val="nil"/>
              <w:right w:val="nil"/>
            </w:tcBorders>
            <w:shd w:val="clear" w:color="000000" w:fill="FFFFFF"/>
            <w:noWrap/>
            <w:vAlign w:val="center"/>
            <w:hideMark/>
          </w:tcPr>
          <w:p w14:paraId="375CDD8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5ACE706C" w14:textId="77777777" w:rsidTr="004D614B">
        <w:trPr>
          <w:jc w:val="center"/>
        </w:trPr>
        <w:tc>
          <w:tcPr>
            <w:tcW w:w="4480" w:type="dxa"/>
            <w:tcBorders>
              <w:top w:val="nil"/>
              <w:left w:val="nil"/>
              <w:bottom w:val="nil"/>
              <w:right w:val="nil"/>
            </w:tcBorders>
            <w:shd w:val="clear" w:color="000000" w:fill="FFFFFF"/>
            <w:noWrap/>
            <w:vAlign w:val="center"/>
            <w:hideMark/>
          </w:tcPr>
          <w:p w14:paraId="4424737D"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Width: width of plateau</w:t>
            </w:r>
          </w:p>
        </w:tc>
        <w:tc>
          <w:tcPr>
            <w:tcW w:w="1730" w:type="dxa"/>
            <w:tcBorders>
              <w:top w:val="nil"/>
              <w:left w:val="nil"/>
              <w:bottom w:val="nil"/>
              <w:right w:val="nil"/>
            </w:tcBorders>
            <w:shd w:val="clear" w:color="000000" w:fill="FFFFFF"/>
            <w:noWrap/>
            <w:vAlign w:val="center"/>
            <w:hideMark/>
          </w:tcPr>
          <w:p w14:paraId="456F52F6"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12</w:t>
            </w:r>
          </w:p>
        </w:tc>
      </w:tr>
      <w:tr w:rsidR="00C3350C" w:rsidRPr="00C3350C" w14:paraId="090FFC38" w14:textId="77777777" w:rsidTr="004D614B">
        <w:trPr>
          <w:jc w:val="center"/>
        </w:trPr>
        <w:tc>
          <w:tcPr>
            <w:tcW w:w="4480" w:type="dxa"/>
            <w:tcBorders>
              <w:top w:val="nil"/>
              <w:left w:val="nil"/>
              <w:bottom w:val="nil"/>
              <w:right w:val="nil"/>
            </w:tcBorders>
            <w:shd w:val="clear" w:color="000000" w:fill="FFFFFF"/>
            <w:noWrap/>
            <w:vAlign w:val="center"/>
            <w:hideMark/>
          </w:tcPr>
          <w:p w14:paraId="3CBBBCE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Ascending width (log space) </w:t>
            </w:r>
          </w:p>
        </w:tc>
        <w:tc>
          <w:tcPr>
            <w:tcW w:w="1730" w:type="dxa"/>
            <w:tcBorders>
              <w:top w:val="nil"/>
              <w:left w:val="nil"/>
              <w:bottom w:val="nil"/>
              <w:right w:val="nil"/>
            </w:tcBorders>
            <w:shd w:val="clear" w:color="000000" w:fill="FFFFFF"/>
            <w:noWrap/>
            <w:vAlign w:val="center"/>
            <w:hideMark/>
          </w:tcPr>
          <w:p w14:paraId="094A78FB"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D5993D2" w14:textId="77777777" w:rsidTr="004D614B">
        <w:trPr>
          <w:jc w:val="center"/>
        </w:trPr>
        <w:tc>
          <w:tcPr>
            <w:tcW w:w="4480" w:type="dxa"/>
            <w:tcBorders>
              <w:top w:val="nil"/>
              <w:left w:val="nil"/>
              <w:bottom w:val="nil"/>
              <w:right w:val="nil"/>
            </w:tcBorders>
            <w:shd w:val="clear" w:color="000000" w:fill="FFFFFF"/>
            <w:noWrap/>
            <w:vAlign w:val="center"/>
            <w:hideMark/>
          </w:tcPr>
          <w:p w14:paraId="454BAB50"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Descending width (log space) </w:t>
            </w:r>
          </w:p>
        </w:tc>
        <w:tc>
          <w:tcPr>
            <w:tcW w:w="1730" w:type="dxa"/>
            <w:tcBorders>
              <w:top w:val="nil"/>
              <w:left w:val="nil"/>
              <w:bottom w:val="nil"/>
              <w:right w:val="nil"/>
            </w:tcBorders>
            <w:shd w:val="clear" w:color="000000" w:fill="FFFFFF"/>
            <w:noWrap/>
            <w:vAlign w:val="center"/>
            <w:hideMark/>
          </w:tcPr>
          <w:p w14:paraId="02F7F408"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3</w:t>
            </w:r>
          </w:p>
        </w:tc>
      </w:tr>
      <w:tr w:rsidR="00C3350C" w:rsidRPr="00C3350C" w14:paraId="06D4514F" w14:textId="77777777" w:rsidTr="004D614B">
        <w:trPr>
          <w:jc w:val="center"/>
        </w:trPr>
        <w:tc>
          <w:tcPr>
            <w:tcW w:w="4480" w:type="dxa"/>
            <w:tcBorders>
              <w:top w:val="nil"/>
              <w:left w:val="nil"/>
              <w:bottom w:val="nil"/>
              <w:right w:val="nil"/>
            </w:tcBorders>
            <w:shd w:val="clear" w:color="000000" w:fill="FFFFFF"/>
            <w:noWrap/>
            <w:vAlign w:val="center"/>
            <w:hideMark/>
          </w:tcPr>
          <w:p w14:paraId="7088D2FA"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Initial: selectivity at smallest age bin</w:t>
            </w:r>
          </w:p>
        </w:tc>
        <w:tc>
          <w:tcPr>
            <w:tcW w:w="1730" w:type="dxa"/>
            <w:tcBorders>
              <w:top w:val="nil"/>
              <w:left w:val="nil"/>
              <w:bottom w:val="nil"/>
              <w:right w:val="nil"/>
            </w:tcBorders>
            <w:shd w:val="clear" w:color="000000" w:fill="FFFFFF"/>
            <w:noWrap/>
            <w:vAlign w:val="center"/>
            <w:hideMark/>
          </w:tcPr>
          <w:p w14:paraId="4C12C31F"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F12D22" w14:textId="77777777" w:rsidTr="004D614B">
        <w:trPr>
          <w:jc w:val="center"/>
        </w:trPr>
        <w:tc>
          <w:tcPr>
            <w:tcW w:w="4480" w:type="dxa"/>
            <w:tcBorders>
              <w:top w:val="nil"/>
              <w:left w:val="nil"/>
              <w:bottom w:val="nil"/>
              <w:right w:val="nil"/>
            </w:tcBorders>
            <w:shd w:val="clear" w:color="000000" w:fill="FFFFFF"/>
            <w:noWrap/>
            <w:vAlign w:val="center"/>
            <w:hideMark/>
          </w:tcPr>
          <w:p w14:paraId="1A3FFD66"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 xml:space="preserve">Final: selectivity at largest age bin </w:t>
            </w:r>
          </w:p>
        </w:tc>
        <w:tc>
          <w:tcPr>
            <w:tcW w:w="1730" w:type="dxa"/>
            <w:tcBorders>
              <w:top w:val="nil"/>
              <w:left w:val="nil"/>
              <w:bottom w:val="nil"/>
              <w:right w:val="nil"/>
            </w:tcBorders>
            <w:shd w:val="clear" w:color="000000" w:fill="FFFFFF"/>
            <w:noWrap/>
            <w:vAlign w:val="center"/>
            <w:hideMark/>
          </w:tcPr>
          <w:p w14:paraId="23E8E04A" w14:textId="6D422FAE" w:rsidR="00C3350C" w:rsidRPr="00C3350C" w:rsidRDefault="00C3350C" w:rsidP="004D614B">
            <w:pPr>
              <w:keepNext/>
              <w:spacing w:after="0"/>
              <w:jc w:val="center"/>
              <w:rPr>
                <w:rFonts w:eastAsia="Times New Roman" w:cs="Times New Roman"/>
                <w:color w:val="000000"/>
              </w:rPr>
            </w:pPr>
            <w:r>
              <w:rPr>
                <w:rFonts w:eastAsia="Times New Roman" w:cs="Times New Roman"/>
                <w:color w:val="000000"/>
              </w:rPr>
              <w:t>Follows shape of descending limb</w:t>
            </w:r>
          </w:p>
        </w:tc>
      </w:tr>
      <w:tr w:rsidR="00C3350C" w:rsidRPr="00C3350C" w14:paraId="0AD686E7" w14:textId="77777777" w:rsidTr="004D614B">
        <w:trPr>
          <w:jc w:val="center"/>
        </w:trPr>
        <w:tc>
          <w:tcPr>
            <w:tcW w:w="4480" w:type="dxa"/>
            <w:tcBorders>
              <w:top w:val="nil"/>
              <w:left w:val="nil"/>
              <w:bottom w:val="nil"/>
              <w:right w:val="nil"/>
            </w:tcBorders>
            <w:shd w:val="clear" w:color="000000" w:fill="FFFFFF"/>
            <w:noWrap/>
            <w:vAlign w:val="center"/>
            <w:hideMark/>
          </w:tcPr>
          <w:p w14:paraId="3A5D384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Peak Offset</w:t>
            </w:r>
          </w:p>
        </w:tc>
        <w:tc>
          <w:tcPr>
            <w:tcW w:w="1730" w:type="dxa"/>
            <w:tcBorders>
              <w:top w:val="nil"/>
              <w:left w:val="nil"/>
              <w:bottom w:val="nil"/>
              <w:right w:val="nil"/>
            </w:tcBorders>
            <w:shd w:val="clear" w:color="000000" w:fill="FFFFFF"/>
            <w:noWrap/>
            <w:vAlign w:val="center"/>
            <w:hideMark/>
          </w:tcPr>
          <w:p w14:paraId="25460911"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3096B0F2" w14:textId="77777777" w:rsidTr="004D614B">
        <w:trPr>
          <w:jc w:val="center"/>
        </w:trPr>
        <w:tc>
          <w:tcPr>
            <w:tcW w:w="4480" w:type="dxa"/>
            <w:tcBorders>
              <w:top w:val="nil"/>
              <w:left w:val="nil"/>
              <w:bottom w:val="nil"/>
              <w:right w:val="nil"/>
            </w:tcBorders>
            <w:shd w:val="clear" w:color="000000" w:fill="FFFFFF"/>
            <w:noWrap/>
            <w:vAlign w:val="center"/>
            <w:hideMark/>
          </w:tcPr>
          <w:p w14:paraId="63020875"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ascending width offset (log space)</w:t>
            </w:r>
          </w:p>
        </w:tc>
        <w:tc>
          <w:tcPr>
            <w:tcW w:w="1730" w:type="dxa"/>
            <w:tcBorders>
              <w:top w:val="nil"/>
              <w:left w:val="nil"/>
              <w:bottom w:val="nil"/>
              <w:right w:val="nil"/>
            </w:tcBorders>
            <w:shd w:val="clear" w:color="000000" w:fill="FFFFFF"/>
            <w:noWrap/>
            <w:vAlign w:val="center"/>
            <w:hideMark/>
          </w:tcPr>
          <w:p w14:paraId="600B67B7"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Estimated</w:t>
            </w:r>
          </w:p>
        </w:tc>
      </w:tr>
      <w:tr w:rsidR="00C3350C" w:rsidRPr="00C3350C" w14:paraId="71BF312F" w14:textId="77777777" w:rsidTr="004D614B">
        <w:trPr>
          <w:jc w:val="center"/>
        </w:trPr>
        <w:tc>
          <w:tcPr>
            <w:tcW w:w="4480" w:type="dxa"/>
            <w:tcBorders>
              <w:top w:val="nil"/>
              <w:left w:val="nil"/>
              <w:bottom w:val="nil"/>
              <w:right w:val="nil"/>
            </w:tcBorders>
            <w:shd w:val="clear" w:color="000000" w:fill="FFFFFF"/>
            <w:noWrap/>
            <w:vAlign w:val="center"/>
            <w:hideMark/>
          </w:tcPr>
          <w:p w14:paraId="200F091C"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descending width offset (log space)</w:t>
            </w:r>
          </w:p>
        </w:tc>
        <w:tc>
          <w:tcPr>
            <w:tcW w:w="1730" w:type="dxa"/>
            <w:tcBorders>
              <w:top w:val="nil"/>
              <w:left w:val="nil"/>
              <w:bottom w:val="nil"/>
              <w:right w:val="nil"/>
            </w:tcBorders>
            <w:shd w:val="clear" w:color="000000" w:fill="FFFFFF"/>
            <w:noWrap/>
            <w:vAlign w:val="center"/>
            <w:hideMark/>
          </w:tcPr>
          <w:p w14:paraId="7BDD3ECD"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5918823E" w14:textId="77777777" w:rsidTr="004D614B">
        <w:trPr>
          <w:jc w:val="center"/>
        </w:trPr>
        <w:tc>
          <w:tcPr>
            <w:tcW w:w="4480" w:type="dxa"/>
            <w:tcBorders>
              <w:top w:val="nil"/>
              <w:left w:val="nil"/>
              <w:bottom w:val="nil"/>
              <w:right w:val="nil"/>
            </w:tcBorders>
            <w:shd w:val="clear" w:color="000000" w:fill="FFFFFF"/>
            <w:noWrap/>
            <w:vAlign w:val="center"/>
            <w:hideMark/>
          </w:tcPr>
          <w:p w14:paraId="4ECEDBDF"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"Final" offset (transformation required)</w:t>
            </w:r>
          </w:p>
        </w:tc>
        <w:tc>
          <w:tcPr>
            <w:tcW w:w="1730" w:type="dxa"/>
            <w:tcBorders>
              <w:top w:val="nil"/>
              <w:left w:val="nil"/>
              <w:bottom w:val="nil"/>
              <w:right w:val="nil"/>
            </w:tcBorders>
            <w:shd w:val="clear" w:color="000000" w:fill="FFFFFF"/>
            <w:noWrap/>
            <w:vAlign w:val="center"/>
            <w:hideMark/>
          </w:tcPr>
          <w:p w14:paraId="70D5E754"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0</w:t>
            </w:r>
          </w:p>
        </w:tc>
      </w:tr>
      <w:tr w:rsidR="00C3350C" w:rsidRPr="00C3350C" w14:paraId="374A8965" w14:textId="77777777" w:rsidTr="004D614B">
        <w:trPr>
          <w:jc w:val="center"/>
        </w:trPr>
        <w:tc>
          <w:tcPr>
            <w:tcW w:w="4480" w:type="dxa"/>
            <w:tcBorders>
              <w:top w:val="nil"/>
              <w:left w:val="nil"/>
              <w:bottom w:val="single" w:sz="8" w:space="0" w:color="auto"/>
              <w:right w:val="nil"/>
            </w:tcBorders>
            <w:shd w:val="clear" w:color="000000" w:fill="FFFFFF"/>
            <w:noWrap/>
            <w:vAlign w:val="center"/>
            <w:hideMark/>
          </w:tcPr>
          <w:p w14:paraId="1C4960C3" w14:textId="77777777" w:rsidR="00C3350C" w:rsidRPr="00C3350C" w:rsidRDefault="00C3350C" w:rsidP="004D614B">
            <w:pPr>
              <w:keepNext/>
              <w:spacing w:after="0"/>
              <w:rPr>
                <w:rFonts w:eastAsia="Times New Roman" w:cs="Times New Roman"/>
                <w:color w:val="000000"/>
              </w:rPr>
            </w:pPr>
            <w:r w:rsidRPr="00C3350C">
              <w:rPr>
                <w:rFonts w:eastAsia="Times New Roman" w:cs="Times New Roman"/>
                <w:color w:val="000000"/>
              </w:rPr>
              <w:t>Male apical selectivity</w:t>
            </w:r>
          </w:p>
        </w:tc>
        <w:tc>
          <w:tcPr>
            <w:tcW w:w="1730" w:type="dxa"/>
            <w:tcBorders>
              <w:top w:val="nil"/>
              <w:left w:val="nil"/>
              <w:bottom w:val="single" w:sz="8" w:space="0" w:color="auto"/>
              <w:right w:val="nil"/>
            </w:tcBorders>
            <w:shd w:val="clear" w:color="000000" w:fill="FFFFFF"/>
            <w:noWrap/>
            <w:vAlign w:val="center"/>
            <w:hideMark/>
          </w:tcPr>
          <w:p w14:paraId="4611E352" w14:textId="77777777" w:rsidR="00C3350C" w:rsidRPr="00C3350C" w:rsidRDefault="00C3350C" w:rsidP="004D614B">
            <w:pPr>
              <w:keepNext/>
              <w:spacing w:after="0"/>
              <w:jc w:val="center"/>
              <w:rPr>
                <w:rFonts w:eastAsia="Times New Roman" w:cs="Times New Roman"/>
                <w:color w:val="000000"/>
              </w:rPr>
            </w:pPr>
            <w:r w:rsidRPr="00C3350C">
              <w:rPr>
                <w:rFonts w:eastAsia="Times New Roman" w:cs="Times New Roman"/>
                <w:color w:val="000000"/>
              </w:rPr>
              <w:t>1</w:t>
            </w:r>
          </w:p>
        </w:tc>
      </w:tr>
    </w:tbl>
    <w:p w14:paraId="70C551EE" w14:textId="77777777" w:rsidR="00C545A6" w:rsidRDefault="00C545A6" w:rsidP="001039BA"/>
    <w:p w14:paraId="708CC650" w14:textId="6F5BAECC" w:rsidR="001039BA" w:rsidRDefault="00AA0F18" w:rsidP="001039BA">
      <w:r>
        <w:t>Fishery selectivity parameters</w:t>
      </w:r>
      <w:r w:rsidR="00131F2D">
        <w:t xml:space="preserve"> </w:t>
      </w:r>
      <w:r>
        <w:t>for logistic, length-based, sex-specific curves were estimated</w:t>
      </w:r>
      <w:r w:rsidR="00131F2D">
        <w:t xml:space="preserve"> (the parameters for each curve were the length at 50% selectivity to the</w:t>
      </w:r>
      <w:r w:rsidR="00AC2352">
        <w:t xml:space="preserve"> fishery and slope of the selec</w:t>
      </w:r>
      <w:r w:rsidR="00131F2D">
        <w:t>tivity curve). In Model 18.2c, separate fishery selectivity curves were estimated for 2 distinct time periods (1964-1987 and 1988-present).</w:t>
      </w:r>
    </w:p>
    <w:p w14:paraId="70F7F9B0" w14:textId="77777777" w:rsidR="002D4D49" w:rsidRDefault="002D4D49" w:rsidP="00845A93">
      <w:pPr>
        <w:pStyle w:val="Heading3"/>
      </w:pPr>
      <w:r>
        <w:t>Objective Function</w:t>
      </w:r>
    </w:p>
    <w:p w14:paraId="7432D8F5" w14:textId="5B0A237A" w:rsidR="002D4D49" w:rsidRDefault="002D4D49" w:rsidP="002D4D49">
      <w:r w:rsidRPr="00166C43">
        <w:t>P</w:t>
      </w:r>
      <w:r w:rsidR="001E4EFF">
        <w:t>arameter estimates were</w:t>
      </w:r>
      <w:r w:rsidRPr="00166C43">
        <w:t xml:space="preserve"> obtained by minimizing the overall sum of a weighted set of negative log-likelihood components derived from fits to the model data described above and a set of penalty functions used to improve model convergence and impose various constraints (Methot and Wetzel 2013). Fits to observed annual fishery size and age compositions, as well as survey biomass estimates a</w:t>
      </w:r>
      <w:r w:rsidR="00D9240A">
        <w:t>nd size and age compositions were</w:t>
      </w:r>
      <w:r w:rsidRPr="00166C43">
        <w:t xml:space="preserve"> included among the set of likelihood components. A likelihood component based on recruitment </w:t>
      </w:r>
      <w:r w:rsidR="00EA72D9">
        <w:t>deviations from the mean was also included. Penalties were</w:t>
      </w:r>
      <w:r w:rsidRPr="00166C43">
        <w:t xml:space="preserve"> imposed to achieve good fits to annual fishery catches (biomass) and the assumed historical fishery catch. The functions used are described in more detail in Methot and Wetzel (2013) and in Appendix B</w:t>
      </w:r>
      <w:r>
        <w:t xml:space="preserve"> of </w:t>
      </w:r>
      <w:r w:rsidR="00942C4B">
        <w:t xml:space="preserve">McGilliard </w:t>
      </w:r>
      <w:r w:rsidR="00942C4B" w:rsidRPr="00EC26BF">
        <w:rPr>
          <w:rPrChange w:id="37" w:author="Ben.Williams" w:date="2020-11-03T18:03:00Z">
            <w:rPr>
              <w:i/>
            </w:rPr>
          </w:rPrChange>
        </w:rPr>
        <w:t>et al</w:t>
      </w:r>
      <w:r w:rsidR="00942C4B">
        <w:rPr>
          <w:i/>
        </w:rPr>
        <w:t>.</w:t>
      </w:r>
      <w:r w:rsidR="00942C4B">
        <w:t xml:space="preserve"> (2018)</w:t>
      </w:r>
      <w:r>
        <w:t>.</w:t>
      </w:r>
    </w:p>
    <w:p w14:paraId="32642E9E" w14:textId="09F5FFF2" w:rsidR="009F7577" w:rsidRPr="0039167B" w:rsidRDefault="00231165" w:rsidP="000161A6">
      <w:pPr>
        <w:pStyle w:val="Heading1"/>
      </w:pPr>
      <w:r w:rsidRPr="0039167B">
        <w:t>R</w:t>
      </w:r>
      <w:r w:rsidR="00776154" w:rsidRPr="0039167B">
        <w:t>esults</w:t>
      </w:r>
    </w:p>
    <w:p w14:paraId="6D4E4B41" w14:textId="19EF0142" w:rsidR="00F26ED0" w:rsidRPr="00DD6D62" w:rsidRDefault="00DB2ABB" w:rsidP="00845A93">
      <w:pPr>
        <w:pStyle w:val="Heading2"/>
      </w:pPr>
      <w:r w:rsidRPr="00DD6D62">
        <w:t>Model Evaluation</w:t>
      </w:r>
    </w:p>
    <w:p w14:paraId="0050C052" w14:textId="199AEFDC" w:rsidR="001E72EF" w:rsidRDefault="007A31D8" w:rsidP="00845A93">
      <w:pPr>
        <w:pStyle w:val="Heading3"/>
      </w:pPr>
      <w:r>
        <w:t>Model Comparison of</w:t>
      </w:r>
      <w:r w:rsidR="001E72EF">
        <w:t xml:space="preserve"> </w:t>
      </w:r>
      <w:r w:rsidR="00B40AE3">
        <w:t>updates</w:t>
      </w:r>
      <w:r w:rsidR="001E72EF">
        <w:t xml:space="preserve"> </w:t>
      </w:r>
      <w:r w:rsidR="00815A00">
        <w:t>from 2018</w:t>
      </w:r>
    </w:p>
    <w:p w14:paraId="39D73C26" w14:textId="3385AEF5" w:rsidR="00E115E6" w:rsidRPr="00277362" w:rsidRDefault="00E115E6" w:rsidP="00E115E6">
      <w:r>
        <w:fldChar w:fldCharType="begin"/>
      </w:r>
      <w:r>
        <w:instrText xml:space="preserve"> REF _Ref527891756 \h </w:instrText>
      </w:r>
      <w:r>
        <w:fldChar w:fldCharType="separate"/>
      </w:r>
      <w:r w:rsidR="00FB4444">
        <w:t>Figure</w:t>
      </w:r>
      <w:r w:rsidR="00815A00">
        <w:t>s</w:t>
      </w:r>
      <w:r w:rsidR="00FB4444">
        <w:t xml:space="preserve"> </w:t>
      </w:r>
      <w:r w:rsidR="00FB4444">
        <w:rPr>
          <w:noProof/>
        </w:rPr>
        <w:t>9</w:t>
      </w:r>
      <w:r w:rsidR="00FB4444">
        <w:t>.</w:t>
      </w:r>
      <w:r w:rsidR="00FB4444">
        <w:rPr>
          <w:noProof/>
        </w:rPr>
        <w:t>8</w:t>
      </w:r>
      <w:r>
        <w:fldChar w:fldCharType="end"/>
      </w:r>
      <w:r w:rsidR="00815A00">
        <w:t>-9.12</w:t>
      </w:r>
      <w:r>
        <w:t xml:space="preserve"> shows that Models 18.</w:t>
      </w:r>
      <w:r w:rsidR="00815A00">
        <w:t>2c and 18.2c (2020) have</w:t>
      </w:r>
      <w:r>
        <w:t xml:space="preserve"> very similar spawning biomass, survey biomass, recru</w:t>
      </w:r>
      <w:r w:rsidR="00815A00">
        <w:t>itment</w:t>
      </w:r>
      <w:r w:rsidR="00D829D9">
        <w:t xml:space="preserve">, </w:t>
      </w:r>
      <w:r w:rsidR="00815A00">
        <w:t>fishing mortality</w:t>
      </w:r>
      <w:r w:rsidR="00D829D9">
        <w:t>, and stock status</w:t>
      </w:r>
      <w:r w:rsidR="00815A00">
        <w:t>.</w:t>
      </w:r>
      <w:r w:rsidR="00277362">
        <w:t xml:space="preserve"> </w:t>
      </w:r>
      <w:r w:rsidR="000F3731">
        <w:t xml:space="preserve">Estimated growth curves were also very similar (Table 9.13; Figure 9.13, 9.14). </w:t>
      </w:r>
      <w:r w:rsidR="00277362">
        <w:t xml:space="preserve">The results are similar in expectation and uncertainty, corroborating the stable nature of the model to data and configurations found previously (McGilliard </w:t>
      </w:r>
      <w:r w:rsidR="00277362" w:rsidRPr="00EC26BF">
        <w:rPr>
          <w:rPrChange w:id="38" w:author="Ben.Williams" w:date="2020-11-03T18:03:00Z">
            <w:rPr>
              <w:i/>
            </w:rPr>
          </w:rPrChange>
        </w:rPr>
        <w:t>et al</w:t>
      </w:r>
      <w:r w:rsidR="00277362">
        <w:rPr>
          <w:i/>
        </w:rPr>
        <w:t xml:space="preserve">. </w:t>
      </w:r>
      <w:r w:rsidR="00277362">
        <w:t>20</w:t>
      </w:r>
      <w:r w:rsidR="00011F94">
        <w:t>18</w:t>
      </w:r>
      <w:r w:rsidR="00277362">
        <w:t>).</w:t>
      </w:r>
    </w:p>
    <w:p w14:paraId="3BCF5679" w14:textId="1387CEEE" w:rsidR="001E72EF" w:rsidRDefault="001E72EF" w:rsidP="00845A93">
      <w:pPr>
        <w:pStyle w:val="Heading3"/>
      </w:pPr>
      <w:r w:rsidRPr="009E1AC1">
        <w:t>Results for the recommended model</w:t>
      </w:r>
      <w:r w:rsidR="006B00FF" w:rsidRPr="009E1AC1">
        <w:t>: Model 18.2c</w:t>
      </w:r>
      <w:r w:rsidR="000F3731">
        <w:t xml:space="preserve"> (2020)</w:t>
      </w:r>
    </w:p>
    <w:p w14:paraId="757DC1E4" w14:textId="3BD3DFE7" w:rsidR="00CE588F" w:rsidRPr="00CE588F" w:rsidRDefault="00CE588F" w:rsidP="00CE588F">
      <w:pPr>
        <w:rPr>
          <w:color w:val="FF0000"/>
        </w:rPr>
      </w:pPr>
      <w:r>
        <w:t>Individual p</w:t>
      </w:r>
      <w:r w:rsidRPr="00CE588F">
        <w:t>arameter estimates for Model</w:t>
      </w:r>
      <w:r>
        <w:t>s 18.2c and</w:t>
      </w:r>
      <w:r w:rsidRPr="00CE588F">
        <w:t xml:space="preserve"> 18.2c</w:t>
      </w:r>
      <w:r>
        <w:t xml:space="preserve"> (2020)</w:t>
      </w:r>
      <w:r w:rsidRPr="00CE588F">
        <w:t xml:space="preserve"> are shown in </w:t>
      </w:r>
      <w:r w:rsidRPr="00CE588F">
        <w:fldChar w:fldCharType="begin"/>
      </w:r>
      <w:r w:rsidRPr="00CE588F">
        <w:instrText xml:space="preserve"> REF _Ref527894057 \h  \* MERGEFORMAT </w:instrText>
      </w:r>
      <w:r w:rsidRPr="00CE588F">
        <w:fldChar w:fldCharType="separate"/>
      </w:r>
      <w:r w:rsidRPr="00CE588F">
        <w:t xml:space="preserve">Table </w:t>
      </w:r>
      <w:r w:rsidRPr="00CE588F">
        <w:rPr>
          <w:noProof/>
        </w:rPr>
        <w:t>9</w:t>
      </w:r>
      <w:r w:rsidRPr="00CE588F">
        <w:t>.</w:t>
      </w:r>
      <w:r w:rsidRPr="00CE588F">
        <w:rPr>
          <w:noProof/>
        </w:rPr>
        <w:t>13</w:t>
      </w:r>
      <w:r w:rsidRPr="00CE588F">
        <w:fldChar w:fldCharType="end"/>
      </w:r>
      <w:r w:rsidRPr="00CE588F">
        <w:t>-</w:t>
      </w:r>
      <w:r w:rsidRPr="00CE588F">
        <w:fldChar w:fldCharType="begin"/>
      </w:r>
      <w:r w:rsidRPr="00CE588F">
        <w:instrText xml:space="preserve"> REF _Ref465718839 \h  \* MERGEFORMAT </w:instrText>
      </w:r>
      <w:r w:rsidRPr="00CE588F">
        <w:fldChar w:fldCharType="separate"/>
      </w:r>
      <w:r w:rsidRPr="00CE588F">
        <w:t xml:space="preserve">Table </w:t>
      </w:r>
      <w:r w:rsidRPr="00CE588F">
        <w:rPr>
          <w:noProof/>
        </w:rPr>
        <w:t>9</w:t>
      </w:r>
      <w:r w:rsidRPr="00CE588F">
        <w:t>.</w:t>
      </w:r>
      <w:r w:rsidRPr="00CE588F">
        <w:rPr>
          <w:noProof/>
        </w:rPr>
        <w:t>17</w:t>
      </w:r>
      <w:r w:rsidRPr="00CE588F">
        <w:fldChar w:fldCharType="end"/>
      </w:r>
      <w:r w:rsidRPr="00CE588F">
        <w:t>.</w:t>
      </w:r>
    </w:p>
    <w:p w14:paraId="5B4216D7" w14:textId="351D6937" w:rsidR="001D55DD" w:rsidRDefault="001D55DD" w:rsidP="001D55DD">
      <w:pPr>
        <w:pStyle w:val="Heading4"/>
      </w:pPr>
      <w:r>
        <w:t>Biomass trend</w:t>
      </w:r>
    </w:p>
    <w:p w14:paraId="14635DCD" w14:textId="0C7ABA19" w:rsidR="009C7F5E" w:rsidRDefault="009C7F5E" w:rsidP="00F654CE">
      <w:r>
        <w:fldChar w:fldCharType="begin"/>
      </w:r>
      <w:r>
        <w:instrText xml:space="preserve"> REF _Ref527892353 \h </w:instrText>
      </w:r>
      <w:r>
        <w:fldChar w:fldCharType="separate"/>
      </w:r>
      <w:r w:rsidR="00FB4444">
        <w:t xml:space="preserve">Figure </w:t>
      </w:r>
      <w:r w:rsidR="00FB4444">
        <w:rPr>
          <w:noProof/>
        </w:rPr>
        <w:t>9</w:t>
      </w:r>
      <w:r w:rsidR="00FB4444">
        <w:t>.</w:t>
      </w:r>
      <w:r w:rsidR="00FB4444">
        <w:rPr>
          <w:noProof/>
        </w:rPr>
        <w:t>9</w:t>
      </w:r>
      <w:r>
        <w:fldChar w:fldCharType="end"/>
      </w:r>
      <w:r w:rsidR="00F20B6F">
        <w:t>b shows that fits to the survey biomass index for Model 18.c</w:t>
      </w:r>
      <w:r w:rsidR="00DA6910">
        <w:t xml:space="preserve"> (2020)</w:t>
      </w:r>
      <w:r w:rsidR="00F20B6F">
        <w:t xml:space="preserve"> </w:t>
      </w:r>
      <w:r w:rsidR="004A4798">
        <w:t>fit</w:t>
      </w:r>
      <w:r w:rsidR="00F20B6F">
        <w:t xml:space="preserve"> the data well from 1982-1996. </w:t>
      </w:r>
      <w:r w:rsidR="004A4798">
        <w:t>Starting in 1997 there were</w:t>
      </w:r>
      <w:r w:rsidR="00053AAB">
        <w:t xml:space="preserve"> fluctua</w:t>
      </w:r>
      <w:r w:rsidR="004A4798">
        <w:t>tions in survey biomass that were</w:t>
      </w:r>
      <w:r w:rsidR="00053AAB">
        <w:t xml:space="preserve"> not fully captured by the model. Previous assessments modeled a linkage between survey catchability and average bottom temperature (e.g. Stockhausen et al. 2012) and visually the trends look related, but the 2014 and 2016 </w:t>
      </w:r>
      <w:r w:rsidR="00053AAB">
        <w:lastRenderedPageBreak/>
        <w:t>model estimates of the parameter linking temperature to catchability were close to 0, suggesting that a relationship does not exist (McGilliard et al. 2014, McGilliard et al. 2016), and a model run in 2018 including a linkage between temperature and catchability also showed no meaningful relationship</w:t>
      </w:r>
      <w:r w:rsidR="00D74189">
        <w:t xml:space="preserve"> (</w:t>
      </w:r>
      <w:r w:rsidR="00D74189">
        <w:fldChar w:fldCharType="begin"/>
      </w:r>
      <w:r w:rsidR="00D74189">
        <w:instrText xml:space="preserve"> REF _Ref528131309 \h </w:instrText>
      </w:r>
      <w:r w:rsidR="00D74189">
        <w:fldChar w:fldCharType="separate"/>
      </w:r>
      <w:r w:rsidR="00FB4444">
        <w:t xml:space="preserve">Figure </w:t>
      </w:r>
      <w:r w:rsidR="00FB4444">
        <w:rPr>
          <w:noProof/>
        </w:rPr>
        <w:t>9</w:t>
      </w:r>
      <w:r w:rsidR="00FB4444">
        <w:t>.</w:t>
      </w:r>
      <w:r w:rsidR="00FB4444">
        <w:rPr>
          <w:noProof/>
        </w:rPr>
        <w:t>23</w:t>
      </w:r>
      <w:r w:rsidR="00D74189">
        <w:fldChar w:fldCharType="end"/>
      </w:r>
      <w:r w:rsidR="00D74189">
        <w:t>)</w:t>
      </w:r>
      <w:r w:rsidR="00053AAB">
        <w:t>. Flathead sole are thought to move in response to the cold pool,</w:t>
      </w:r>
      <w:r w:rsidR="00E7209D">
        <w:t xml:space="preserve"> avoiding colder water</w:t>
      </w:r>
      <w:r w:rsidR="00053AAB">
        <w:t xml:space="preserve"> and this was thought to affect catchability. It is possible that the size of the cold pool affects survey catc</w:t>
      </w:r>
      <w:r w:rsidR="00E7209D">
        <w:t xml:space="preserve">hability, but that a different environmental indicator is needed that more precisely measures the size of the cold pool relative to the </w:t>
      </w:r>
      <w:r w:rsidR="00090342">
        <w:t>range of flathead sole and Bering flounder</w:t>
      </w:r>
      <w:r w:rsidR="00E7209D">
        <w:t>.</w:t>
      </w:r>
    </w:p>
    <w:p w14:paraId="7D721426" w14:textId="77777777" w:rsidR="00B50DE8" w:rsidRDefault="00D03889" w:rsidP="00F654CE">
      <w:r w:rsidRPr="009E1AC1">
        <w:t>Spawning</w:t>
      </w:r>
      <w:r w:rsidR="009E1AC1" w:rsidRPr="009E1AC1">
        <w:t xml:space="preserve"> biomass was at a low in 1983 of 8</w:t>
      </w:r>
      <w:r w:rsidR="009153F5">
        <w:t>1</w:t>
      </w:r>
      <w:r w:rsidR="009E1AC1" w:rsidRPr="009E1AC1">
        <w:t>,8</w:t>
      </w:r>
      <w:r w:rsidR="009153F5">
        <w:t xml:space="preserve">82 </w:t>
      </w:r>
      <w:r w:rsidR="009E1AC1" w:rsidRPr="009E1AC1">
        <w:t>t</w:t>
      </w:r>
      <w:r w:rsidRPr="009E1AC1">
        <w:t>, r</w:t>
      </w:r>
      <w:r w:rsidR="009E1AC1" w:rsidRPr="009E1AC1">
        <w:t>eached a peak in 199</w:t>
      </w:r>
      <w:r w:rsidR="009153F5">
        <w:t>8</w:t>
      </w:r>
      <w:r w:rsidR="009E1AC1" w:rsidRPr="009E1AC1">
        <w:t xml:space="preserve"> of </w:t>
      </w:r>
      <w:r w:rsidR="009153F5">
        <w:t xml:space="preserve">225,332 </w:t>
      </w:r>
      <w:r w:rsidR="009E1AC1" w:rsidRPr="009E1AC1">
        <w:t>t</w:t>
      </w:r>
      <w:r w:rsidRPr="009E1AC1">
        <w:t>, and decreased to a</w:t>
      </w:r>
      <w:r w:rsidR="009E1AC1" w:rsidRPr="009E1AC1">
        <w:t xml:space="preserve"> curre</w:t>
      </w:r>
      <w:r w:rsidR="009153F5">
        <w:t>nt spawning biomass of 1</w:t>
      </w:r>
      <w:r w:rsidR="00B50DE8">
        <w:t>48,077</w:t>
      </w:r>
      <w:r w:rsidR="009153F5">
        <w:t xml:space="preserve"> </w:t>
      </w:r>
      <w:r w:rsidR="009E1AC1" w:rsidRPr="009E1AC1">
        <w:t>t</w:t>
      </w:r>
      <w:r w:rsidRPr="009E1AC1">
        <w:t xml:space="preserve"> in 20</w:t>
      </w:r>
      <w:r w:rsidR="00B50DE8">
        <w:t>20</w:t>
      </w:r>
      <w:r w:rsidR="007B7C77">
        <w:t xml:space="preserve"> (</w:t>
      </w:r>
      <w:r w:rsidR="007B7C77">
        <w:fldChar w:fldCharType="begin"/>
      </w:r>
      <w:r w:rsidR="007B7C77">
        <w:instrText xml:space="preserve"> REF _Ref465692513 \h </w:instrText>
      </w:r>
      <w:r w:rsidR="007B7C77">
        <w:fldChar w:fldCharType="separate"/>
      </w:r>
      <w:r w:rsidR="00FB4444" w:rsidRPr="00B56955">
        <w:t xml:space="preserve">Table </w:t>
      </w:r>
      <w:r w:rsidR="00FB4444">
        <w:rPr>
          <w:noProof/>
        </w:rPr>
        <w:t>9</w:t>
      </w:r>
      <w:r w:rsidR="00FB4444">
        <w:t>.</w:t>
      </w:r>
      <w:r w:rsidR="00FB4444">
        <w:rPr>
          <w:noProof/>
        </w:rPr>
        <w:t>18</w:t>
      </w:r>
      <w:r w:rsidR="007B7C77">
        <w:fldChar w:fldCharType="end"/>
      </w:r>
      <w:r w:rsidR="007B7C77">
        <w:t>)</w:t>
      </w:r>
      <w:r>
        <w:t>. A period of high recruitments occurred from 1980-1990, and a period low recruitment</w:t>
      </w:r>
      <w:r w:rsidR="005C62CD">
        <w:t>s</w:t>
      </w:r>
      <w:r>
        <w:t xml:space="preserve"> occurred from 2004-2010. The age-0 recruitment was fixed to equal mean recruitment for the most recent four years because too few flathead sole are observed at ages 0-3 to estimate recruitment reliably</w:t>
      </w:r>
      <w:r w:rsidR="007B7C77">
        <w:t xml:space="preserve"> (</w:t>
      </w:r>
      <w:r w:rsidR="007B7C77">
        <w:fldChar w:fldCharType="begin"/>
      </w:r>
      <w:r w:rsidR="007B7C77">
        <w:instrText xml:space="preserve"> REF _Ref528424415 \h </w:instrText>
      </w:r>
      <w:r w:rsidR="007B7C77">
        <w:fldChar w:fldCharType="separate"/>
      </w:r>
      <w:r w:rsidR="00FB4444" w:rsidRPr="00F03729">
        <w:t xml:space="preserve">Table </w:t>
      </w:r>
      <w:r w:rsidR="00FB4444">
        <w:rPr>
          <w:noProof/>
        </w:rPr>
        <w:t>9</w:t>
      </w:r>
      <w:r w:rsidR="00FB4444">
        <w:t>.</w:t>
      </w:r>
      <w:r w:rsidR="00FB4444">
        <w:rPr>
          <w:noProof/>
        </w:rPr>
        <w:t>16</w:t>
      </w:r>
      <w:r w:rsidR="007B7C77">
        <w:fldChar w:fldCharType="end"/>
      </w:r>
      <w:r w:rsidR="007B7C77">
        <w:t xml:space="preserve"> and </w:t>
      </w:r>
      <w:r w:rsidR="007B7C77">
        <w:fldChar w:fldCharType="begin"/>
      </w:r>
      <w:r w:rsidR="007B7C77">
        <w:instrText xml:space="preserve"> REF _Ref465692554 \h </w:instrText>
      </w:r>
      <w:r w:rsidR="007B7C77">
        <w:fldChar w:fldCharType="separate"/>
      </w:r>
      <w:r w:rsidR="00FB4444" w:rsidRPr="00B2385B">
        <w:t xml:space="preserve">Table </w:t>
      </w:r>
      <w:r w:rsidR="00FB4444">
        <w:rPr>
          <w:noProof/>
        </w:rPr>
        <w:t>9</w:t>
      </w:r>
      <w:r w:rsidR="00FB4444">
        <w:t>.</w:t>
      </w:r>
      <w:r w:rsidR="00FB4444">
        <w:rPr>
          <w:noProof/>
        </w:rPr>
        <w:t>19</w:t>
      </w:r>
      <w:r w:rsidR="007B7C77">
        <w:fldChar w:fldCharType="end"/>
      </w:r>
      <w:r w:rsidR="007B7C77">
        <w:t>)</w:t>
      </w:r>
      <w:r>
        <w:t xml:space="preserve">. </w:t>
      </w:r>
    </w:p>
    <w:p w14:paraId="54749A9E" w14:textId="04830B6B" w:rsidR="001D55DD" w:rsidRDefault="001D55DD" w:rsidP="001D55DD">
      <w:pPr>
        <w:pStyle w:val="Heading4"/>
      </w:pPr>
      <w:r>
        <w:t>Fishing mortality and SPR</w:t>
      </w:r>
    </w:p>
    <w:p w14:paraId="3F1AC1A0" w14:textId="445A3A1F" w:rsidR="00D03889" w:rsidRDefault="00D03889" w:rsidP="00F654CE">
      <w:r>
        <w:t xml:space="preserve">Historical apical fishing mortality was between </w:t>
      </w:r>
      <w:r w:rsidR="005C62CD">
        <w:t>0.007 and 0.07</w:t>
      </w:r>
      <w:r>
        <w:t xml:space="preserve"> for the historical period of foreign fleets and the joint venture fishery.</w:t>
      </w:r>
      <w:r w:rsidR="008226C8">
        <w:t xml:space="preserve"> The estimates of uncertainty in fishing mortality during this period are artificially small. If future assessments include models with a stock-recruit relationship, the influence of uncertainty in early catches and fishing mortality should be evaluated.</w:t>
      </w:r>
      <w:r>
        <w:t xml:space="preserve"> Fishing morta</w:t>
      </w:r>
      <w:r w:rsidR="003B5CA6">
        <w:t>lity reached a peak in 1990 at</w:t>
      </w:r>
      <w:r>
        <w:t xml:space="preserve"> 0.11</w:t>
      </w:r>
      <w:r w:rsidR="00B50DE8">
        <w:t>5</w:t>
      </w:r>
      <w:r>
        <w:t>, and remained between 0.</w:t>
      </w:r>
      <w:r w:rsidR="00B50DE8">
        <w:t>0</w:t>
      </w:r>
      <w:r>
        <w:t>6 and 0.</w:t>
      </w:r>
      <w:r w:rsidR="00B50DE8">
        <w:t>0</w:t>
      </w:r>
      <w:r>
        <w:t>9 in the 1990s and early 2000’s. Fishing mortality reached another peak of approximately 0.1</w:t>
      </w:r>
      <w:r w:rsidR="00842CE5">
        <w:t>21</w:t>
      </w:r>
      <w:r>
        <w:t xml:space="preserve"> in in 2008 year and has generally declined in recent years since 2008</w:t>
      </w:r>
      <w:r w:rsidR="00960410">
        <w:t xml:space="preserve"> (</w:t>
      </w:r>
      <w:r w:rsidR="00960410">
        <w:fldChar w:fldCharType="begin"/>
      </w:r>
      <w:r w:rsidR="00960410">
        <w:instrText xml:space="preserve"> REF _Ref465718839 \h </w:instrText>
      </w:r>
      <w:r w:rsidR="00960410">
        <w:fldChar w:fldCharType="separate"/>
      </w:r>
      <w:r w:rsidR="00FB4444" w:rsidRPr="002152D6">
        <w:t xml:space="preserve">Table </w:t>
      </w:r>
      <w:r w:rsidR="00FB4444">
        <w:rPr>
          <w:noProof/>
        </w:rPr>
        <w:t>9</w:t>
      </w:r>
      <w:r w:rsidR="00FB4444">
        <w:t>.</w:t>
      </w:r>
      <w:r w:rsidR="00FB4444">
        <w:rPr>
          <w:noProof/>
        </w:rPr>
        <w:t>17</w:t>
      </w:r>
      <w:r w:rsidR="00960410">
        <w:fldChar w:fldCharType="end"/>
      </w:r>
      <w:r w:rsidR="00960410">
        <w:t>)</w:t>
      </w:r>
      <w:r>
        <w:t xml:space="preserve">. In contrast, </w:t>
      </w:r>
      <w:r w:rsidR="00674AB2">
        <w:t xml:space="preserve">the plot of 1-SPR shows that overall fishing intensity was highest during the period of foreign fishing, peaking in 1972 </w:t>
      </w:r>
      <w:r w:rsidR="003B5CA6">
        <w:t>of approximately</w:t>
      </w:r>
      <w:r w:rsidR="00674AB2">
        <w:t xml:space="preserve"> 0.5. 1-SPR fell to between 0.1 and 0.2 in 1987-1989 and stabilized around or just above 0.2 thereafter. The estimated SPRs over the modeled time period were all well below the management target of 1-SPR = 0.6.</w:t>
      </w:r>
    </w:p>
    <w:p w14:paraId="22FF787F" w14:textId="3CA80DA1" w:rsidR="00C04725" w:rsidRDefault="00C04725" w:rsidP="00F654CE">
      <w:r>
        <w:fldChar w:fldCharType="begin"/>
      </w:r>
      <w:r>
        <w:instrText xml:space="preserve"> REF _Ref528508891 \h </w:instrText>
      </w:r>
      <w:r>
        <w:fldChar w:fldCharType="separate"/>
      </w:r>
      <w:r w:rsidR="00FB4444">
        <w:t xml:space="preserve">Figure </w:t>
      </w:r>
      <w:r w:rsidR="00FB4444">
        <w:rPr>
          <w:noProof/>
        </w:rPr>
        <w:t>9</w:t>
      </w:r>
      <w:r w:rsidR="00FB4444">
        <w:t>.</w:t>
      </w:r>
      <w:r w:rsidR="00FB4444">
        <w:rPr>
          <w:noProof/>
        </w:rPr>
        <w:t>24</w:t>
      </w:r>
      <w:r>
        <w:fldChar w:fldCharType="end"/>
      </w:r>
      <w:r>
        <w:t xml:space="preserve"> shows expected numbers-at-age and expected mean age in each year for Model 18.2c. </w:t>
      </w:r>
      <w:r w:rsidR="005C3AA0">
        <w:t>A similar pattern was</w:t>
      </w:r>
      <w:r w:rsidR="00B2796D">
        <w:t xml:space="preserve"> estimated for males and females with a period of high recruitment in the early 1980s and again from 2010 onwards (but note that recruitment is set to its mean value from 2014-present).</w:t>
      </w:r>
    </w:p>
    <w:p w14:paraId="2F84C370" w14:textId="77777777" w:rsidR="00C220DC" w:rsidRPr="00833CE9" w:rsidRDefault="00C220DC" w:rsidP="00DA6910">
      <w:pPr>
        <w:pStyle w:val="Heading4"/>
      </w:pPr>
      <w:r w:rsidRPr="00833CE9">
        <w:t>Selectivity</w:t>
      </w:r>
    </w:p>
    <w:p w14:paraId="73C2BF2F" w14:textId="77777777" w:rsidR="00842CE5" w:rsidRDefault="00C220DC" w:rsidP="00C220DC">
      <w:r>
        <w:fldChar w:fldCharType="begin"/>
      </w:r>
      <w:r>
        <w:instrText xml:space="preserve"> REF _Ref527897321 \h </w:instrText>
      </w:r>
      <w:r>
        <w:fldChar w:fldCharType="separate"/>
      </w:r>
      <w:r w:rsidR="00FB4444">
        <w:t xml:space="preserve">Figure </w:t>
      </w:r>
      <w:r w:rsidR="00FB4444">
        <w:rPr>
          <w:noProof/>
        </w:rPr>
        <w:t>9</w:t>
      </w:r>
      <w:r w:rsidR="00FB4444">
        <w:t>.</w:t>
      </w:r>
      <w:r w:rsidR="00FB4444">
        <w:rPr>
          <w:noProof/>
        </w:rPr>
        <w:t>15</w:t>
      </w:r>
      <w:r>
        <w:fldChar w:fldCharType="end"/>
      </w:r>
      <w:r>
        <w:t xml:space="preserve"> and </w:t>
      </w:r>
      <w:r>
        <w:fldChar w:fldCharType="begin"/>
      </w:r>
      <w:r>
        <w:instrText xml:space="preserve"> REF _Ref527897525 \h </w:instrText>
      </w:r>
      <w:r>
        <w:fldChar w:fldCharType="separate"/>
      </w:r>
      <w:r w:rsidR="00FB4444">
        <w:t xml:space="preserve">Figure </w:t>
      </w:r>
      <w:r w:rsidR="00FB4444">
        <w:rPr>
          <w:noProof/>
        </w:rPr>
        <w:t>9</w:t>
      </w:r>
      <w:r w:rsidR="00FB4444">
        <w:t>.</w:t>
      </w:r>
      <w:r w:rsidR="00FB4444">
        <w:rPr>
          <w:noProof/>
        </w:rPr>
        <w:t>16</w:t>
      </w:r>
      <w:r>
        <w:fldChar w:fldCharType="end"/>
      </w:r>
      <w:r>
        <w:t xml:space="preserve"> show the estimated length-based fishery selectivity curves and </w:t>
      </w:r>
      <w:r>
        <w:fldChar w:fldCharType="begin"/>
      </w:r>
      <w:r>
        <w:instrText xml:space="preserve"> REF _Ref527897334 \h </w:instrText>
      </w:r>
      <w:r>
        <w:fldChar w:fldCharType="separate"/>
      </w:r>
      <w:r w:rsidR="00FB4444">
        <w:t xml:space="preserve">Figure </w:t>
      </w:r>
      <w:r w:rsidR="00FB4444">
        <w:rPr>
          <w:noProof/>
        </w:rPr>
        <w:t>9</w:t>
      </w:r>
      <w:r w:rsidR="00FB4444">
        <w:t>.</w:t>
      </w:r>
      <w:r w:rsidR="00FB4444">
        <w:rPr>
          <w:noProof/>
        </w:rPr>
        <w:t>17</w:t>
      </w:r>
      <w:r>
        <w:fldChar w:fldCharType="end"/>
      </w:r>
      <w:r>
        <w:t xml:space="preserve"> show</w:t>
      </w:r>
      <w:r w:rsidR="00DA7E1F">
        <w:t>s</w:t>
      </w:r>
      <w:r>
        <w:t xml:space="preserve"> the estimated age-based survey selectivity curves for Model 18.2c. The fishery selectivi</w:t>
      </w:r>
      <w:r w:rsidR="00DA7E1F">
        <w:t>ty curves suggest that males were</w:t>
      </w:r>
      <w:r>
        <w:t xml:space="preserve"> caught at smaller lengths than females. Likewise, the survey selectivity curves are age</w:t>
      </w:r>
      <w:r w:rsidR="00DA7E1F">
        <w:t>-based and males and females were</w:t>
      </w:r>
      <w:r>
        <w:t xml:space="preserve"> caught at similar </w:t>
      </w:r>
      <w:r w:rsidR="00DA7E1F">
        <w:t>ages, which means that males were</w:t>
      </w:r>
      <w:r>
        <w:t xml:space="preserve"> caught at smaller lengths than females because males grow more slowly and not as large as females. This could occur if similar ages of flathead sole (male and female) tend to be caught together. Another reason why</w:t>
      </w:r>
      <w:r w:rsidR="00DA7E1F">
        <w:t xml:space="preserve"> this could occur is if there was</w:t>
      </w:r>
      <w:r>
        <w:t xml:space="preserve"> a consistent bias in sexing the fish, such that smaller fish caught within a haul are more likely to be sexed as male. However, conversations with the survey sampling group indicate that flathead sole are relatively easy to sex as compared to other species. Allowing male selectivity to be different from female selectivity </w:t>
      </w:r>
      <w:r w:rsidR="00842CE5">
        <w:t>was new in the 2018 model</w:t>
      </w:r>
      <w:r>
        <w:t xml:space="preserve"> and largely resolved a residual pattern in yearly fits to fishery and survey length composition data that occurred across almost every year modeled and in all of the historical BSAI flathead sole assessments that reported yearly fits to fishery and survey length composition data (Stockhausen et al. 2012, McGilliard et al. 2014, McGilliard et al. 2016</w:t>
      </w:r>
      <w:r w:rsidR="00842CE5">
        <w:t xml:space="preserve">). </w:t>
      </w:r>
    </w:p>
    <w:p w14:paraId="134A70D7" w14:textId="42EDA2AE" w:rsidR="00C220DC" w:rsidRDefault="00C220DC" w:rsidP="00C220DC">
      <w:r>
        <w:t>The survey sampling group reported finding similar ages of flathead sole within hauls, and this could be explored further in the future by looking at the survey and observer age data at the haul level. Model 18.2c</w:t>
      </w:r>
      <w:r w:rsidR="00846A1D">
        <w:t xml:space="preserve"> (2020)</w:t>
      </w:r>
      <w:r>
        <w:t xml:space="preserve"> estimated male and female fishery selectivity curves for the period 1964-1987 that selected fish at substantially smaller lengths than for </w:t>
      </w:r>
      <w:r w:rsidR="00DA7E1F">
        <w:t xml:space="preserve">the </w:t>
      </w:r>
      <w:r>
        <w:t>current period beginning in 198</w:t>
      </w:r>
      <w:r w:rsidR="00DA7E1F">
        <w:t>8. In the early period there were</w:t>
      </w:r>
      <w:r>
        <w:t xml:space="preserve"> only catch data from 1964-1976, and only length composition and catch data from 1977-1982. The model could estimate a substantially different fishery selectivity curve if length-at-age were different during this early period. However, survey length-at-age data exist beginning in 1982, during this e</w:t>
      </w:r>
      <w:r w:rsidR="00035FA2">
        <w:t>arly period, and show no substantial</w:t>
      </w:r>
      <w:r>
        <w:t xml:space="preserve"> changes in length-at-age over time (</w:t>
      </w:r>
      <w:r w:rsidR="00035FA2">
        <w:rPr>
          <w:highlight w:val="yellow"/>
        </w:rPr>
        <w:fldChar w:fldCharType="begin"/>
      </w:r>
      <w:r w:rsidR="00035FA2">
        <w:instrText xml:space="preserve"> REF _Ref528916625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6</w:t>
      </w:r>
      <w:r w:rsidR="00035FA2">
        <w:rPr>
          <w:highlight w:val="yellow"/>
        </w:rPr>
        <w:fldChar w:fldCharType="end"/>
      </w:r>
      <w:r w:rsidR="00035FA2" w:rsidRPr="00035FA2">
        <w:t>-</w:t>
      </w:r>
      <w:r w:rsidR="00035FA2">
        <w:rPr>
          <w:highlight w:val="yellow"/>
        </w:rPr>
        <w:fldChar w:fldCharType="begin"/>
      </w:r>
      <w:r w:rsidR="00035FA2">
        <w:rPr>
          <w:highlight w:val="yellow"/>
        </w:rPr>
        <w:instrText xml:space="preserve"> REF _Ref528916628 \h </w:instrText>
      </w:r>
      <w:r w:rsidR="00035FA2">
        <w:rPr>
          <w:highlight w:val="yellow"/>
        </w:rPr>
      </w:r>
      <w:r w:rsidR="00035FA2">
        <w:rPr>
          <w:highlight w:val="yellow"/>
        </w:rPr>
        <w:fldChar w:fldCharType="separate"/>
      </w:r>
      <w:r w:rsidR="00FB4444">
        <w:t xml:space="preserve">Figure </w:t>
      </w:r>
      <w:r w:rsidR="00FB4444">
        <w:rPr>
          <w:noProof/>
        </w:rPr>
        <w:t>9</w:t>
      </w:r>
      <w:r w:rsidR="00FB4444">
        <w:t>.</w:t>
      </w:r>
      <w:r w:rsidR="00FB4444">
        <w:rPr>
          <w:noProof/>
        </w:rPr>
        <w:t>7</w:t>
      </w:r>
      <w:r w:rsidR="00035FA2">
        <w:rPr>
          <w:highlight w:val="yellow"/>
        </w:rPr>
        <w:fldChar w:fldCharType="end"/>
      </w:r>
      <w:r w:rsidR="00846A1D">
        <w:t>)</w:t>
      </w:r>
      <w:r>
        <w:t xml:space="preserve">. Additionally, </w:t>
      </w:r>
      <w:r>
        <w:lastRenderedPageBreak/>
        <w:t>the model could estimate a different fishery selectivity curve for the early period if length-at-age were different for fishery data than for survey data. If this were occurring it would likely show up in ghost fits to fishery length composition data in years where fishery age composition data were included in the likelihood instead of fishery length composition data. Fishery age composition data were used in many years from 2000 onward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and ghost fits to fishery length composition data in those years were quite good (</w:t>
      </w:r>
      <w:r>
        <w:fldChar w:fldCharType="begin"/>
      </w:r>
      <w:r>
        <w:instrText xml:space="preserve"> REF _Ref528305961 \h </w:instrText>
      </w:r>
      <w:r>
        <w:fldChar w:fldCharType="separate"/>
      </w:r>
      <w:r w:rsidR="00FB4444">
        <w:t xml:space="preserve">Figure </w:t>
      </w:r>
      <w:r w:rsidR="00FB4444">
        <w:rPr>
          <w:noProof/>
        </w:rPr>
        <w:t>9</w:t>
      </w:r>
      <w:r w:rsidR="00FB4444">
        <w:t>.</w:t>
      </w:r>
      <w:r w:rsidR="00FB4444">
        <w:rPr>
          <w:noProof/>
        </w:rPr>
        <w:t>36</w:t>
      </w:r>
      <w:r>
        <w:fldChar w:fldCharType="end"/>
      </w:r>
      <w:r>
        <w:t>), suggesting that for these years,</w:t>
      </w:r>
      <w:r w:rsidR="006966B7">
        <w:t xml:space="preserve"> length-at-age in the fishery was</w:t>
      </w:r>
      <w:r>
        <w:t xml:space="preserve"> similar to length-at-age in the survey (</w:t>
      </w:r>
      <w:r w:rsidR="006966B7">
        <w:t>only the survey data was used</w:t>
      </w:r>
      <w:r>
        <w:t xml:space="preserve"> to inform growth parameters and variability in</w:t>
      </w:r>
      <w:r w:rsidR="00EE2A48">
        <w:t xml:space="preserve"> growth in the model). There were</w:t>
      </w:r>
      <w:r>
        <w:t xml:space="preserve"> no fishery ages available prior to 2000 to further te</w:t>
      </w:r>
      <w:r w:rsidR="00EE2A48">
        <w:t>st this hypothesis, but there was</w:t>
      </w:r>
      <w:r>
        <w:t xml:space="preserve"> also no </w:t>
      </w:r>
      <w:r w:rsidR="00EE2A48">
        <w:t xml:space="preserve">indication that length-at-age </w:t>
      </w:r>
      <w:r w:rsidR="00BC41B0">
        <w:t>changed meaningfully over time</w:t>
      </w:r>
      <w:r w:rsidR="00DA6910">
        <w:t>.</w:t>
      </w:r>
    </w:p>
    <w:p w14:paraId="48F70DDB" w14:textId="11B5F4BD" w:rsidR="00C220DC" w:rsidRDefault="001D55DD" w:rsidP="00DA6910">
      <w:pPr>
        <w:pStyle w:val="Heading4"/>
      </w:pPr>
      <w:r>
        <w:t>Growth</w:t>
      </w:r>
    </w:p>
    <w:p w14:paraId="6548588C" w14:textId="43CC1A85" w:rsidR="00423591" w:rsidRDefault="0030440B" w:rsidP="00FD224E">
      <w:pPr>
        <w:spacing w:after="160" w:line="259" w:lineRule="auto"/>
      </w:pPr>
      <w:r>
        <w:fldChar w:fldCharType="begin"/>
      </w:r>
      <w:r>
        <w:instrText xml:space="preserve"> REF _Ref527810830 \h </w:instrText>
      </w:r>
      <w:r>
        <w:fldChar w:fldCharType="separate"/>
      </w:r>
      <w:r w:rsidR="00FB4444">
        <w:t xml:space="preserve">Figure </w:t>
      </w:r>
      <w:r w:rsidR="00FB4444">
        <w:rPr>
          <w:noProof/>
        </w:rPr>
        <w:t>9</w:t>
      </w:r>
      <w:r w:rsidR="00FB4444">
        <w:t>.</w:t>
      </w:r>
      <w:r w:rsidR="00FB4444">
        <w:rPr>
          <w:noProof/>
        </w:rPr>
        <w:t>28</w:t>
      </w:r>
      <w:r>
        <w:fldChar w:fldCharType="end"/>
      </w:r>
      <w:r>
        <w:t>-</w:t>
      </w:r>
      <w:r>
        <w:fldChar w:fldCharType="begin"/>
      </w:r>
      <w:r>
        <w:instrText xml:space="preserve"> REF _Ref528218660 \h </w:instrText>
      </w:r>
      <w:r>
        <w:fldChar w:fldCharType="separate"/>
      </w:r>
      <w:r w:rsidR="00FB4444">
        <w:t xml:space="preserve">Figure </w:t>
      </w:r>
      <w:r w:rsidR="00FB4444">
        <w:rPr>
          <w:noProof/>
        </w:rPr>
        <w:t>9</w:t>
      </w:r>
      <w:r w:rsidR="00FB4444">
        <w:t>.</w:t>
      </w:r>
      <w:r w:rsidR="00FB4444">
        <w:rPr>
          <w:noProof/>
        </w:rPr>
        <w:t>31</w:t>
      </w:r>
      <w:r>
        <w:fldChar w:fldCharType="end"/>
      </w:r>
      <w:r w:rsidR="003A13F3">
        <w:t xml:space="preserve"> show o</w:t>
      </w:r>
      <w:r w:rsidR="003A13F3" w:rsidRPr="003A13F3">
        <w:t>bserved and expe</w:t>
      </w:r>
      <w:r w:rsidR="00CE29AA">
        <w:t>cted mean age-at-length for</w:t>
      </w:r>
      <w:r w:rsidR="003A13F3" w:rsidRPr="003A13F3">
        <w:t xml:space="preserve"> females and males</w:t>
      </w:r>
      <w:r w:rsidR="00CE29AA">
        <w:t xml:space="preserve"> combined</w:t>
      </w:r>
      <w:r w:rsidR="003A13F3" w:rsidRPr="003A13F3">
        <w:t xml:space="preserve"> with 90% intervals about obser</w:t>
      </w:r>
      <w:r w:rsidR="003A13F3">
        <w:t xml:space="preserve">ved age-at-length </w:t>
      </w:r>
      <w:r w:rsidR="003A13F3" w:rsidRPr="003A13F3">
        <w:t xml:space="preserve">and observed and expected standard deviation in </w:t>
      </w:r>
      <w:r w:rsidR="003A13F3">
        <w:t xml:space="preserve">age-at-length for Model 18.2c. </w:t>
      </w:r>
      <w:r w:rsidR="00CE29AA">
        <w:t xml:space="preserve">Mean age-at-length estimates fit fairly well in 1982-1995. In some years (2001-2003, 2005-2006, 2009-2011, and 2013-2014), the model appears to slightly underestimate mean age-at-length for the oldest ages (ages 15+). </w:t>
      </w:r>
      <w:r w:rsidR="00EE1374">
        <w:t>This may occur because there were</w:t>
      </w:r>
      <w:r w:rsidR="00CE29AA">
        <w:t xml:space="preserve"> not many observations of ages 15+ re</w:t>
      </w:r>
      <w:r w:rsidR="00EE1374">
        <w:t>lative to younger ages, which was</w:t>
      </w:r>
      <w:r w:rsidR="00CE29AA">
        <w:t xml:space="preserve"> reflected in the plots of expected and observed standard deviations in age-at-length where expected standard deviation at larger lengths is high, while observed standard deviation is very low, or sometimes zero. This difference in standard deviation will occur when sample sizes are low be</w:t>
      </w:r>
      <w:r w:rsidR="00965243">
        <w:t>cause the standard devia</w:t>
      </w:r>
      <w:r w:rsidR="00EE1374">
        <w:t>tion calculated from only one sample is zero</w:t>
      </w:r>
      <w:r w:rsidR="00965243">
        <w:t xml:space="preserve"> and </w:t>
      </w:r>
      <w:r w:rsidR="00EE1374">
        <w:t xml:space="preserve">the standard deviation calculated </w:t>
      </w:r>
      <w:r w:rsidR="00965243">
        <w:t>from only a few samples is likely to</w:t>
      </w:r>
      <w:r w:rsidR="00312771">
        <w:t xml:space="preserve"> be low and not reflective of</w:t>
      </w:r>
      <w:r w:rsidR="00965243">
        <w:t xml:space="preserve"> the true standard deviation in age-at-length for the population.</w:t>
      </w:r>
      <w:r w:rsidR="00C8605C">
        <w:t xml:space="preserve"> </w:t>
      </w:r>
      <w:r w:rsidR="00C8605C">
        <w:fldChar w:fldCharType="begin"/>
      </w:r>
      <w:r w:rsidR="00C8605C">
        <w:instrText xml:space="preserve"> REF _Ref528510942 \h </w:instrText>
      </w:r>
      <w:r w:rsidR="00C8605C">
        <w:fldChar w:fldCharType="separate"/>
      </w:r>
      <w:r w:rsidR="00FB4444">
        <w:t xml:space="preserve">Figure </w:t>
      </w:r>
      <w:r w:rsidR="00FB4444">
        <w:rPr>
          <w:noProof/>
        </w:rPr>
        <w:t>9</w:t>
      </w:r>
      <w:r w:rsidR="00FB4444">
        <w:t>.</w:t>
      </w:r>
      <w:r w:rsidR="00FB4444">
        <w:rPr>
          <w:noProof/>
        </w:rPr>
        <w:t>32</w:t>
      </w:r>
      <w:r w:rsidR="00C8605C">
        <w:fldChar w:fldCharType="end"/>
      </w:r>
      <w:r w:rsidR="00C8605C">
        <w:t>-</w:t>
      </w:r>
      <w:r w:rsidR="00C8605C">
        <w:fldChar w:fldCharType="begin"/>
      </w:r>
      <w:r w:rsidR="00C8605C">
        <w:instrText xml:space="preserve"> REF _Ref528511203 \h </w:instrText>
      </w:r>
      <w:r w:rsidR="00C8605C">
        <w:fldChar w:fldCharType="separate"/>
      </w:r>
      <w:r w:rsidR="00FB4444">
        <w:t xml:space="preserve">Figure </w:t>
      </w:r>
      <w:r w:rsidR="00FB4444">
        <w:rPr>
          <w:noProof/>
        </w:rPr>
        <w:t>9</w:t>
      </w:r>
      <w:r w:rsidR="00FB4444">
        <w:t>.</w:t>
      </w:r>
      <w:r w:rsidR="00FB4444">
        <w:rPr>
          <w:noProof/>
        </w:rPr>
        <w:t>34</w:t>
      </w:r>
      <w:r w:rsidR="00C8605C">
        <w:fldChar w:fldCharType="end"/>
      </w:r>
      <w:r w:rsidR="00C8605C">
        <w:t xml:space="preserve"> shows Pearson residuals in fits to</w:t>
      </w:r>
      <w:r w:rsidR="00B71DC8">
        <w:t xml:space="preserve"> conditional age-at-length data, which show no concerning patterns</w:t>
      </w:r>
      <w:r w:rsidR="00C8605C">
        <w:t>.</w:t>
      </w:r>
      <w:r w:rsidR="00035FA2">
        <w:t xml:space="preserve"> </w:t>
      </w:r>
    </w:p>
    <w:p w14:paraId="6E1C8749" w14:textId="3A0D1983" w:rsidR="00C220DC" w:rsidRDefault="00C220DC" w:rsidP="00DA6910">
      <w:pPr>
        <w:pStyle w:val="Heading4"/>
      </w:pPr>
      <w:r>
        <w:t xml:space="preserve">Fits to </w:t>
      </w:r>
      <w:r w:rsidR="00833CE9">
        <w:t>survey length-</w:t>
      </w:r>
      <w:r>
        <w:t>composition data</w:t>
      </w:r>
    </w:p>
    <w:p w14:paraId="22A463D6" w14:textId="468B8E78" w:rsidR="00A34C54" w:rsidRDefault="00E4003C" w:rsidP="00312771">
      <w:r>
        <w:t xml:space="preserve">Fits to survey length composition data are shown in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_Ref527812095 \h </w:instrText>
      </w:r>
      <w:r>
        <w:fldChar w:fldCharType="separate"/>
      </w:r>
      <w:r w:rsidR="00FB4444">
        <w:t xml:space="preserve">Figure </w:t>
      </w:r>
      <w:r w:rsidR="00FB4444">
        <w:rPr>
          <w:noProof/>
        </w:rPr>
        <w:t>9</w:t>
      </w:r>
      <w:r w:rsidR="00FB4444">
        <w:t>.</w:t>
      </w:r>
      <w:r w:rsidR="00FB4444">
        <w:rPr>
          <w:noProof/>
        </w:rPr>
        <w:t>25</w:t>
      </w:r>
      <w:r>
        <w:fldChar w:fldCharType="end"/>
      </w:r>
      <w:r w:rsidR="00DF4A1F">
        <w:t>. Residuals were relatively small, but there was</w:t>
      </w:r>
      <w:r>
        <w:t xml:space="preserve"> a persistent pattern throughout the time series showing that the model estimated more 20-30cm fish than were observed and fewer 30-40cm fish than we</w:t>
      </w:r>
      <w:r w:rsidR="00DF4A1F">
        <w:t>re observed. This pattern existed</w:t>
      </w:r>
      <w:r>
        <w:t xml:space="preserve"> in previous BSAI flathead assessments (McGilliard et al. 2016, McGilliard et al. 2014, and Stockhausen et al. 2012). Several hypotheses were explored through additional model runs about why this resid</w:t>
      </w:r>
      <w:r w:rsidR="004E16DA">
        <w:t>ua</w:t>
      </w:r>
      <w:r w:rsidR="002318ED">
        <w:t>l pattern occurred</w:t>
      </w:r>
      <w:r w:rsidR="00B71DC8">
        <w:t xml:space="preserve"> (McGilliard </w:t>
      </w:r>
      <w:r w:rsidR="00B71DC8" w:rsidRPr="00EC26BF">
        <w:rPr>
          <w:rPrChange w:id="39" w:author="Ben.Williams" w:date="2020-11-03T18:03:00Z">
            <w:rPr>
              <w:i/>
            </w:rPr>
          </w:rPrChange>
        </w:rPr>
        <w:t>et al</w:t>
      </w:r>
      <w:r w:rsidR="00B71DC8">
        <w:rPr>
          <w:i/>
        </w:rPr>
        <w:t xml:space="preserve">. </w:t>
      </w:r>
      <w:r w:rsidR="00B71DC8">
        <w:t xml:space="preserve">2018). Briefly, the previous authors tested more flexible selectivity patterns, a four-parameter growth curve, more complexity in CV in length at age, alternative and data weighting schemes, but none of these tests improved the residual patterns found here. </w:t>
      </w:r>
    </w:p>
    <w:p w14:paraId="72E55C25" w14:textId="027FB71F" w:rsidR="00B71DC8" w:rsidRDefault="00B71DC8" w:rsidP="00312771">
      <w:r>
        <w:t>One last, untested hypothesis is that the data do not fully characterize the variability in length at age for this stock. That is, the distribution of lengths for the fish with otoliths collected does not match the length distribution of all fish sampled. This hypothesis was not explored here but could be in future assessments.</w:t>
      </w:r>
    </w:p>
    <w:p w14:paraId="78A0E39E" w14:textId="4936889D" w:rsidR="00B71DC8" w:rsidRDefault="00B71DC8" w:rsidP="00312771">
      <w:r>
        <w:t xml:space="preserve">We note that in the 2018 assessment some compositions for Bering flounder were </w:t>
      </w:r>
      <w:r w:rsidR="00CE588F">
        <w:t>included</w:t>
      </w:r>
      <w:r>
        <w:t xml:space="preserve"> by accident. We removed them here but this did not improve this particular issue fitting to the length compositions. </w:t>
      </w:r>
    </w:p>
    <w:p w14:paraId="534E65E0" w14:textId="2048A3A0" w:rsidR="00C220DC" w:rsidRDefault="00E10D1C" w:rsidP="00DA6910">
      <w:pPr>
        <w:pStyle w:val="Heading4"/>
      </w:pPr>
      <w:r>
        <w:t>Fits to fishery age- and length-composition</w:t>
      </w:r>
      <w:r w:rsidR="00537892">
        <w:t xml:space="preserve"> data</w:t>
      </w:r>
    </w:p>
    <w:p w14:paraId="5D396E07" w14:textId="42650CF4" w:rsidR="001E72EF" w:rsidRDefault="005E52AE" w:rsidP="004134E4">
      <w:r>
        <w:t xml:space="preserve">Overall fits to </w:t>
      </w:r>
      <w:r w:rsidR="00060E40">
        <w:t>fishery age composition data were</w:t>
      </w:r>
      <w:r>
        <w:t xml:space="preserve"> reasonable, but not perfect (</w:t>
      </w:r>
      <w:r>
        <w:fldChar w:fldCharType="begin"/>
      </w:r>
      <w:r>
        <w:instrText xml:space="preserve"> REF _Ref527898840 \h </w:instrText>
      </w:r>
      <w:r>
        <w:fldChar w:fldCharType="separate"/>
      </w:r>
      <w:r w:rsidR="00FB4444">
        <w:t xml:space="preserve">Figure </w:t>
      </w:r>
      <w:r w:rsidR="00FB4444">
        <w:rPr>
          <w:noProof/>
        </w:rPr>
        <w:t>9</w:t>
      </w:r>
      <w:r w:rsidR="00FB4444">
        <w:t>.</w:t>
      </w:r>
      <w:r w:rsidR="00FB4444">
        <w:rPr>
          <w:noProof/>
        </w:rPr>
        <w:t>18</w:t>
      </w:r>
      <w:r>
        <w:fldChar w:fldCharType="end"/>
      </w:r>
      <w:r>
        <w:t xml:space="preserve"> and </w:t>
      </w:r>
      <w:r>
        <w:fldChar w:fldCharType="begin"/>
      </w:r>
      <w:r>
        <w:instrText xml:space="preserve"> REF _Ref528305955 \h </w:instrText>
      </w:r>
      <w:r>
        <w:fldChar w:fldCharType="separate"/>
      </w:r>
      <w:r w:rsidR="00FB4444">
        <w:t xml:space="preserve">Figure </w:t>
      </w:r>
      <w:r w:rsidR="00FB4444">
        <w:rPr>
          <w:noProof/>
        </w:rPr>
        <w:t>9</w:t>
      </w:r>
      <w:r w:rsidR="00FB4444">
        <w:t>.</w:t>
      </w:r>
      <w:r w:rsidR="00FB4444">
        <w:rPr>
          <w:noProof/>
        </w:rPr>
        <w:t>37</w:t>
      </w:r>
      <w:r>
        <w:fldChar w:fldCharType="end"/>
      </w:r>
      <w:r>
        <w:t>). The y</w:t>
      </w:r>
      <w:r w:rsidR="008539DC">
        <w:t>early distributions of ages varied</w:t>
      </w:r>
      <w:r>
        <w:t xml:space="preserve"> from year to year, suggesting that perhaps a larger sample of ages from the fishery each year would improve our knowledge of the distribution of ages caught by the fishery</w:t>
      </w:r>
      <w:r w:rsidR="008539DC">
        <w:t>. One very large residual occurred</w:t>
      </w:r>
      <w:r>
        <w:t xml:space="preserve"> in fits to fishery length-composition data in 1983 and in some years the fishery caught more 45-60cm males than were expected (</w:t>
      </w:r>
      <w:r>
        <w:fldChar w:fldCharType="begin"/>
      </w:r>
      <w:r>
        <w:instrText xml:space="preserve"> REF _Ref527898997 \h </w:instrText>
      </w:r>
      <w:r>
        <w:fldChar w:fldCharType="separate"/>
      </w:r>
      <w:r w:rsidR="00FB4444">
        <w:t xml:space="preserve">Figure </w:t>
      </w:r>
      <w:r w:rsidR="00FB4444">
        <w:rPr>
          <w:noProof/>
        </w:rPr>
        <w:t>9</w:t>
      </w:r>
      <w:r w:rsidR="00FB4444">
        <w:t>.</w:t>
      </w:r>
      <w:r w:rsidR="00FB4444">
        <w:rPr>
          <w:noProof/>
        </w:rPr>
        <w:t>20</w:t>
      </w:r>
      <w:r>
        <w:fldChar w:fldCharType="end"/>
      </w:r>
      <w:r>
        <w:t xml:space="preserve"> and </w:t>
      </w:r>
      <w:r>
        <w:fldChar w:fldCharType="begin"/>
      </w:r>
      <w:r>
        <w:instrText xml:space="preserve"> REF _Ref528325338 \h </w:instrText>
      </w:r>
      <w:r>
        <w:fldChar w:fldCharType="separate"/>
      </w:r>
      <w:r w:rsidR="00FB4444">
        <w:t xml:space="preserve">Figure </w:t>
      </w:r>
      <w:r w:rsidR="00FB4444">
        <w:rPr>
          <w:noProof/>
        </w:rPr>
        <w:t>9</w:t>
      </w:r>
      <w:r w:rsidR="00FB4444">
        <w:t>.</w:t>
      </w:r>
      <w:r w:rsidR="00FB4444">
        <w:rPr>
          <w:noProof/>
        </w:rPr>
        <w:t>35</w:t>
      </w:r>
      <w:r>
        <w:fldChar w:fldCharType="end"/>
      </w:r>
      <w:r>
        <w:t>).</w:t>
      </w:r>
    </w:p>
    <w:p w14:paraId="1CA10CB9" w14:textId="5F9FCF97" w:rsidR="000A3B91" w:rsidRPr="00DD6D62" w:rsidRDefault="000A3B91" w:rsidP="00845A93">
      <w:pPr>
        <w:pStyle w:val="Heading2"/>
      </w:pPr>
      <w:r w:rsidRPr="00DD6D62">
        <w:t>T</w:t>
      </w:r>
      <w:r w:rsidR="00DB2ABB" w:rsidRPr="00DD6D62">
        <w:t>ime series results</w:t>
      </w:r>
    </w:p>
    <w:p w14:paraId="70C14390" w14:textId="3BD95CC8" w:rsidR="0000051C" w:rsidRPr="00AC1126" w:rsidRDefault="005700DD" w:rsidP="0000051C">
      <w:r w:rsidRPr="00F64D39">
        <w:t>Time series of e</w:t>
      </w:r>
      <w:r w:rsidR="00514912" w:rsidRPr="00F64D39">
        <w:t>stimated tota</w:t>
      </w:r>
      <w:r w:rsidR="00251910" w:rsidRPr="00F64D39">
        <w:t>l biomass, spawning biomass, an</w:t>
      </w:r>
      <w:r w:rsidR="00251910" w:rsidRPr="00213D87">
        <w:t>d</w:t>
      </w:r>
      <w:r w:rsidR="00514912" w:rsidRPr="00213D87">
        <w:t xml:space="preserve"> recruitment are shown in </w:t>
      </w:r>
      <w:r w:rsidR="00251910" w:rsidRPr="00B95BE7">
        <w:fldChar w:fldCharType="begin"/>
      </w:r>
      <w:r w:rsidR="00251910" w:rsidRPr="00B95BE7">
        <w:instrText xml:space="preserve"> REF _Ref465692513 \h </w:instrText>
      </w:r>
      <w:r w:rsidR="0087267B" w:rsidRPr="00B95BE7">
        <w:instrText xml:space="preserve"> \* MERGEFORMAT </w:instrText>
      </w:r>
      <w:r w:rsidR="00251910" w:rsidRPr="00B95BE7">
        <w:fldChar w:fldCharType="separate"/>
      </w:r>
      <w:r w:rsidR="00FB4444" w:rsidRPr="00B56955">
        <w:t xml:space="preserve">Table </w:t>
      </w:r>
      <w:r w:rsidR="00FB4444">
        <w:rPr>
          <w:noProof/>
        </w:rPr>
        <w:t>9.18</w:t>
      </w:r>
      <w:r w:rsidR="00251910" w:rsidRPr="00B95BE7">
        <w:fldChar w:fldCharType="end"/>
      </w:r>
      <w:r w:rsidR="00251910" w:rsidRPr="00B95BE7">
        <w:t xml:space="preserve">, and </w:t>
      </w:r>
      <w:r w:rsidR="00251910" w:rsidRPr="00B95BE7">
        <w:fldChar w:fldCharType="begin"/>
      </w:r>
      <w:r w:rsidR="00251910" w:rsidRPr="00B95BE7">
        <w:instrText xml:space="preserve"> REF _Ref465692554 \h </w:instrText>
      </w:r>
      <w:r w:rsidR="0087267B" w:rsidRPr="00B95BE7">
        <w:instrText xml:space="preserve"> \* MERGEFORMAT </w:instrText>
      </w:r>
      <w:r w:rsidR="00251910" w:rsidRPr="00B95BE7">
        <w:fldChar w:fldCharType="separate"/>
      </w:r>
      <w:r w:rsidR="00FB4444" w:rsidRPr="00B2385B">
        <w:t xml:space="preserve">Table </w:t>
      </w:r>
      <w:r w:rsidR="00FB4444">
        <w:rPr>
          <w:noProof/>
        </w:rPr>
        <w:t>9.19</w:t>
      </w:r>
      <w:r w:rsidR="00251910" w:rsidRPr="00B95BE7">
        <w:fldChar w:fldCharType="end"/>
      </w:r>
      <w:r w:rsidR="00B95BE7">
        <w:t xml:space="preserve">, and in </w:t>
      </w:r>
      <w:r w:rsidR="00B95BE7">
        <w:fldChar w:fldCharType="begin"/>
      </w:r>
      <w:r w:rsidR="00B95BE7">
        <w:instrText xml:space="preserve"> REF _Ref528216440 \h </w:instrText>
      </w:r>
      <w:r w:rsidR="00B95BE7">
        <w:fldChar w:fldCharType="separate"/>
      </w:r>
      <w:r w:rsidR="00FB4444">
        <w:t>Figure</w:t>
      </w:r>
      <w:r w:rsidR="00B742ED">
        <w:t>s</w:t>
      </w:r>
      <w:r w:rsidR="00FB4444">
        <w:t xml:space="preserve"> </w:t>
      </w:r>
      <w:r w:rsidR="00FB4444">
        <w:rPr>
          <w:noProof/>
        </w:rPr>
        <w:t>9</w:t>
      </w:r>
      <w:r w:rsidR="00FB4444">
        <w:t>.</w:t>
      </w:r>
      <w:r w:rsidR="00FB4444">
        <w:rPr>
          <w:noProof/>
        </w:rPr>
        <w:t>22</w:t>
      </w:r>
      <w:r w:rsidR="00B95BE7">
        <w:fldChar w:fldCharType="end"/>
      </w:r>
      <w:r w:rsidR="00B742ED">
        <w:t xml:space="preserve"> and 9.23</w:t>
      </w:r>
      <w:r w:rsidR="00251910" w:rsidRPr="00B95BE7">
        <w:t xml:space="preserve">. </w:t>
      </w:r>
      <w:r w:rsidR="00C56E4A" w:rsidRPr="005E70D2">
        <w:t xml:space="preserve">Estimated fishing mortality is plotted against spawning stock biomass relative to the harvest control rule in </w:t>
      </w:r>
      <w:r w:rsidR="00AD4131" w:rsidRPr="005E70D2">
        <w:fldChar w:fldCharType="begin"/>
      </w:r>
      <w:r w:rsidR="00AD4131" w:rsidRPr="005E70D2">
        <w:instrText xml:space="preserve"> REF _Ref402725764 \h </w:instrText>
      </w:r>
      <w:r w:rsidR="00DC309F" w:rsidRPr="005E70D2">
        <w:instrText xml:space="preserve"> \* MERGEFORMAT </w:instrText>
      </w:r>
      <w:r w:rsidR="00AD4131" w:rsidRPr="005E70D2">
        <w:fldChar w:fldCharType="separate"/>
      </w:r>
      <w:r w:rsidR="00FB4444" w:rsidRPr="005E70D2">
        <w:t xml:space="preserve">Figure </w:t>
      </w:r>
      <w:r w:rsidR="00FB4444">
        <w:rPr>
          <w:noProof/>
        </w:rPr>
        <w:t>9.38</w:t>
      </w:r>
      <w:r w:rsidR="00AD4131" w:rsidRPr="005E70D2">
        <w:fldChar w:fldCharType="end"/>
      </w:r>
      <w:r w:rsidR="00AD4131" w:rsidRPr="00C3388D">
        <w:t>.</w:t>
      </w:r>
      <w:r w:rsidR="0000051C" w:rsidRPr="00C3388D">
        <w:t xml:space="preserve"> The stock </w:t>
      </w:r>
      <w:r w:rsidR="002979FB">
        <w:t>was</w:t>
      </w:r>
      <w:r w:rsidR="0000051C" w:rsidRPr="00C3388D">
        <w:t xml:space="preserve"> below its estimated </w:t>
      </w:r>
      <w:r w:rsidR="0000051C" w:rsidRPr="00C3388D">
        <w:rPr>
          <w:i/>
        </w:rPr>
        <w:t>F</w:t>
      </w:r>
      <w:r w:rsidR="0000051C" w:rsidRPr="00C3388D">
        <w:rPr>
          <w:i/>
          <w:vertAlign w:val="subscript"/>
        </w:rPr>
        <w:t>35%</w:t>
      </w:r>
      <w:r w:rsidR="0000051C" w:rsidRPr="00C3388D">
        <w:t xml:space="preserve"> level </w:t>
      </w:r>
      <w:r w:rsidR="0000051C" w:rsidRPr="00C3388D">
        <w:lastRenderedPageBreak/>
        <w:t xml:space="preserve">and above its </w:t>
      </w:r>
      <w:r w:rsidR="0000051C" w:rsidRPr="00C3388D">
        <w:rPr>
          <w:i/>
        </w:rPr>
        <w:t>B</w:t>
      </w:r>
      <w:r w:rsidR="0000051C" w:rsidRPr="00C3388D">
        <w:rPr>
          <w:i/>
          <w:vertAlign w:val="subscript"/>
        </w:rPr>
        <w:t>35%</w:t>
      </w:r>
      <w:r w:rsidR="000E16C1">
        <w:t xml:space="preserve"> le</w:t>
      </w:r>
      <w:r w:rsidR="001F3915">
        <w:t>vel for all years for which data exist</w:t>
      </w:r>
      <w:r w:rsidR="0000051C" w:rsidRPr="00C3388D">
        <w:t xml:space="preserve">. The stock is currently well above its </w:t>
      </w:r>
      <w:r w:rsidR="0000051C" w:rsidRPr="00C3388D">
        <w:rPr>
          <w:i/>
        </w:rPr>
        <w:t>B</w:t>
      </w:r>
      <w:r w:rsidR="0000051C" w:rsidRPr="00C3388D">
        <w:rPr>
          <w:i/>
          <w:vertAlign w:val="subscript"/>
        </w:rPr>
        <w:t>35%</w:t>
      </w:r>
      <w:r w:rsidR="0000051C" w:rsidRPr="00C3388D">
        <w:t xml:space="preserve"> level and is being fished well below its </w:t>
      </w:r>
      <w:r w:rsidR="0000051C" w:rsidRPr="00C3388D">
        <w:rPr>
          <w:i/>
        </w:rPr>
        <w:t>F</w:t>
      </w:r>
      <w:r w:rsidR="0000051C" w:rsidRPr="00C3388D">
        <w:rPr>
          <w:i/>
          <w:vertAlign w:val="subscript"/>
        </w:rPr>
        <w:t>35%</w:t>
      </w:r>
      <w:r w:rsidR="0000051C" w:rsidRPr="00C3388D">
        <w:t xml:space="preserve"> level.</w:t>
      </w:r>
    </w:p>
    <w:p w14:paraId="0CBFF393" w14:textId="05F7B76B" w:rsidR="0007592F" w:rsidRPr="00635707" w:rsidRDefault="00A17774" w:rsidP="00845A93">
      <w:pPr>
        <w:pStyle w:val="Heading3"/>
      </w:pPr>
      <w:r w:rsidRPr="00635707">
        <w:t>Retrospective Analysis</w:t>
      </w:r>
    </w:p>
    <w:p w14:paraId="4A147AA1" w14:textId="35C19A92" w:rsidR="00635707" w:rsidRDefault="00A72A4E" w:rsidP="00635707">
      <w:r w:rsidRPr="00635707">
        <w:t>Retrospective analyses were conducted by running this year’s assessment model it</w:t>
      </w:r>
      <w:r w:rsidR="008122E9" w:rsidRPr="00635707">
        <w:t>eratively, each time removing one</w:t>
      </w:r>
      <w:r w:rsidRPr="00635707">
        <w:t xml:space="preserve"> additional year of data, starting with the most recent year of data. </w:t>
      </w:r>
      <w:r w:rsidR="004E028E">
        <w:t xml:space="preserve">Previous assessments had moderate retrospective patterns, but they were </w:t>
      </w:r>
      <w:r w:rsidR="00782567">
        <w:t>largely eliminated in the 2018 assessment (McGilliard et al. 2018).</w:t>
      </w:r>
    </w:p>
    <w:p w14:paraId="60FF39C0" w14:textId="0979F9DD" w:rsidR="00987367" w:rsidRDefault="0051784B" w:rsidP="00635707">
      <w:r>
        <w:t>The retrospective model estimates for Model 18.2c</w:t>
      </w:r>
      <w:r w:rsidR="00782567">
        <w:t xml:space="preserve"> (2020)</w:t>
      </w:r>
      <w:r>
        <w:t xml:space="preserve">, including spawning biomass, recruitment, and apical fishing mortality are shown in </w:t>
      </w:r>
      <w:r>
        <w:fldChar w:fldCharType="begin"/>
      </w:r>
      <w:r>
        <w:instrText xml:space="preserve"> REF _Ref528420869 \h </w:instrText>
      </w:r>
      <w:r>
        <w:fldChar w:fldCharType="separate"/>
      </w:r>
      <w:r w:rsidR="00FB4444">
        <w:t xml:space="preserve">Figure </w:t>
      </w:r>
      <w:r w:rsidR="00FB4444">
        <w:rPr>
          <w:noProof/>
        </w:rPr>
        <w:t>9</w:t>
      </w:r>
      <w:r w:rsidR="00FB4444">
        <w:t>.</w:t>
      </w:r>
      <w:r w:rsidR="00FB4444">
        <w:rPr>
          <w:noProof/>
        </w:rPr>
        <w:t>39</w:t>
      </w:r>
      <w:r>
        <w:fldChar w:fldCharType="end"/>
      </w:r>
      <w:r>
        <w:t xml:space="preserve">. </w:t>
      </w:r>
      <w:r w:rsidR="006D21BF">
        <w:t>E</w:t>
      </w:r>
      <w:r>
        <w:t>stimates of spawning biomass and fishing mortality for the retrospective runs we</w:t>
      </w:r>
      <w:r w:rsidR="00E452F8">
        <w:t xml:space="preserve">re very similar to one another, while </w:t>
      </w:r>
      <w:r>
        <w:t>recruit</w:t>
      </w:r>
      <w:r w:rsidR="00FE0206">
        <w:t>ment in recent years differed</w:t>
      </w:r>
      <w:r>
        <w:t xml:space="preserve"> among models</w:t>
      </w:r>
      <w:r w:rsidR="00FE0206">
        <w:t>, but a consistent retro</w:t>
      </w:r>
      <w:r w:rsidR="00692E3C">
        <w:t>spective pattern was not clear</w:t>
      </w:r>
      <w:r w:rsidR="00FD6711">
        <w:t xml:space="preserve">. </w:t>
      </w:r>
      <w:r w:rsidR="00FE0206">
        <w:t xml:space="preserve">A lack of information about young and small flathead sole in the assessment may have contributed to variation in </w:t>
      </w:r>
      <w:r w:rsidR="00692E3C">
        <w:t>estimates of recruitment in the most recent years of the model. In addition, the model is configured to fix recruitment for the most recent four years to mean recruitment</w:t>
      </w:r>
      <w:r w:rsidR="006D21BF">
        <w:t>, complicating the interpretation of the</w:t>
      </w:r>
      <w:r w:rsidR="00E452F8">
        <w:t xml:space="preserve"> retrospective</w:t>
      </w:r>
      <w:r w:rsidR="006D21BF">
        <w:t xml:space="preserve"> pattern for recruitment</w:t>
      </w:r>
      <w:r>
        <w:t>.</w:t>
      </w:r>
      <w:r w:rsidR="0041419C">
        <w:t xml:space="preserve"> The Mohn’</w:t>
      </w:r>
      <w:r w:rsidR="00987367">
        <w:t xml:space="preserve">s </w:t>
      </w:r>
      <w:r w:rsidR="00DF00CD" w:rsidRPr="00987367">
        <w:rPr>
          <w:rFonts w:ascii="Symbol" w:hAnsi="Symbol"/>
          <w:i/>
        </w:rPr>
        <w:t></w:t>
      </w:r>
      <w:r w:rsidR="00987367">
        <w:t xml:space="preserve"> for Model 18.2c</w:t>
      </w:r>
      <w:r w:rsidR="00E66730">
        <w:t xml:space="preserve"> (2020)</w:t>
      </w:r>
      <w:r w:rsidR="00987367">
        <w:t xml:space="preserve"> were:</w:t>
      </w:r>
    </w:p>
    <w:tbl>
      <w:tblPr>
        <w:tblW w:w="3820" w:type="dxa"/>
        <w:tblLook w:val="04A0" w:firstRow="1" w:lastRow="0" w:firstColumn="1" w:lastColumn="0" w:noHBand="0" w:noVBand="1"/>
      </w:tblPr>
      <w:tblGrid>
        <w:gridCol w:w="1280"/>
        <w:gridCol w:w="1360"/>
        <w:gridCol w:w="1180"/>
      </w:tblGrid>
      <w:tr w:rsidR="00DF00CD" w:rsidRPr="0071088B" w14:paraId="09A71261" w14:textId="77777777" w:rsidTr="0085478D">
        <w:trPr>
          <w:trHeight w:val="600"/>
        </w:trPr>
        <w:tc>
          <w:tcPr>
            <w:tcW w:w="1280" w:type="dxa"/>
            <w:tcBorders>
              <w:top w:val="single" w:sz="4" w:space="0" w:color="auto"/>
              <w:left w:val="nil"/>
              <w:bottom w:val="nil"/>
              <w:right w:val="nil"/>
            </w:tcBorders>
            <w:shd w:val="clear" w:color="000000" w:fill="FFFFFF"/>
            <w:vAlign w:val="bottom"/>
            <w:hideMark/>
          </w:tcPr>
          <w:p w14:paraId="2D3C7E6E"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Spawning Biomass</w:t>
            </w:r>
          </w:p>
        </w:tc>
        <w:tc>
          <w:tcPr>
            <w:tcW w:w="1360" w:type="dxa"/>
            <w:tcBorders>
              <w:top w:val="single" w:sz="4" w:space="0" w:color="auto"/>
              <w:left w:val="nil"/>
              <w:bottom w:val="nil"/>
              <w:right w:val="nil"/>
            </w:tcBorders>
            <w:shd w:val="clear" w:color="000000" w:fill="FFFFFF"/>
            <w:vAlign w:val="bottom"/>
            <w:hideMark/>
          </w:tcPr>
          <w:p w14:paraId="04CAFA89"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Recruitment</w:t>
            </w:r>
          </w:p>
        </w:tc>
        <w:tc>
          <w:tcPr>
            <w:tcW w:w="1180" w:type="dxa"/>
            <w:tcBorders>
              <w:top w:val="single" w:sz="4" w:space="0" w:color="auto"/>
              <w:left w:val="nil"/>
              <w:bottom w:val="nil"/>
              <w:right w:val="nil"/>
            </w:tcBorders>
            <w:shd w:val="clear" w:color="000000" w:fill="FFFFFF"/>
            <w:vAlign w:val="bottom"/>
            <w:hideMark/>
          </w:tcPr>
          <w:p w14:paraId="79FA1290" w14:textId="77777777" w:rsidR="00DF00CD" w:rsidRPr="0071088B" w:rsidRDefault="00DF00CD" w:rsidP="0085478D">
            <w:pPr>
              <w:spacing w:after="0"/>
              <w:jc w:val="center"/>
              <w:rPr>
                <w:rFonts w:eastAsia="Times New Roman" w:cs="Times New Roman"/>
                <w:color w:val="000000"/>
              </w:rPr>
            </w:pPr>
            <w:r w:rsidRPr="0071088B">
              <w:rPr>
                <w:rFonts w:eastAsia="Times New Roman" w:cs="Times New Roman"/>
                <w:color w:val="000000"/>
              </w:rPr>
              <w:t>Fishing Mortality</w:t>
            </w:r>
          </w:p>
        </w:tc>
      </w:tr>
      <w:tr w:rsidR="00DF00CD" w:rsidRPr="0071088B" w14:paraId="030F5AE5" w14:textId="77777777" w:rsidTr="0085478D">
        <w:trPr>
          <w:trHeight w:val="315"/>
        </w:trPr>
        <w:tc>
          <w:tcPr>
            <w:tcW w:w="1280" w:type="dxa"/>
            <w:tcBorders>
              <w:top w:val="single" w:sz="4" w:space="0" w:color="auto"/>
              <w:left w:val="nil"/>
              <w:bottom w:val="single" w:sz="8" w:space="0" w:color="auto"/>
              <w:right w:val="nil"/>
            </w:tcBorders>
            <w:shd w:val="clear" w:color="000000" w:fill="FFFFFF"/>
            <w:noWrap/>
            <w:vAlign w:val="bottom"/>
            <w:hideMark/>
          </w:tcPr>
          <w:p w14:paraId="6978D4A6" w14:textId="6D3D508B" w:rsidR="00DF00CD" w:rsidRPr="0071088B" w:rsidRDefault="001A39FE" w:rsidP="0085478D">
            <w:pPr>
              <w:spacing w:after="0"/>
              <w:jc w:val="center"/>
              <w:rPr>
                <w:rFonts w:eastAsia="Times New Roman" w:cs="Times New Roman"/>
                <w:color w:val="000000"/>
              </w:rPr>
            </w:pPr>
            <w:r>
              <w:rPr>
                <w:rFonts w:eastAsia="Times New Roman" w:cs="Times New Roman"/>
                <w:color w:val="000000"/>
              </w:rPr>
              <w:t>-0.046</w:t>
            </w:r>
          </w:p>
        </w:tc>
        <w:tc>
          <w:tcPr>
            <w:tcW w:w="1360" w:type="dxa"/>
            <w:tcBorders>
              <w:top w:val="single" w:sz="4" w:space="0" w:color="auto"/>
              <w:left w:val="nil"/>
              <w:bottom w:val="single" w:sz="8" w:space="0" w:color="auto"/>
              <w:right w:val="nil"/>
            </w:tcBorders>
            <w:shd w:val="clear" w:color="000000" w:fill="FFFFFF"/>
            <w:noWrap/>
            <w:vAlign w:val="bottom"/>
            <w:hideMark/>
          </w:tcPr>
          <w:p w14:paraId="5B82D419" w14:textId="58DF06D2" w:rsidR="00DF00CD" w:rsidRPr="0071088B" w:rsidRDefault="00DF00CD" w:rsidP="00DF00CD">
            <w:pPr>
              <w:spacing w:after="0"/>
              <w:jc w:val="center"/>
              <w:rPr>
                <w:rFonts w:eastAsia="Times New Roman" w:cs="Times New Roman"/>
                <w:color w:val="000000"/>
              </w:rPr>
            </w:pPr>
            <w:r w:rsidRPr="0071088B">
              <w:rPr>
                <w:rFonts w:eastAsia="Times New Roman" w:cs="Times New Roman"/>
                <w:color w:val="000000"/>
              </w:rPr>
              <w:t>-</w:t>
            </w:r>
            <w:r w:rsidR="001A39FE">
              <w:rPr>
                <w:rFonts w:eastAsia="Times New Roman" w:cs="Times New Roman"/>
                <w:color w:val="000000"/>
              </w:rPr>
              <w:t>0.283</w:t>
            </w:r>
          </w:p>
        </w:tc>
        <w:tc>
          <w:tcPr>
            <w:tcW w:w="1180" w:type="dxa"/>
            <w:tcBorders>
              <w:top w:val="single" w:sz="4" w:space="0" w:color="auto"/>
              <w:left w:val="nil"/>
              <w:bottom w:val="single" w:sz="8" w:space="0" w:color="auto"/>
              <w:right w:val="nil"/>
            </w:tcBorders>
            <w:shd w:val="clear" w:color="000000" w:fill="FFFFFF"/>
            <w:noWrap/>
            <w:vAlign w:val="bottom"/>
            <w:hideMark/>
          </w:tcPr>
          <w:p w14:paraId="450F9D39" w14:textId="52818B97" w:rsidR="00DF00CD" w:rsidRPr="0071088B" w:rsidRDefault="00DF00CD" w:rsidP="00E66730">
            <w:pPr>
              <w:spacing w:after="0"/>
              <w:jc w:val="center"/>
              <w:rPr>
                <w:rFonts w:eastAsia="Times New Roman" w:cs="Times New Roman"/>
                <w:color w:val="000000"/>
              </w:rPr>
            </w:pPr>
            <w:r>
              <w:rPr>
                <w:rFonts w:eastAsia="Times New Roman" w:cs="Times New Roman"/>
                <w:color w:val="000000"/>
              </w:rPr>
              <w:t>0.</w:t>
            </w:r>
            <w:r w:rsidR="001A39FE">
              <w:rPr>
                <w:rFonts w:eastAsia="Times New Roman" w:cs="Times New Roman"/>
                <w:color w:val="000000"/>
              </w:rPr>
              <w:t>068</w:t>
            </w:r>
          </w:p>
        </w:tc>
      </w:tr>
    </w:tbl>
    <w:p w14:paraId="51E06400" w14:textId="77777777" w:rsidR="00B07CF0" w:rsidRDefault="00B07CF0" w:rsidP="00635707"/>
    <w:p w14:paraId="2315CCCE" w14:textId="7D0E75C8" w:rsidR="0051784B" w:rsidRPr="004F094E" w:rsidRDefault="00987367" w:rsidP="00635707">
      <w:pPr>
        <w:rPr>
          <w:rFonts w:cs="Times New Roman"/>
          <w:highlight w:val="lightGray"/>
        </w:rPr>
      </w:pPr>
      <w:r w:rsidRPr="00987367">
        <w:t>Hurtado-Ferro et al. (2015) developed some rules</w:t>
      </w:r>
      <w:r>
        <w:t xml:space="preserve"> of thumb for ranges of Mohn’s </w:t>
      </w:r>
      <w:r w:rsidRPr="00987367">
        <w:rPr>
          <w:rFonts w:ascii="Symbol" w:hAnsi="Symbol"/>
          <w:i/>
        </w:rPr>
        <w:t></w:t>
      </w:r>
      <w:r w:rsidRPr="00987367">
        <w:t xml:space="preserve"> values that may arise without the influence of model mis-specification. They found that values be</w:t>
      </w:r>
      <w:r w:rsidR="00E452F8">
        <w:t>tween -0.15 and 0.20 for longer-</w:t>
      </w:r>
      <w:r w:rsidRPr="00987367">
        <w:t>lived species and values between -0.22 and 0.30 for shorter-lived species could arise without the influence of model mis-specification based on a simulation-estimatio</w:t>
      </w:r>
      <w:r>
        <w:t xml:space="preserve">n study. The values for Mohn’s </w:t>
      </w:r>
      <w:r w:rsidRPr="00987367">
        <w:rPr>
          <w:rFonts w:ascii="Symbol" w:hAnsi="Symbol"/>
          <w:i/>
        </w:rPr>
        <w:t></w:t>
      </w:r>
      <w:r w:rsidR="00B47337">
        <w:t xml:space="preserve"> for this year’s</w:t>
      </w:r>
      <w:r w:rsidRPr="00987367">
        <w:t xml:space="preserve"> </w:t>
      </w:r>
      <w:r w:rsidR="00B47337">
        <w:t xml:space="preserve">BSAI flathead assessment are </w:t>
      </w:r>
      <w:r w:rsidRPr="00987367">
        <w:t>within these bounds</w:t>
      </w:r>
      <w:r w:rsidR="00B47337">
        <w:t xml:space="preserve"> for spawning biomass</w:t>
      </w:r>
      <w:r w:rsidR="00E452F8">
        <w:t xml:space="preserve"> and</w:t>
      </w:r>
      <w:r w:rsidR="00B47337">
        <w:t xml:space="preserve"> fishing mortality</w:t>
      </w:r>
      <w:r w:rsidR="00E452F8">
        <w:t>, but outside them for recruitment. H</w:t>
      </w:r>
      <w:r w:rsidR="0056182B">
        <w:t xml:space="preserve">owever, the Mohn’s </w:t>
      </w:r>
      <w:r w:rsidR="0056182B" w:rsidRPr="00987367">
        <w:rPr>
          <w:rFonts w:ascii="Symbol" w:hAnsi="Symbol"/>
          <w:i/>
        </w:rPr>
        <w:t></w:t>
      </w:r>
      <w:r w:rsidR="00870DB4">
        <w:t xml:space="preserve"> value for recruitment was</w:t>
      </w:r>
      <w:r w:rsidR="0056182B">
        <w:t xml:space="preserve"> not very meaningful, as estimates from the current assessment were being compared to recruitment estimates fixed at the mean value for recruitment in</w:t>
      </w:r>
      <w:r w:rsidR="00E452F8">
        <w:t xml:space="preserve"> many of the retrospective runs</w:t>
      </w:r>
      <w:r w:rsidR="0056182B">
        <w:t>.</w:t>
      </w:r>
    </w:p>
    <w:p w14:paraId="1AEBB87A" w14:textId="77777777" w:rsidR="00B03EA2" w:rsidRPr="003711A1" w:rsidRDefault="00B03EA2" w:rsidP="00845A93">
      <w:pPr>
        <w:pStyle w:val="Heading2"/>
      </w:pPr>
      <w:r w:rsidRPr="003711A1">
        <w:t>Harvest Recommendations</w:t>
      </w:r>
    </w:p>
    <w:p w14:paraId="638CD561" w14:textId="77777777" w:rsidR="00DD6D62" w:rsidRPr="00DD6D62" w:rsidRDefault="00DD6D62" w:rsidP="00845A93">
      <w:pPr>
        <w:pStyle w:val="Heading3"/>
      </w:pPr>
      <w:r w:rsidRPr="00DD6D62">
        <w:t>Amendment 56 Reference Points</w:t>
      </w:r>
    </w:p>
    <w:p w14:paraId="6010D25F" w14:textId="0209BB98" w:rsidR="00B03EA2" w:rsidRPr="003711A1" w:rsidRDefault="00AB7CA1" w:rsidP="00B03EA2">
      <w:pPr>
        <w:spacing w:after="240"/>
      </w:pPr>
      <w:commentRangeStart w:id="40"/>
      <w:r>
        <w:t>This stock complex is managed as a Tier 3a stock. The following table shows the reference points calculated for the 2020 assessment.</w:t>
      </w:r>
      <w:commentRangeEnd w:id="40"/>
      <w:r>
        <w:rPr>
          <w:rStyle w:val="CommentReference"/>
        </w:rPr>
        <w:commentReference w:id="40"/>
      </w:r>
    </w:p>
    <w:tbl>
      <w:tblPr>
        <w:tblW w:w="2436" w:type="dxa"/>
        <w:jc w:val="center"/>
        <w:tblLook w:val="04A0" w:firstRow="1" w:lastRow="0" w:firstColumn="1" w:lastColumn="0" w:noHBand="0" w:noVBand="1"/>
      </w:tblPr>
      <w:tblGrid>
        <w:gridCol w:w="1440"/>
        <w:gridCol w:w="996"/>
      </w:tblGrid>
      <w:tr w:rsidR="003711A1" w:rsidRPr="003711A1" w14:paraId="6834AE94" w14:textId="77777777" w:rsidTr="005A3E82">
        <w:trPr>
          <w:jc w:val="center"/>
        </w:trPr>
        <w:tc>
          <w:tcPr>
            <w:tcW w:w="1440" w:type="dxa"/>
            <w:tcBorders>
              <w:top w:val="single" w:sz="4" w:space="0" w:color="auto"/>
              <w:left w:val="nil"/>
              <w:bottom w:val="nil"/>
              <w:right w:val="nil"/>
            </w:tcBorders>
            <w:shd w:val="clear" w:color="000000" w:fill="FFFFFF"/>
            <w:noWrap/>
            <w:vAlign w:val="bottom"/>
            <w:hideMark/>
          </w:tcPr>
          <w:p w14:paraId="611DE65F" w14:textId="31A21F43" w:rsidR="003711A1" w:rsidRPr="003711A1" w:rsidRDefault="003711A1" w:rsidP="00A657B6">
            <w:pPr>
              <w:keepNext/>
              <w:keepLines/>
              <w:spacing w:after="0"/>
              <w:rPr>
                <w:rFonts w:eastAsia="Times New Roman" w:cs="Times New Roman"/>
                <w:color w:val="000000"/>
                <w:sz w:val="24"/>
                <w:szCs w:val="24"/>
              </w:rPr>
            </w:pPr>
            <w:r w:rsidRPr="003711A1">
              <w:rPr>
                <w:rFonts w:eastAsia="Times New Roman" w:cs="Times New Roman"/>
                <w:color w:val="000000"/>
                <w:sz w:val="24"/>
                <w:szCs w:val="24"/>
              </w:rPr>
              <w:t>SSB 20</w:t>
            </w:r>
            <w:r w:rsidR="00A657B6">
              <w:rPr>
                <w:rFonts w:eastAsia="Times New Roman" w:cs="Times New Roman"/>
                <w:color w:val="000000"/>
                <w:sz w:val="24"/>
                <w:szCs w:val="24"/>
              </w:rPr>
              <w:t>21</w:t>
            </w:r>
          </w:p>
        </w:tc>
        <w:tc>
          <w:tcPr>
            <w:tcW w:w="996" w:type="dxa"/>
            <w:tcBorders>
              <w:top w:val="single" w:sz="4" w:space="0" w:color="auto"/>
              <w:left w:val="nil"/>
              <w:bottom w:val="nil"/>
              <w:right w:val="nil"/>
            </w:tcBorders>
            <w:shd w:val="clear" w:color="000000" w:fill="FFFFFF"/>
            <w:noWrap/>
            <w:vAlign w:val="bottom"/>
            <w:hideMark/>
          </w:tcPr>
          <w:p w14:paraId="531BAFD0" w14:textId="7292574E"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150,433</w:t>
            </w:r>
          </w:p>
        </w:tc>
      </w:tr>
      <w:tr w:rsidR="003711A1" w:rsidRPr="003711A1" w14:paraId="376669A2" w14:textId="77777777" w:rsidTr="005A3E82">
        <w:trPr>
          <w:jc w:val="center"/>
        </w:trPr>
        <w:tc>
          <w:tcPr>
            <w:tcW w:w="1440" w:type="dxa"/>
            <w:tcBorders>
              <w:top w:val="nil"/>
              <w:left w:val="nil"/>
              <w:bottom w:val="nil"/>
              <w:right w:val="nil"/>
            </w:tcBorders>
            <w:shd w:val="clear" w:color="000000" w:fill="FFFFFF"/>
            <w:noWrap/>
            <w:vAlign w:val="bottom"/>
            <w:hideMark/>
          </w:tcPr>
          <w:p w14:paraId="481A52CF"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34E7B062" w14:textId="36EC327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81,463</w:t>
            </w:r>
          </w:p>
        </w:tc>
      </w:tr>
      <w:tr w:rsidR="003711A1" w:rsidRPr="003711A1" w14:paraId="264AC82D" w14:textId="77777777" w:rsidTr="005A3E82">
        <w:trPr>
          <w:jc w:val="center"/>
        </w:trPr>
        <w:tc>
          <w:tcPr>
            <w:tcW w:w="1440" w:type="dxa"/>
            <w:tcBorders>
              <w:top w:val="nil"/>
              <w:left w:val="nil"/>
              <w:bottom w:val="nil"/>
              <w:right w:val="nil"/>
            </w:tcBorders>
            <w:shd w:val="clear" w:color="000000" w:fill="FFFFFF"/>
            <w:noWrap/>
            <w:vAlign w:val="bottom"/>
            <w:hideMark/>
          </w:tcPr>
          <w:p w14:paraId="6EEF3102"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40%</w:t>
            </w:r>
          </w:p>
        </w:tc>
        <w:tc>
          <w:tcPr>
            <w:tcW w:w="996" w:type="dxa"/>
            <w:tcBorders>
              <w:top w:val="nil"/>
              <w:left w:val="nil"/>
              <w:bottom w:val="nil"/>
              <w:right w:val="nil"/>
            </w:tcBorders>
            <w:shd w:val="clear" w:color="000000" w:fill="FFFFFF"/>
            <w:noWrap/>
            <w:vAlign w:val="bottom"/>
            <w:hideMark/>
          </w:tcPr>
          <w:p w14:paraId="69380CAA" w14:textId="7FA4F1FA"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0FB3F419" w14:textId="77777777" w:rsidTr="005A3E82">
        <w:trPr>
          <w:jc w:val="center"/>
        </w:trPr>
        <w:tc>
          <w:tcPr>
            <w:tcW w:w="1440" w:type="dxa"/>
            <w:tcBorders>
              <w:top w:val="nil"/>
              <w:left w:val="nil"/>
              <w:bottom w:val="nil"/>
              <w:right w:val="nil"/>
            </w:tcBorders>
            <w:shd w:val="clear" w:color="000000" w:fill="FFFFFF"/>
            <w:noWrap/>
            <w:vAlign w:val="bottom"/>
            <w:hideMark/>
          </w:tcPr>
          <w:p w14:paraId="1DEE27D6" w14:textId="77777777" w:rsidR="003711A1" w:rsidRPr="003711A1" w:rsidRDefault="003711A1" w:rsidP="003711A1">
            <w:pPr>
              <w:keepNext/>
              <w:keepLines/>
              <w:spacing w:after="0"/>
              <w:rPr>
                <w:rFonts w:eastAsia="Times New Roman" w:cs="Times New Roman"/>
                <w:color w:val="000000"/>
                <w:sz w:val="24"/>
                <w:szCs w:val="24"/>
              </w:rPr>
            </w:pPr>
            <w:r w:rsidRPr="003711A1">
              <w:rPr>
                <w:rFonts w:eastAsia="Times New Roman" w:cs="Times New Roman"/>
                <w:color w:val="000000"/>
                <w:sz w:val="24"/>
                <w:szCs w:val="24"/>
              </w:rPr>
              <w:t>max</w:t>
            </w:r>
            <w:r w:rsidRPr="003711A1">
              <w:rPr>
                <w:rFonts w:eastAsia="Times New Roman" w:cs="Times New Roman"/>
                <w:i/>
                <w:iCs/>
                <w:color w:val="000000"/>
                <w:sz w:val="24"/>
                <w:szCs w:val="24"/>
              </w:rPr>
              <w:t>Fabc</w:t>
            </w:r>
          </w:p>
        </w:tc>
        <w:tc>
          <w:tcPr>
            <w:tcW w:w="996" w:type="dxa"/>
            <w:tcBorders>
              <w:top w:val="nil"/>
              <w:left w:val="nil"/>
              <w:bottom w:val="nil"/>
              <w:right w:val="nil"/>
            </w:tcBorders>
            <w:shd w:val="clear" w:color="000000" w:fill="FFFFFF"/>
            <w:noWrap/>
            <w:vAlign w:val="bottom"/>
            <w:hideMark/>
          </w:tcPr>
          <w:p w14:paraId="547B0D24" w14:textId="6571E941"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0.37</w:t>
            </w:r>
          </w:p>
        </w:tc>
      </w:tr>
      <w:tr w:rsidR="003711A1" w:rsidRPr="003711A1" w14:paraId="70DDB0D9" w14:textId="77777777" w:rsidTr="005A3E82">
        <w:trPr>
          <w:jc w:val="center"/>
        </w:trPr>
        <w:tc>
          <w:tcPr>
            <w:tcW w:w="1440" w:type="dxa"/>
            <w:tcBorders>
              <w:top w:val="nil"/>
              <w:left w:val="nil"/>
              <w:bottom w:val="nil"/>
              <w:right w:val="nil"/>
            </w:tcBorders>
            <w:shd w:val="clear" w:color="000000" w:fill="FFFFFF"/>
            <w:noWrap/>
            <w:vAlign w:val="bottom"/>
            <w:hideMark/>
          </w:tcPr>
          <w:p w14:paraId="05A82AA4"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B</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1F789AF7" w14:textId="41FFBE32" w:rsidR="003711A1" w:rsidRPr="003711A1" w:rsidRDefault="00A657B6"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71,280</w:t>
            </w:r>
          </w:p>
        </w:tc>
      </w:tr>
      <w:tr w:rsidR="003711A1" w:rsidRPr="003711A1" w14:paraId="79C9E650" w14:textId="77777777" w:rsidTr="005A3E82">
        <w:trPr>
          <w:jc w:val="center"/>
        </w:trPr>
        <w:tc>
          <w:tcPr>
            <w:tcW w:w="1440" w:type="dxa"/>
            <w:tcBorders>
              <w:top w:val="nil"/>
              <w:left w:val="nil"/>
              <w:bottom w:val="nil"/>
              <w:right w:val="nil"/>
            </w:tcBorders>
            <w:shd w:val="clear" w:color="000000" w:fill="FFFFFF"/>
            <w:noWrap/>
            <w:vAlign w:val="bottom"/>
            <w:hideMark/>
          </w:tcPr>
          <w:p w14:paraId="03D65ABD"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35%</w:t>
            </w:r>
          </w:p>
        </w:tc>
        <w:tc>
          <w:tcPr>
            <w:tcW w:w="996" w:type="dxa"/>
            <w:tcBorders>
              <w:top w:val="nil"/>
              <w:left w:val="nil"/>
              <w:bottom w:val="nil"/>
              <w:right w:val="nil"/>
            </w:tcBorders>
            <w:shd w:val="clear" w:color="000000" w:fill="FFFFFF"/>
            <w:noWrap/>
            <w:vAlign w:val="bottom"/>
            <w:hideMark/>
          </w:tcPr>
          <w:p w14:paraId="5163B956" w14:textId="16640C6F"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r w:rsidR="003711A1" w:rsidRPr="003711A1" w14:paraId="79C40E0B" w14:textId="77777777" w:rsidTr="005A3E82">
        <w:trPr>
          <w:jc w:val="center"/>
        </w:trPr>
        <w:tc>
          <w:tcPr>
            <w:tcW w:w="1440" w:type="dxa"/>
            <w:tcBorders>
              <w:top w:val="nil"/>
              <w:left w:val="nil"/>
              <w:bottom w:val="single" w:sz="4" w:space="0" w:color="auto"/>
              <w:right w:val="nil"/>
            </w:tcBorders>
            <w:shd w:val="clear" w:color="000000" w:fill="FFFFFF"/>
            <w:noWrap/>
            <w:vAlign w:val="bottom"/>
            <w:hideMark/>
          </w:tcPr>
          <w:p w14:paraId="5195959B" w14:textId="77777777" w:rsidR="003711A1" w:rsidRPr="003711A1" w:rsidRDefault="003711A1" w:rsidP="003711A1">
            <w:pPr>
              <w:keepNext/>
              <w:keepLines/>
              <w:spacing w:after="0"/>
              <w:rPr>
                <w:rFonts w:eastAsia="Times New Roman" w:cs="Times New Roman"/>
                <w:i/>
                <w:iCs/>
                <w:color w:val="000000"/>
                <w:sz w:val="24"/>
                <w:szCs w:val="24"/>
              </w:rPr>
            </w:pPr>
            <w:r w:rsidRPr="003711A1">
              <w:rPr>
                <w:rFonts w:eastAsia="Times New Roman" w:cs="Times New Roman"/>
                <w:i/>
                <w:iCs/>
                <w:color w:val="000000"/>
                <w:sz w:val="24"/>
                <w:szCs w:val="24"/>
              </w:rPr>
              <w:t>F</w:t>
            </w:r>
            <w:r w:rsidRPr="003711A1">
              <w:rPr>
                <w:rFonts w:eastAsia="Times New Roman" w:cs="Times New Roman"/>
                <w:i/>
                <w:iCs/>
                <w:color w:val="000000"/>
                <w:sz w:val="24"/>
                <w:szCs w:val="24"/>
                <w:vertAlign w:val="subscript"/>
              </w:rPr>
              <w:t>OFL</w:t>
            </w:r>
          </w:p>
        </w:tc>
        <w:tc>
          <w:tcPr>
            <w:tcW w:w="996" w:type="dxa"/>
            <w:tcBorders>
              <w:top w:val="nil"/>
              <w:left w:val="nil"/>
              <w:bottom w:val="single" w:sz="4" w:space="0" w:color="auto"/>
              <w:right w:val="nil"/>
            </w:tcBorders>
            <w:shd w:val="clear" w:color="000000" w:fill="FFFFFF"/>
            <w:noWrap/>
            <w:vAlign w:val="bottom"/>
            <w:hideMark/>
          </w:tcPr>
          <w:p w14:paraId="72992F9A" w14:textId="7F8A250C" w:rsidR="003711A1" w:rsidRPr="003711A1" w:rsidRDefault="00391427" w:rsidP="003711A1">
            <w:pPr>
              <w:keepNext/>
              <w:keepLines/>
              <w:spacing w:after="0"/>
              <w:jc w:val="center"/>
              <w:rPr>
                <w:rFonts w:eastAsia="Times New Roman" w:cs="Times New Roman"/>
                <w:color w:val="000000"/>
                <w:sz w:val="24"/>
                <w:szCs w:val="24"/>
              </w:rPr>
            </w:pPr>
            <w:r>
              <w:rPr>
                <w:rFonts w:eastAsia="Times New Roman" w:cs="Times New Roman"/>
                <w:color w:val="000000"/>
                <w:sz w:val="24"/>
                <w:szCs w:val="24"/>
              </w:rPr>
              <w:t>0.46</w:t>
            </w:r>
          </w:p>
        </w:tc>
      </w:tr>
    </w:tbl>
    <w:p w14:paraId="52CD76DF" w14:textId="77777777" w:rsidR="005A3E82" w:rsidRDefault="005A3E82" w:rsidP="005A3E82"/>
    <w:p w14:paraId="37383DCE" w14:textId="12FEC4B8" w:rsidR="005A3E82" w:rsidRDefault="005A3E82" w:rsidP="005A3E82">
      <w:pPr>
        <w:pStyle w:val="Heading3"/>
      </w:pPr>
      <w:r>
        <w:t>Specification of OFL and Maximum Permissible ABC</w:t>
      </w:r>
    </w:p>
    <w:p w14:paraId="2A07AC0B" w14:textId="77777777" w:rsidR="004410D1" w:rsidRDefault="004410D1" w:rsidP="00B03EA2">
      <w:pPr>
        <w:spacing w:after="240"/>
      </w:pPr>
      <w:r w:rsidRPr="003711A1">
        <w:t>The reference fishing mortality rate for the flathead</w:t>
      </w:r>
      <w:r>
        <w:t xml:space="preserve"> sole/Bering flounder complex was</w:t>
      </w:r>
      <w:r w:rsidRPr="003711A1">
        <w:t xml:space="preserve"> determined by the amount of reliable population information available (Amendment 56 of the Fishery Management Plan for the groundfish fishery of the Bering Sea/Aleutian Islands). Estimates of F</w:t>
      </w:r>
      <w:r w:rsidRPr="003711A1">
        <w:rPr>
          <w:vertAlign w:val="subscript"/>
        </w:rPr>
        <w:t>40%</w:t>
      </w:r>
      <w:r w:rsidRPr="003711A1">
        <w:t>, F</w:t>
      </w:r>
      <w:r w:rsidRPr="003711A1">
        <w:rPr>
          <w:vertAlign w:val="subscript"/>
        </w:rPr>
        <w:t>35%</w:t>
      </w:r>
      <w:r w:rsidRPr="003711A1">
        <w:t>, and SPR</w:t>
      </w:r>
      <w:r w:rsidRPr="003711A1">
        <w:rPr>
          <w:vertAlign w:val="subscript"/>
        </w:rPr>
        <w:t>40%</w:t>
      </w:r>
      <w:r w:rsidRPr="003711A1">
        <w:t xml:space="preserve"> were </w:t>
      </w:r>
      <w:r w:rsidRPr="003711A1">
        <w:lastRenderedPageBreak/>
        <w:t>obtained from a spawner-per recruit analysis. Assuming that the average age-3 recruitment from the 1980-201</w:t>
      </w:r>
      <w:r>
        <w:t>9</w:t>
      </w:r>
      <w:r w:rsidRPr="003711A1">
        <w:t xml:space="preserve"> year classes estimat</w:t>
      </w:r>
      <w:r>
        <w:t>ed in this assessment represented</w:t>
      </w:r>
      <w:r w:rsidRPr="003711A1">
        <w:t xml:space="preserve"> a reliable estimate of equilibrium recruitment, an estimate of B</w:t>
      </w:r>
      <w:r w:rsidRPr="003711A1">
        <w:rPr>
          <w:vertAlign w:val="subscript"/>
        </w:rPr>
        <w:t>40%</w:t>
      </w:r>
      <w:r>
        <w:t xml:space="preserve"> was</w:t>
      </w:r>
      <w:r w:rsidRPr="003711A1">
        <w:t xml:space="preserve"> calculated as the product of SPR</w:t>
      </w:r>
      <w:r w:rsidRPr="003711A1">
        <w:rPr>
          <w:vertAlign w:val="subscript"/>
        </w:rPr>
        <w:t>40%</w:t>
      </w:r>
      <w:r w:rsidRPr="003711A1">
        <w:t xml:space="preserve"> times the equilibrium number of recruits. Since reliable estimates of the current spawning biomass (B), B</w:t>
      </w:r>
      <w:r w:rsidRPr="003711A1">
        <w:rPr>
          <w:vertAlign w:val="subscript"/>
        </w:rPr>
        <w:t>40%</w:t>
      </w:r>
      <w:r w:rsidRPr="003711A1">
        <w:t>, F</w:t>
      </w:r>
      <w:r w:rsidRPr="003711A1">
        <w:rPr>
          <w:vertAlign w:val="subscript"/>
        </w:rPr>
        <w:t>40%</w:t>
      </w:r>
      <w:r w:rsidRPr="003711A1">
        <w:t>, and F</w:t>
      </w:r>
      <w:r w:rsidRPr="003711A1">
        <w:rPr>
          <w:vertAlign w:val="subscript"/>
        </w:rPr>
        <w:t>35%</w:t>
      </w:r>
      <w:r w:rsidRPr="003711A1">
        <w:t xml:space="preserve"> exist and B&gt;B</w:t>
      </w:r>
      <w:r w:rsidRPr="003711A1">
        <w:rPr>
          <w:vertAlign w:val="subscript"/>
        </w:rPr>
        <w:t>40%</w:t>
      </w:r>
      <w:r w:rsidRPr="003711A1">
        <w:t>, the flathead sole/Bering flounder reference fishing mortality is defined in Tier 3a. For this tier, F</w:t>
      </w:r>
      <w:r w:rsidRPr="003711A1">
        <w:rPr>
          <w:vertAlign w:val="subscript"/>
        </w:rPr>
        <w:t>ABC</w:t>
      </w:r>
      <w:r w:rsidRPr="003711A1">
        <w:t xml:space="preserve"> is constrained to be ≤ F</w:t>
      </w:r>
      <w:r w:rsidRPr="003711A1">
        <w:rPr>
          <w:vertAlign w:val="subscript"/>
        </w:rPr>
        <w:t>40%</w:t>
      </w:r>
      <w:r w:rsidRPr="003711A1">
        <w:t>, and F</w:t>
      </w:r>
      <w:r w:rsidRPr="003711A1">
        <w:rPr>
          <w:vertAlign w:val="subscript"/>
        </w:rPr>
        <w:t>OFL</w:t>
      </w:r>
      <w:r w:rsidRPr="003711A1">
        <w:t xml:space="preserve"> is defined to be F</w:t>
      </w:r>
      <w:r w:rsidRPr="003711A1">
        <w:rPr>
          <w:vertAlign w:val="subscript"/>
        </w:rPr>
        <w:t>35%</w:t>
      </w:r>
      <w:r w:rsidRPr="003711A1">
        <w:t>.</w:t>
      </w:r>
    </w:p>
    <w:p w14:paraId="5ABBC7C3" w14:textId="08AB2DC6" w:rsidR="004410D1" w:rsidRDefault="00B03EA2" w:rsidP="00B03EA2">
      <w:pPr>
        <w:spacing w:after="240"/>
      </w:pPr>
      <w:r w:rsidRPr="009F1B8F">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For each scenario, the projectio</w:t>
      </w:r>
      <w:r w:rsidR="008F5008" w:rsidRPr="009F1B8F">
        <w:t>ns be</w:t>
      </w:r>
      <w:r w:rsidR="009F1B8F" w:rsidRPr="009F1B8F">
        <w:t>gin with the vector of current</w:t>
      </w:r>
      <w:r w:rsidRPr="009F1B8F">
        <w:t xml:space="preserve"> numbers at age estimated in the assessment. This vector is then projected </w:t>
      </w:r>
      <w:r w:rsidR="009F1B8F" w:rsidRPr="009F1B8F">
        <w:t>forward to the beginning of next year</w:t>
      </w:r>
      <w:r w:rsidRPr="009F1B8F">
        <w:t xml:space="preserve"> using the schedules of natural mortality and selectivity described in the assessment and the best available estimate of</w:t>
      </w:r>
      <w:r w:rsidR="008F5008" w:rsidRPr="009F1B8F">
        <w:t xml:space="preserve"> t</w:t>
      </w:r>
      <w:r w:rsidR="009F1B8F" w:rsidRPr="009F1B8F">
        <w:t>otal (year-end) catch for the current year</w:t>
      </w:r>
      <w:r w:rsidRPr="009F1B8F">
        <w:t>.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w:t>
      </w:r>
      <w:r w:rsidR="00BC3AD2" w:rsidRPr="009F1B8F">
        <w:t xml:space="preserve"> </w:t>
      </w:r>
    </w:p>
    <w:p w14:paraId="5154B441" w14:textId="27101FF0" w:rsidR="00B03EA2" w:rsidRPr="00706D07" w:rsidRDefault="00BC3AD2" w:rsidP="00B03EA2">
      <w:pPr>
        <w:spacing w:after="240"/>
      </w:pPr>
      <w:r w:rsidRPr="009F1B8F">
        <w:t xml:space="preserve">Total catch estimates used in the projections are </w:t>
      </w:r>
      <w:r w:rsidR="004410D1">
        <w:t>8,669 t in 2020 a</w:t>
      </w:r>
      <w:r w:rsidR="00706D07" w:rsidRPr="00706D07">
        <w:t xml:space="preserve">nd </w:t>
      </w:r>
      <w:r w:rsidR="004410D1">
        <w:t>11,519</w:t>
      </w:r>
      <w:r w:rsidR="00706D07" w:rsidRPr="00706D07">
        <w:t xml:space="preserve"> t for 20</w:t>
      </w:r>
      <w:r w:rsidR="004410D1">
        <w:t>21</w:t>
      </w:r>
      <w:r w:rsidR="00706D07" w:rsidRPr="00706D07">
        <w:t xml:space="preserve"> and 20</w:t>
      </w:r>
      <w:r w:rsidR="004410D1">
        <w:t>22</w:t>
      </w:r>
      <w:r w:rsidR="00706D07" w:rsidRPr="00706D07">
        <w:t xml:space="preserve"> used in place of maximum permissible ABC. The final catch for </w:t>
      </w:r>
      <w:r w:rsidR="004410D1">
        <w:t>2020</w:t>
      </w:r>
      <w:r w:rsidR="00706D07" w:rsidRPr="00706D07">
        <w:t xml:space="preserve"> was estimated by taking the average tons caught between October </w:t>
      </w:r>
      <w:r w:rsidR="004410D1">
        <w:t>2</w:t>
      </w:r>
      <w:r w:rsidR="00706D07" w:rsidRPr="00706D07">
        <w:t>6 and December 31</w:t>
      </w:r>
      <w:r w:rsidR="004410D1">
        <w:t xml:space="preserve"> over the previous 5 years (2015</w:t>
      </w:r>
      <w:r w:rsidR="00706D07" w:rsidRPr="00706D07">
        <w:t>-201</w:t>
      </w:r>
      <w:r w:rsidR="004410D1">
        <w:t>9</w:t>
      </w:r>
      <w:r w:rsidR="00706D07" w:rsidRPr="00706D07">
        <w:t xml:space="preserve">) and adding this average amount to the catch-to-date as of October </w:t>
      </w:r>
      <w:r w:rsidR="004410D1">
        <w:t>2</w:t>
      </w:r>
      <w:r w:rsidR="00706D07" w:rsidRPr="00706D07">
        <w:t xml:space="preserve">6, </w:t>
      </w:r>
      <w:r w:rsidR="004410D1">
        <w:t>2020, and the catch for 2021 and 2022 was taken as the average catch over the last 5 years (2015-2019)</w:t>
      </w:r>
      <w:r w:rsidR="00706D07" w:rsidRPr="00706D07">
        <w:t xml:space="preserve">. </w:t>
      </w:r>
      <w:r w:rsidR="00B03EA2" w:rsidRPr="00706D07">
        <w:t xml:space="preserve">Total catch </w:t>
      </w:r>
      <w:r w:rsidR="00E7754B">
        <w:t>for all subsequent years was</w:t>
      </w:r>
      <w:r w:rsidR="00B03EA2" w:rsidRPr="00706D07">
        <w:t xml:space="preserve"> assumed equal</w:t>
      </w:r>
      <w:r w:rsidR="00E7754B">
        <w:t xml:space="preserve"> to</w:t>
      </w:r>
      <w:r w:rsidR="00B03EA2" w:rsidRPr="00706D07">
        <w:t xml:space="preserve"> the catch associated with the respecti</w:t>
      </w:r>
      <w:r w:rsidRPr="00706D07">
        <w:t>ve harvest scenario</w:t>
      </w:r>
      <w:r w:rsidR="00E7754B">
        <w:t>. Th</w:t>
      </w:r>
      <w:r w:rsidR="004410D1">
        <w:t>e projection</w:t>
      </w:r>
      <w:r w:rsidR="00E7754B">
        <w:t xml:space="preserve"> w</w:t>
      </w:r>
      <w:r w:rsidR="004410D1">
        <w:t>as</w:t>
      </w:r>
      <w:r w:rsidR="00B03EA2" w:rsidRPr="00706D07">
        <w:t xml:space="preserve"> run 1000 times to obtain distributions of possible future stock sizes, fishing mortality rates, and catches.</w:t>
      </w:r>
    </w:p>
    <w:p w14:paraId="399411EE" w14:textId="475A9A66" w:rsidR="00B03EA2" w:rsidRPr="00875ACC" w:rsidRDefault="00B03EA2" w:rsidP="00B03EA2">
      <w:pPr>
        <w:spacing w:after="240"/>
      </w:pPr>
      <w:r w:rsidRPr="00875ACC">
        <w:t>Five of the seven standard scenarios will be used in an Environmental Assessment prepared in conjunction with the final SAFE. These five scenarios, which are designed to provide a range of harvest alternatives that are likely t</w:t>
      </w:r>
      <w:r w:rsidR="00DF730B" w:rsidRPr="00875ACC">
        <w:t>o bra</w:t>
      </w:r>
      <w:r w:rsidR="00875ACC">
        <w:t>cket the final TAC for 20</w:t>
      </w:r>
      <w:r w:rsidR="00CF2CF2">
        <w:t>21</w:t>
      </w:r>
      <w:r w:rsidRPr="00875ACC">
        <w:t>, are as follows (“</w:t>
      </w:r>
      <w:r w:rsidRPr="00CB1226">
        <w:rPr>
          <w:i/>
        </w:rPr>
        <w:t xml:space="preserve">max </w:t>
      </w:r>
      <w:r w:rsidRPr="00FD19B3">
        <w:rPr>
          <w:i/>
        </w:rPr>
        <w:t>F</w:t>
      </w:r>
      <w:r w:rsidRPr="00875ACC">
        <w:rPr>
          <w:vertAlign w:val="subscript"/>
        </w:rPr>
        <w:t>ABC</w:t>
      </w:r>
      <w:r w:rsidRPr="00875ACC">
        <w:t xml:space="preserve">” refers to the maximum permissible value of </w:t>
      </w:r>
      <w:r w:rsidRPr="00FD19B3">
        <w:rPr>
          <w:i/>
        </w:rPr>
        <w:t>F</w:t>
      </w:r>
      <w:r w:rsidRPr="00FD19B3">
        <w:rPr>
          <w:vertAlign w:val="subscript"/>
        </w:rPr>
        <w:t>ABC</w:t>
      </w:r>
      <w:r w:rsidRPr="00875ACC">
        <w:t xml:space="preserve"> under Amendment 56):</w:t>
      </w:r>
    </w:p>
    <w:p w14:paraId="0080BC05" w14:textId="77777777" w:rsidR="00B03EA2" w:rsidRPr="00875ACC" w:rsidRDefault="00B03EA2" w:rsidP="00B03EA2">
      <w:pPr>
        <w:spacing w:after="240"/>
      </w:pPr>
      <w:r w:rsidRPr="00875ACC">
        <w:rPr>
          <w:i/>
          <w:iCs/>
        </w:rPr>
        <w:t>Scenario 1</w:t>
      </w:r>
      <w:r w:rsidRPr="00875ACC">
        <w:t xml:space="preserve">: In all future years, </w:t>
      </w:r>
      <w:r w:rsidRPr="00875ACC">
        <w:rPr>
          <w:i/>
          <w:iCs/>
        </w:rPr>
        <w:t xml:space="preserve">F </w:t>
      </w:r>
      <w:r w:rsidRPr="00875ACC">
        <w:t xml:space="preserve">is set equal to </w:t>
      </w:r>
      <w:r w:rsidRPr="00875ACC">
        <w:rPr>
          <w:i/>
          <w:iCs/>
        </w:rPr>
        <w:t>max F</w:t>
      </w:r>
      <w:r w:rsidRPr="00875ACC">
        <w:rPr>
          <w:i/>
          <w:iCs/>
          <w:vertAlign w:val="subscript"/>
        </w:rPr>
        <w:t>ABC</w:t>
      </w:r>
      <w:r w:rsidRPr="00875ACC">
        <w:t>. (Rationale: Historically, TAC has been constrained by ABC, so this scenario provides a likely upper limit on future TACs.)</w:t>
      </w:r>
    </w:p>
    <w:p w14:paraId="65B9B626" w14:textId="4A339241" w:rsidR="00B03EA2" w:rsidRPr="00875ACC" w:rsidRDefault="00B03EA2" w:rsidP="00B03EA2">
      <w:pPr>
        <w:spacing w:after="240"/>
      </w:pPr>
      <w:r w:rsidRPr="00875ACC">
        <w:rPr>
          <w:i/>
          <w:iCs/>
        </w:rPr>
        <w:t>Scenario 2</w:t>
      </w:r>
      <w:r w:rsidRPr="00875ACC">
        <w:t xml:space="preserve">: In all future years, </w:t>
      </w:r>
      <w:r w:rsidRPr="00875ACC">
        <w:rPr>
          <w:i/>
          <w:iCs/>
        </w:rPr>
        <w:t xml:space="preserve">F </w:t>
      </w:r>
      <w:r w:rsidRPr="00875ACC">
        <w:t xml:space="preserve">is set equal to a constant fraction of </w:t>
      </w:r>
      <w:r w:rsidRPr="00875ACC">
        <w:rPr>
          <w:i/>
          <w:iCs/>
        </w:rPr>
        <w:t>max F</w:t>
      </w:r>
      <w:r w:rsidRPr="00875ACC">
        <w:rPr>
          <w:i/>
          <w:iCs/>
          <w:vertAlign w:val="subscript"/>
        </w:rPr>
        <w:t>ABC</w:t>
      </w:r>
      <w:r w:rsidRPr="00875ACC">
        <w:t xml:space="preserve">, where this fraction is equal to the ratio of the </w:t>
      </w:r>
      <w:r w:rsidRPr="00875ACC">
        <w:rPr>
          <w:i/>
          <w:iCs/>
        </w:rPr>
        <w:t>F</w:t>
      </w:r>
      <w:r w:rsidRPr="00875ACC">
        <w:rPr>
          <w:i/>
          <w:iCs/>
          <w:vertAlign w:val="subscript"/>
        </w:rPr>
        <w:t>ABC</w:t>
      </w:r>
      <w:r w:rsidRPr="00875ACC">
        <w:rPr>
          <w:i/>
          <w:iCs/>
        </w:rPr>
        <w:t xml:space="preserve"> </w:t>
      </w:r>
      <w:r w:rsidR="00DF730B" w:rsidRPr="00875ACC">
        <w:t xml:space="preserve">value for </w:t>
      </w:r>
      <w:r w:rsidR="00CF2CF2">
        <w:t>2021</w:t>
      </w:r>
      <w:r w:rsidRPr="00875ACC">
        <w:t xml:space="preserve"> recommended in the assessment to the </w:t>
      </w:r>
      <w:r w:rsidRPr="00875ACC">
        <w:rPr>
          <w:i/>
          <w:iCs/>
        </w:rPr>
        <w:t>maxF</w:t>
      </w:r>
      <w:r w:rsidRPr="00875ACC">
        <w:rPr>
          <w:i/>
          <w:iCs/>
          <w:vertAlign w:val="subscript"/>
        </w:rPr>
        <w:t xml:space="preserve">ABC </w:t>
      </w:r>
      <w:r w:rsidR="00DF730B" w:rsidRPr="00875ACC">
        <w:t xml:space="preserve">for </w:t>
      </w:r>
      <w:r w:rsidR="00CF2CF2">
        <w:t>2021</w:t>
      </w:r>
      <w:r w:rsidRPr="00875ACC">
        <w:t xml:space="preserve">. (Rationale: When </w:t>
      </w:r>
      <w:r w:rsidRPr="00875ACC">
        <w:rPr>
          <w:i/>
          <w:iCs/>
        </w:rPr>
        <w:t>F</w:t>
      </w:r>
      <w:r w:rsidRPr="00875ACC">
        <w:rPr>
          <w:i/>
          <w:iCs/>
          <w:vertAlign w:val="subscript"/>
        </w:rPr>
        <w:t>ABC</w:t>
      </w:r>
      <w:r w:rsidRPr="00875ACC">
        <w:rPr>
          <w:i/>
          <w:iCs/>
        </w:rPr>
        <w:t xml:space="preserve"> </w:t>
      </w:r>
      <w:r w:rsidRPr="00875ACC">
        <w:t xml:space="preserve">is set at a value below </w:t>
      </w:r>
      <w:r w:rsidRPr="00875ACC">
        <w:rPr>
          <w:i/>
          <w:iCs/>
        </w:rPr>
        <w:t>max F</w:t>
      </w:r>
      <w:r w:rsidRPr="00875ACC">
        <w:rPr>
          <w:i/>
          <w:iCs/>
          <w:vertAlign w:val="subscript"/>
        </w:rPr>
        <w:t>ABC</w:t>
      </w:r>
      <w:r w:rsidRPr="00875ACC">
        <w:t>, it is often set at the value recommended in the stock assessment.)</w:t>
      </w:r>
    </w:p>
    <w:p w14:paraId="208DC1B3" w14:textId="77777777" w:rsidR="00B03EA2" w:rsidRPr="007C48B4" w:rsidRDefault="00B03EA2" w:rsidP="00B03EA2">
      <w:pPr>
        <w:spacing w:after="240"/>
      </w:pPr>
      <w:r w:rsidRPr="007C48B4">
        <w:rPr>
          <w:i/>
          <w:iCs/>
        </w:rPr>
        <w:t>Scenario 3</w:t>
      </w:r>
      <w:r w:rsidRPr="007C48B4">
        <w:t xml:space="preserve">: In all future years, </w:t>
      </w:r>
      <w:r w:rsidRPr="007C48B4">
        <w:rPr>
          <w:i/>
          <w:iCs/>
        </w:rPr>
        <w:t xml:space="preserve">F </w:t>
      </w:r>
      <w:r w:rsidRPr="007C48B4">
        <w:t xml:space="preserve">is set equal to 50% of max </w:t>
      </w:r>
      <w:r w:rsidRPr="007C48B4">
        <w:rPr>
          <w:i/>
          <w:iCs/>
        </w:rPr>
        <w:t>F</w:t>
      </w:r>
      <w:r w:rsidRPr="007C48B4">
        <w:rPr>
          <w:i/>
          <w:iCs/>
          <w:vertAlign w:val="subscript"/>
        </w:rPr>
        <w:t>ABC</w:t>
      </w:r>
      <w:r w:rsidRPr="007C48B4">
        <w:t xml:space="preserve">. (Rationale: This scenario provides a likely lower bound on </w:t>
      </w:r>
      <w:r w:rsidRPr="007C48B4">
        <w:rPr>
          <w:i/>
          <w:iCs/>
        </w:rPr>
        <w:t>F</w:t>
      </w:r>
      <w:r w:rsidRPr="007C48B4">
        <w:rPr>
          <w:i/>
          <w:iCs/>
          <w:vertAlign w:val="subscript"/>
        </w:rPr>
        <w:t>ABC</w:t>
      </w:r>
      <w:r w:rsidRPr="007C48B4">
        <w:rPr>
          <w:i/>
          <w:iCs/>
        </w:rPr>
        <w:t xml:space="preserve"> </w:t>
      </w:r>
      <w:r w:rsidRPr="007C48B4">
        <w:t>that still allows future harvest rates to be adjusted downward when stocks fall below reference levels.)</w:t>
      </w:r>
    </w:p>
    <w:p w14:paraId="794CB28F" w14:textId="71B2FF5F" w:rsidR="00B03EA2" w:rsidRPr="007C48B4" w:rsidRDefault="00B03EA2" w:rsidP="00B03EA2">
      <w:pPr>
        <w:spacing w:after="240"/>
      </w:pPr>
      <w:r w:rsidRPr="007C48B4">
        <w:rPr>
          <w:i/>
          <w:iCs/>
        </w:rPr>
        <w:t>Scenario 4</w:t>
      </w:r>
      <w:r w:rsidRPr="007C48B4">
        <w:t xml:space="preserve">: In all future years, </w:t>
      </w:r>
      <w:r w:rsidRPr="007C48B4">
        <w:rPr>
          <w:i/>
          <w:iCs/>
        </w:rPr>
        <w:t xml:space="preserve">F </w:t>
      </w:r>
      <w:r w:rsidR="007C48B4" w:rsidRPr="007C48B4">
        <w:t>is set equal to the 201</w:t>
      </w:r>
      <w:r w:rsidR="00CF2CF2">
        <w:t>6</w:t>
      </w:r>
      <w:r w:rsidR="007C48B4" w:rsidRPr="007C48B4">
        <w:t>-20</w:t>
      </w:r>
      <w:r w:rsidR="00CF2CF2">
        <w:t>20</w:t>
      </w:r>
      <w:r w:rsidRPr="007C48B4">
        <w:t xml:space="preserve"> average </w:t>
      </w:r>
      <w:r w:rsidRPr="007C48B4">
        <w:rPr>
          <w:i/>
          <w:iCs/>
        </w:rPr>
        <w:t>F</w:t>
      </w:r>
      <w:r w:rsidRPr="007C48B4">
        <w:t xml:space="preserve">. (Rationale: For some stocks, TAC can be well below ABC, and recent average </w:t>
      </w:r>
      <w:r w:rsidRPr="007C48B4">
        <w:rPr>
          <w:i/>
          <w:iCs/>
        </w:rPr>
        <w:t xml:space="preserve">F </w:t>
      </w:r>
      <w:r w:rsidRPr="007C48B4">
        <w:t xml:space="preserve">may provide a better indicator of </w:t>
      </w:r>
      <w:r w:rsidRPr="007C48B4">
        <w:rPr>
          <w:i/>
        </w:rPr>
        <w:t>F</w:t>
      </w:r>
      <w:r w:rsidRPr="007C48B4">
        <w:rPr>
          <w:i/>
          <w:iCs/>
          <w:vertAlign w:val="subscript"/>
        </w:rPr>
        <w:t>TAC</w:t>
      </w:r>
      <w:r w:rsidRPr="007C48B4">
        <w:rPr>
          <w:i/>
          <w:iCs/>
        </w:rPr>
        <w:t xml:space="preserve"> </w:t>
      </w:r>
      <w:r w:rsidRPr="007C48B4">
        <w:t xml:space="preserve">than </w:t>
      </w:r>
      <w:r w:rsidRPr="007C48B4">
        <w:rPr>
          <w:i/>
          <w:iCs/>
        </w:rPr>
        <w:t>F</w:t>
      </w:r>
      <w:r w:rsidRPr="007C48B4">
        <w:rPr>
          <w:i/>
          <w:iCs/>
          <w:vertAlign w:val="subscript"/>
        </w:rPr>
        <w:t>ABC</w:t>
      </w:r>
      <w:r w:rsidRPr="007C48B4">
        <w:t>.)</w:t>
      </w:r>
    </w:p>
    <w:p w14:paraId="14F887D1" w14:textId="4E34F77C" w:rsidR="00AF3651" w:rsidRPr="007C48B4" w:rsidRDefault="00B03EA2" w:rsidP="00B03EA2">
      <w:pPr>
        <w:spacing w:after="240"/>
      </w:pPr>
      <w:r w:rsidRPr="007C48B4">
        <w:rPr>
          <w:i/>
          <w:iCs/>
        </w:rPr>
        <w:t>Scenario 5</w:t>
      </w:r>
      <w:r w:rsidRPr="007C48B4">
        <w:t xml:space="preserve">: In all future years, </w:t>
      </w:r>
      <w:r w:rsidRPr="007C48B4">
        <w:rPr>
          <w:i/>
          <w:iCs/>
        </w:rPr>
        <w:t xml:space="preserve">F </w:t>
      </w:r>
      <w:r w:rsidRPr="007C48B4">
        <w:t xml:space="preserve">is set equal to zero. (Rationale: In extreme cases, TAC may be set at a level close to zero.) </w:t>
      </w:r>
    </w:p>
    <w:p w14:paraId="0E6B238B" w14:textId="3126F673" w:rsidR="00B03EA2" w:rsidRPr="003B5715" w:rsidRDefault="00B03EA2" w:rsidP="00B03EA2">
      <w:pPr>
        <w:spacing w:after="240"/>
      </w:pPr>
      <w:r w:rsidRPr="003B5715">
        <w:lastRenderedPageBreak/>
        <w:t>The 12-year projections of the mean spawning stock biomass, fishing mortality, and catches for the five scenarios a</w:t>
      </w:r>
      <w:r w:rsidR="00AF3651" w:rsidRPr="003B5715">
        <w:t xml:space="preserve">re shown in </w:t>
      </w:r>
      <w:r w:rsidR="00AF3651" w:rsidRPr="003B5715">
        <w:fldChar w:fldCharType="begin"/>
      </w:r>
      <w:r w:rsidR="00AF3651" w:rsidRPr="003B5715">
        <w:instrText xml:space="preserve"> REF _Ref465502229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9.20</w:t>
      </w:r>
      <w:r w:rsidR="00AF3651" w:rsidRPr="003B5715">
        <w:fldChar w:fldCharType="end"/>
      </w:r>
      <w:r w:rsidR="00AF3651" w:rsidRPr="003B5715">
        <w:t>-</w:t>
      </w:r>
      <w:r w:rsidR="00AF3651" w:rsidRPr="003B5715">
        <w:fldChar w:fldCharType="begin"/>
      </w:r>
      <w:r w:rsidR="00AF3651" w:rsidRPr="003B5715">
        <w:instrText xml:space="preserve"> REF _Ref465502242 \h </w:instrText>
      </w:r>
      <w:r w:rsidR="0087267B" w:rsidRPr="003B5715">
        <w:instrText xml:space="preserve"> \* MERGEFORMAT </w:instrText>
      </w:r>
      <w:r w:rsidR="00AF3651" w:rsidRPr="003B5715">
        <w:fldChar w:fldCharType="separate"/>
      </w:r>
      <w:r w:rsidR="00FB4444" w:rsidRPr="004B39B9">
        <w:t xml:space="preserve">Table </w:t>
      </w:r>
      <w:r w:rsidR="00FB4444">
        <w:rPr>
          <w:noProof/>
        </w:rPr>
        <w:t>9.22</w:t>
      </w:r>
      <w:r w:rsidR="00AF3651" w:rsidRPr="003B5715">
        <w:fldChar w:fldCharType="end"/>
      </w:r>
      <w:r w:rsidRPr="003B5715">
        <w:t>.</w:t>
      </w:r>
    </w:p>
    <w:p w14:paraId="3F3F4E42" w14:textId="77777777" w:rsidR="00B03EA2" w:rsidRPr="003B5715" w:rsidRDefault="00B03EA2" w:rsidP="00B03EA2">
      <w:pPr>
        <w:spacing w:after="240"/>
      </w:pPr>
      <w:r w:rsidRPr="003B5715">
        <w:t xml:space="preserve">Two other scenarios are needed to satisfy the MSFCMA’s requirement to determine whether the flathead sole stock is currently in an overfished condition or is approaching an overfished condition. These two scenarios are as follows (for Tier 3 stocks, the MSY level is defined as </w:t>
      </w:r>
      <w:r w:rsidRPr="003B5715">
        <w:rPr>
          <w:i/>
          <w:iCs/>
        </w:rPr>
        <w:t>B35%</w:t>
      </w:r>
      <w:r w:rsidRPr="003B5715">
        <w:t>):</w:t>
      </w:r>
    </w:p>
    <w:p w14:paraId="7AAA0DBE" w14:textId="7A95F605" w:rsidR="00B03EA2" w:rsidRPr="003B5715" w:rsidRDefault="00B03EA2" w:rsidP="00B03EA2">
      <w:pPr>
        <w:spacing w:after="240"/>
      </w:pPr>
      <w:r w:rsidRPr="003B5715">
        <w:rPr>
          <w:i/>
          <w:iCs/>
        </w:rPr>
        <w:t>Scenario 6</w:t>
      </w:r>
      <w:r w:rsidRPr="003B5715">
        <w:t xml:space="preserve">: In all future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overfished. If the stock is expected t</w:t>
      </w:r>
      <w:r w:rsidR="003B5715" w:rsidRPr="003B5715">
        <w:t>o be above its MSY level in the current year</w:t>
      </w:r>
      <w:r w:rsidRPr="003B5715">
        <w:t>, then the stock is not overfished.)</w:t>
      </w:r>
    </w:p>
    <w:p w14:paraId="68DE3512" w14:textId="63C0E37C" w:rsidR="00B03EA2" w:rsidRPr="003B5715" w:rsidRDefault="00B03EA2" w:rsidP="00B03EA2">
      <w:pPr>
        <w:spacing w:after="240"/>
      </w:pPr>
      <w:r w:rsidRPr="003B5715">
        <w:rPr>
          <w:i/>
          <w:iCs/>
        </w:rPr>
        <w:t>Scenario 7</w:t>
      </w:r>
      <w:r w:rsidR="003B5715" w:rsidRPr="003B5715">
        <w:t>: In the current year and next year</w:t>
      </w:r>
      <w:r w:rsidRPr="003B5715">
        <w:t xml:space="preserve">, </w:t>
      </w:r>
      <w:r w:rsidRPr="003B5715">
        <w:rPr>
          <w:i/>
          <w:iCs/>
        </w:rPr>
        <w:t xml:space="preserve">F </w:t>
      </w:r>
      <w:r w:rsidRPr="003B5715">
        <w:t xml:space="preserve">is set equal to </w:t>
      </w:r>
      <w:r w:rsidRPr="003B5715">
        <w:rPr>
          <w:i/>
          <w:iCs/>
        </w:rPr>
        <w:t>max F</w:t>
      </w:r>
      <w:r w:rsidRPr="003B5715">
        <w:rPr>
          <w:i/>
          <w:iCs/>
          <w:vertAlign w:val="subscript"/>
        </w:rPr>
        <w:t>ABC</w:t>
      </w:r>
      <w:r w:rsidRPr="003B5715">
        <w:t xml:space="preserve">, and in all subsequent years, </w:t>
      </w:r>
      <w:r w:rsidRPr="003B5715">
        <w:rPr>
          <w:i/>
          <w:iCs/>
        </w:rPr>
        <w:t xml:space="preserve">F </w:t>
      </w:r>
      <w:r w:rsidRPr="003B5715">
        <w:t xml:space="preserve">is set equal to </w:t>
      </w:r>
      <w:r w:rsidRPr="003B5715">
        <w:rPr>
          <w:i/>
          <w:iCs/>
        </w:rPr>
        <w:t>F</w:t>
      </w:r>
      <w:r w:rsidRPr="003B5715">
        <w:rPr>
          <w:i/>
          <w:iCs/>
          <w:vertAlign w:val="subscript"/>
        </w:rPr>
        <w:t>OFL</w:t>
      </w:r>
      <w:r w:rsidRPr="003B5715">
        <w:t>. (Rationale: This scenario determines whether a stock is approaching an overfished condition. If the stock is expected t</w:t>
      </w:r>
      <w:r w:rsidR="00A07757" w:rsidRPr="003B5715">
        <w:t>o be above its MSY level in 20</w:t>
      </w:r>
      <w:r w:rsidR="00935842">
        <w:t>3</w:t>
      </w:r>
      <w:r w:rsidR="00CF2CF2">
        <w:t>3</w:t>
      </w:r>
      <w:r w:rsidRPr="003B5715">
        <w:t xml:space="preserve"> under this scenario, then the stock is not approaching an overfished condition.)</w:t>
      </w:r>
    </w:p>
    <w:p w14:paraId="1F9F30F8" w14:textId="4F0DA33C" w:rsidR="00A657B6" w:rsidRDefault="004410D1" w:rsidP="00A657B6">
      <w:pPr>
        <w:pBdr>
          <w:top w:val="nil"/>
          <w:left w:val="nil"/>
          <w:bottom w:val="nil"/>
          <w:right w:val="nil"/>
          <w:between w:val="nil"/>
        </w:pBdr>
        <w:spacing w:after="0"/>
      </w:pPr>
      <w:r>
        <w:t xml:space="preserve">Results of these projections are given in Tables 9.20-9.22. </w:t>
      </w:r>
    </w:p>
    <w:p w14:paraId="39265BCE" w14:textId="77777777" w:rsidR="00A657B6" w:rsidRDefault="00A657B6" w:rsidP="00A657B6">
      <w:pPr>
        <w:pBdr>
          <w:top w:val="nil"/>
          <w:left w:val="nil"/>
          <w:bottom w:val="nil"/>
          <w:right w:val="nil"/>
          <w:between w:val="nil"/>
        </w:pBdr>
        <w:spacing w:after="0"/>
      </w:pPr>
    </w:p>
    <w:p w14:paraId="3CA6EFD9" w14:textId="77777777" w:rsidR="00A657B6" w:rsidRDefault="00A657B6" w:rsidP="00A657B6">
      <w:pPr>
        <w:pStyle w:val="Heading3"/>
      </w:pPr>
      <w:r>
        <w:t>Risk Table and ABC Recommendation</w:t>
      </w:r>
    </w:p>
    <w:p w14:paraId="6B4C2AB3" w14:textId="77777777" w:rsidR="00A657B6" w:rsidRDefault="00A657B6" w:rsidP="00A657B6">
      <w:pPr>
        <w:pStyle w:val="Heading4"/>
      </w:pPr>
      <w:r>
        <w:t xml:space="preserve">Overview </w:t>
      </w:r>
    </w:p>
    <w:p w14:paraId="3113112A" w14:textId="50E7E80D" w:rsidR="00A657B6" w:rsidRDefault="00A657B6" w:rsidP="00A657B6">
      <w:pPr>
        <w:spacing w:after="240"/>
      </w:pPr>
      <w:r>
        <w:t>The following template is used to complete the risk table:</w:t>
      </w:r>
    </w:p>
    <w:tbl>
      <w:tblPr>
        <w:tblW w:w="9585" w:type="dxa"/>
        <w:tblInd w:w="45" w:type="dxa"/>
        <w:tblBorders>
          <w:top w:val="nil"/>
          <w:left w:val="nil"/>
          <w:bottom w:val="nil"/>
          <w:right w:val="nil"/>
          <w:insideH w:val="nil"/>
          <w:insideV w:val="nil"/>
        </w:tblBorders>
        <w:tblLayout w:type="fixed"/>
        <w:tblLook w:val="0400" w:firstRow="0" w:lastRow="0" w:firstColumn="0" w:lastColumn="0" w:noHBand="0" w:noVBand="1"/>
      </w:tblPr>
      <w:tblGrid>
        <w:gridCol w:w="1395"/>
        <w:gridCol w:w="1890"/>
        <w:gridCol w:w="1980"/>
        <w:gridCol w:w="2520"/>
        <w:gridCol w:w="1800"/>
      </w:tblGrid>
      <w:tr w:rsidR="00A657B6" w14:paraId="6D00668D" w14:textId="77777777" w:rsidTr="00A657B6">
        <w:tc>
          <w:tcPr>
            <w:tcW w:w="1395" w:type="dxa"/>
            <w:tcBorders>
              <w:top w:val="single" w:sz="4" w:space="0" w:color="000000"/>
              <w:bottom w:val="single" w:sz="4" w:space="0" w:color="000000"/>
            </w:tcBorders>
          </w:tcPr>
          <w:p w14:paraId="438650F9" w14:textId="77777777" w:rsidR="00A657B6" w:rsidRDefault="00A657B6" w:rsidP="00A657B6">
            <w:pPr>
              <w:rPr>
                <w:i/>
              </w:rPr>
            </w:pPr>
          </w:p>
        </w:tc>
        <w:tc>
          <w:tcPr>
            <w:tcW w:w="1890" w:type="dxa"/>
            <w:tcBorders>
              <w:top w:val="single" w:sz="4" w:space="0" w:color="000000"/>
              <w:bottom w:val="single" w:sz="4" w:space="0" w:color="000000"/>
            </w:tcBorders>
          </w:tcPr>
          <w:p w14:paraId="12DD3CB2" w14:textId="77777777" w:rsidR="00A657B6" w:rsidRDefault="00A657B6" w:rsidP="00A657B6">
            <w:pPr>
              <w:rPr>
                <w:i/>
              </w:rPr>
            </w:pPr>
            <w:r>
              <w:rPr>
                <w:i/>
              </w:rPr>
              <w:t>Assessment-related considerations</w:t>
            </w:r>
          </w:p>
        </w:tc>
        <w:tc>
          <w:tcPr>
            <w:tcW w:w="1980" w:type="dxa"/>
            <w:tcBorders>
              <w:top w:val="single" w:sz="4" w:space="0" w:color="000000"/>
              <w:bottom w:val="single" w:sz="4" w:space="0" w:color="000000"/>
            </w:tcBorders>
          </w:tcPr>
          <w:p w14:paraId="4C6E4324" w14:textId="77777777" w:rsidR="00A657B6" w:rsidRDefault="00A657B6" w:rsidP="00A657B6">
            <w:pPr>
              <w:rPr>
                <w:i/>
              </w:rPr>
            </w:pPr>
            <w:r>
              <w:rPr>
                <w:i/>
              </w:rPr>
              <w:t>Population dynamics considerations</w:t>
            </w:r>
          </w:p>
        </w:tc>
        <w:tc>
          <w:tcPr>
            <w:tcW w:w="2520" w:type="dxa"/>
            <w:tcBorders>
              <w:top w:val="single" w:sz="4" w:space="0" w:color="000000"/>
              <w:bottom w:val="single" w:sz="4" w:space="0" w:color="000000"/>
            </w:tcBorders>
          </w:tcPr>
          <w:p w14:paraId="3D12AB0C" w14:textId="77777777" w:rsidR="00A657B6" w:rsidRDefault="00A657B6" w:rsidP="00A657B6">
            <w:pPr>
              <w:rPr>
                <w:i/>
              </w:rPr>
            </w:pPr>
            <w:r>
              <w:rPr>
                <w:i/>
              </w:rPr>
              <w:t>Environmental/ecosystem considerations</w:t>
            </w:r>
          </w:p>
        </w:tc>
        <w:tc>
          <w:tcPr>
            <w:tcW w:w="1800" w:type="dxa"/>
            <w:tcBorders>
              <w:top w:val="single" w:sz="4" w:space="0" w:color="000000"/>
              <w:bottom w:val="single" w:sz="4" w:space="0" w:color="000000"/>
            </w:tcBorders>
          </w:tcPr>
          <w:p w14:paraId="1038C594" w14:textId="77777777" w:rsidR="00A657B6" w:rsidRDefault="00A657B6" w:rsidP="00A657B6">
            <w:pPr>
              <w:rPr>
                <w:i/>
              </w:rPr>
            </w:pPr>
            <w:r>
              <w:rPr>
                <w:i/>
              </w:rPr>
              <w:t>Fishery Performance</w:t>
            </w:r>
          </w:p>
        </w:tc>
      </w:tr>
      <w:tr w:rsidR="00A657B6" w14:paraId="590FFAB9" w14:textId="77777777" w:rsidTr="00A657B6">
        <w:tc>
          <w:tcPr>
            <w:tcW w:w="1395" w:type="dxa"/>
            <w:tcBorders>
              <w:top w:val="single" w:sz="4" w:space="0" w:color="000000"/>
              <w:bottom w:val="single" w:sz="4" w:space="0" w:color="000000"/>
            </w:tcBorders>
          </w:tcPr>
          <w:p w14:paraId="436B1A5F" w14:textId="77777777" w:rsidR="00A657B6" w:rsidRDefault="00A657B6" w:rsidP="00A657B6">
            <w:r>
              <w:t>Level 1: Normal</w:t>
            </w:r>
          </w:p>
        </w:tc>
        <w:tc>
          <w:tcPr>
            <w:tcW w:w="1890" w:type="dxa"/>
            <w:tcBorders>
              <w:top w:val="single" w:sz="4" w:space="0" w:color="000000"/>
              <w:bottom w:val="single" w:sz="4" w:space="0" w:color="000000"/>
            </w:tcBorders>
          </w:tcPr>
          <w:p w14:paraId="7EDF7EC2" w14:textId="77777777" w:rsidR="00A657B6" w:rsidRDefault="00A657B6" w:rsidP="00A657B6">
            <w:r>
              <w:t>Typical to moderately increased uncertainty/minor unresolved issues in assessment.</w:t>
            </w:r>
          </w:p>
        </w:tc>
        <w:tc>
          <w:tcPr>
            <w:tcW w:w="1980" w:type="dxa"/>
            <w:tcBorders>
              <w:top w:val="single" w:sz="4" w:space="0" w:color="000000"/>
              <w:bottom w:val="single" w:sz="4" w:space="0" w:color="000000"/>
            </w:tcBorders>
          </w:tcPr>
          <w:p w14:paraId="5F0EC6EB" w14:textId="77777777" w:rsidR="00A657B6" w:rsidRDefault="00A657B6" w:rsidP="00A657B6">
            <w:r>
              <w:t>Stock trends are typical for the stock; recent recruitment is within normal range.</w:t>
            </w:r>
          </w:p>
        </w:tc>
        <w:tc>
          <w:tcPr>
            <w:tcW w:w="2520" w:type="dxa"/>
            <w:tcBorders>
              <w:top w:val="single" w:sz="4" w:space="0" w:color="000000"/>
              <w:bottom w:val="single" w:sz="4" w:space="0" w:color="000000"/>
            </w:tcBorders>
          </w:tcPr>
          <w:p w14:paraId="54F21BAF" w14:textId="77777777" w:rsidR="00A657B6" w:rsidRDefault="00A657B6" w:rsidP="00A657B6">
            <w:r>
              <w:t>No apparent environmental/ecosystem concerns</w:t>
            </w:r>
          </w:p>
        </w:tc>
        <w:tc>
          <w:tcPr>
            <w:tcW w:w="1800" w:type="dxa"/>
            <w:tcBorders>
              <w:top w:val="single" w:sz="4" w:space="0" w:color="000000"/>
              <w:bottom w:val="single" w:sz="4" w:space="0" w:color="000000"/>
            </w:tcBorders>
          </w:tcPr>
          <w:p w14:paraId="671CDB25" w14:textId="77777777" w:rsidR="00A657B6" w:rsidRDefault="00A657B6" w:rsidP="00A657B6">
            <w:r>
              <w:t>No apparent fishery/resource-use performance and/or behavior concerns</w:t>
            </w:r>
          </w:p>
        </w:tc>
      </w:tr>
      <w:tr w:rsidR="00A657B6" w14:paraId="773CF08F" w14:textId="77777777" w:rsidTr="00A657B6">
        <w:tc>
          <w:tcPr>
            <w:tcW w:w="1395" w:type="dxa"/>
            <w:tcBorders>
              <w:top w:val="single" w:sz="4" w:space="0" w:color="000000"/>
              <w:bottom w:val="single" w:sz="4" w:space="0" w:color="000000"/>
            </w:tcBorders>
          </w:tcPr>
          <w:p w14:paraId="551274B5" w14:textId="77777777" w:rsidR="00A657B6" w:rsidRDefault="00A657B6" w:rsidP="00A657B6">
            <w:r>
              <w:t xml:space="preserve">Level 2: Substantially increased concerns </w:t>
            </w:r>
          </w:p>
        </w:tc>
        <w:tc>
          <w:tcPr>
            <w:tcW w:w="1890" w:type="dxa"/>
            <w:tcBorders>
              <w:top w:val="single" w:sz="4" w:space="0" w:color="000000"/>
              <w:bottom w:val="single" w:sz="4" w:space="0" w:color="000000"/>
            </w:tcBorders>
          </w:tcPr>
          <w:p w14:paraId="40141401" w14:textId="77777777" w:rsidR="00A657B6" w:rsidRDefault="00A657B6" w:rsidP="00A657B6">
            <w:r>
              <w:t>Substantially increased assessment uncertainty/ unresolved issues.</w:t>
            </w:r>
          </w:p>
        </w:tc>
        <w:tc>
          <w:tcPr>
            <w:tcW w:w="1980" w:type="dxa"/>
            <w:tcBorders>
              <w:top w:val="single" w:sz="4" w:space="0" w:color="000000"/>
              <w:bottom w:val="single" w:sz="4" w:space="0" w:color="000000"/>
            </w:tcBorders>
          </w:tcPr>
          <w:p w14:paraId="5D503271" w14:textId="77777777" w:rsidR="00A657B6" w:rsidRDefault="00A657B6" w:rsidP="00A657B6">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68AC0F36" w14:textId="77777777" w:rsidR="00A657B6" w:rsidRDefault="00A657B6" w:rsidP="00A657B6">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2BD0759E" w14:textId="77777777" w:rsidR="00A657B6" w:rsidRDefault="00A657B6" w:rsidP="00A657B6">
            <w:r>
              <w:t>Some indicators showing adverse signals but the pattern is not consistent across all indicators</w:t>
            </w:r>
          </w:p>
        </w:tc>
      </w:tr>
      <w:tr w:rsidR="00A657B6" w14:paraId="6E21F413" w14:textId="77777777" w:rsidTr="00A657B6">
        <w:tc>
          <w:tcPr>
            <w:tcW w:w="1395" w:type="dxa"/>
            <w:tcBorders>
              <w:top w:val="single" w:sz="4" w:space="0" w:color="000000"/>
              <w:bottom w:val="single" w:sz="4" w:space="0" w:color="000000"/>
            </w:tcBorders>
          </w:tcPr>
          <w:p w14:paraId="77E586B2" w14:textId="77777777" w:rsidR="00A657B6" w:rsidRDefault="00A657B6" w:rsidP="00A657B6">
            <w:r>
              <w:t>Level 3: Major Concern</w:t>
            </w:r>
          </w:p>
        </w:tc>
        <w:tc>
          <w:tcPr>
            <w:tcW w:w="1890" w:type="dxa"/>
            <w:tcBorders>
              <w:top w:val="single" w:sz="4" w:space="0" w:color="000000"/>
              <w:bottom w:val="single" w:sz="4" w:space="0" w:color="000000"/>
            </w:tcBorders>
          </w:tcPr>
          <w:p w14:paraId="3B6D5878" w14:textId="77777777" w:rsidR="00A657B6" w:rsidRDefault="00A657B6" w:rsidP="00A657B6">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6CE7CC88" w14:textId="77777777" w:rsidR="00A657B6" w:rsidRDefault="00A657B6" w:rsidP="00A657B6">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139E6E8D" w14:textId="77777777" w:rsidR="00A657B6" w:rsidRDefault="00A657B6" w:rsidP="00A657B6">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4003D57D" w14:textId="77777777" w:rsidR="00A657B6" w:rsidRDefault="00A657B6" w:rsidP="00A657B6">
            <w:r>
              <w:t>Multiple indicators showing consistent adverse signals a) across different sectors, and/or b) different gear types</w:t>
            </w:r>
          </w:p>
        </w:tc>
      </w:tr>
      <w:tr w:rsidR="00A657B6" w14:paraId="09BF2764" w14:textId="77777777" w:rsidTr="00A657B6">
        <w:tc>
          <w:tcPr>
            <w:tcW w:w="1395" w:type="dxa"/>
            <w:tcBorders>
              <w:top w:val="single" w:sz="4" w:space="0" w:color="000000"/>
              <w:bottom w:val="single" w:sz="4" w:space="0" w:color="000000"/>
            </w:tcBorders>
          </w:tcPr>
          <w:p w14:paraId="279D6AAD" w14:textId="77777777" w:rsidR="00A657B6" w:rsidRDefault="00A657B6" w:rsidP="00A657B6">
            <w:r>
              <w:lastRenderedPageBreak/>
              <w:t>Level 4: Extreme concern</w:t>
            </w:r>
          </w:p>
        </w:tc>
        <w:tc>
          <w:tcPr>
            <w:tcW w:w="1890" w:type="dxa"/>
            <w:tcBorders>
              <w:top w:val="single" w:sz="4" w:space="0" w:color="000000"/>
              <w:bottom w:val="single" w:sz="4" w:space="0" w:color="000000"/>
            </w:tcBorders>
          </w:tcPr>
          <w:p w14:paraId="5D12265E" w14:textId="77777777" w:rsidR="00A657B6" w:rsidRDefault="00A657B6" w:rsidP="00A657B6">
            <w:r>
              <w:t>Severe problems with the stock assessment; severe retrospective bias. Assessment considered unreliable.</w:t>
            </w:r>
          </w:p>
        </w:tc>
        <w:tc>
          <w:tcPr>
            <w:tcW w:w="1980" w:type="dxa"/>
            <w:tcBorders>
              <w:top w:val="single" w:sz="4" w:space="0" w:color="000000"/>
              <w:bottom w:val="single" w:sz="4" w:space="0" w:color="000000"/>
            </w:tcBorders>
          </w:tcPr>
          <w:p w14:paraId="1C56D4D8" w14:textId="77777777" w:rsidR="00A657B6" w:rsidRDefault="00A657B6" w:rsidP="00A657B6">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4A301D23" w14:textId="77777777" w:rsidR="00A657B6" w:rsidRDefault="00A657B6" w:rsidP="00A657B6">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32DAAA2C" w14:textId="77777777" w:rsidR="00A657B6" w:rsidRDefault="00A657B6" w:rsidP="00A657B6">
            <w:r>
              <w:t>Extreme anomalies in multiple performance  indicators that are highly likely to impact the stock</w:t>
            </w:r>
          </w:p>
        </w:tc>
      </w:tr>
    </w:tbl>
    <w:p w14:paraId="0556CCCC" w14:textId="77777777" w:rsidR="00A657B6" w:rsidRDefault="00A657B6" w:rsidP="00A657B6"/>
    <w:p w14:paraId="6DFB5AB0" w14:textId="793E266B" w:rsidR="00A657B6" w:rsidRDefault="00A657B6" w:rsidP="00A657B6">
      <w:pPr>
        <w:pBdr>
          <w:top w:val="nil"/>
          <w:left w:val="nil"/>
          <w:bottom w:val="nil"/>
          <w:right w:val="nil"/>
          <w:between w:val="nil"/>
        </w:pBdr>
        <w:rPr>
          <w:color w:val="000000"/>
        </w:rPr>
      </w:pPr>
      <w:r>
        <w:rPr>
          <w:rFonts w:eastAsia="Times New Roman" w:cs="Times New Roman"/>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5ED3150F" w14:textId="2EA12A1F"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62DBDBDB" w14:textId="74BB57AE"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Population dynamics considerations—decreasing biomass trend, poor recent recruitment, inability of the stock to rebuild, abrupt increase or decrease in stock abundance.</w:t>
      </w:r>
    </w:p>
    <w:p w14:paraId="278E409E" w14:textId="21C1094C"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1751C1FF" w14:textId="459462F6" w:rsidR="00A657B6" w:rsidRDefault="00A657B6" w:rsidP="00A657B6">
      <w:pPr>
        <w:numPr>
          <w:ilvl w:val="0"/>
          <w:numId w:val="39"/>
        </w:numPr>
        <w:pBdr>
          <w:top w:val="nil"/>
          <w:left w:val="nil"/>
          <w:bottom w:val="nil"/>
          <w:right w:val="nil"/>
          <w:between w:val="nil"/>
        </w:pBdr>
        <w:spacing w:after="240" w:line="259" w:lineRule="auto"/>
        <w:rPr>
          <w:color w:val="000000"/>
        </w:rPr>
      </w:pPr>
      <w:r>
        <w:rPr>
          <w:rFonts w:eastAsia="Times New Roman" w:cs="Times New Roman"/>
          <w:color w:val="000000"/>
        </w:rPr>
        <w:t>Fishery performance—fishery CPUE is showing a contrasting pattern from the stock biomass trend, unusual spatial pattern of fishing, changes in the percent of TAC taken, changes in th</w:t>
      </w:r>
      <w:r w:rsidR="00A86447">
        <w:rPr>
          <w:rFonts w:eastAsia="Times New Roman" w:cs="Times New Roman"/>
          <w:color w:val="000000"/>
        </w:rPr>
        <w:t>e duration of fishery openings.</w:t>
      </w:r>
    </w:p>
    <w:p w14:paraId="368C09E3" w14:textId="77777777" w:rsidR="00A657B6" w:rsidRPr="0045189F" w:rsidRDefault="00A657B6" w:rsidP="00A657B6">
      <w:pPr>
        <w:pStyle w:val="Heading4"/>
      </w:pPr>
      <w:r w:rsidRPr="0045189F">
        <w:t>Assessment considerations</w:t>
      </w:r>
    </w:p>
    <w:p w14:paraId="5AD6D999" w14:textId="6220D561" w:rsidR="00A657B6" w:rsidRPr="0045189F" w:rsidRDefault="00042B0B" w:rsidP="00EA41EA">
      <w:pPr>
        <w:pBdr>
          <w:top w:val="nil"/>
          <w:left w:val="nil"/>
          <w:bottom w:val="nil"/>
          <w:right w:val="nil"/>
          <w:between w:val="nil"/>
        </w:pBdr>
        <w:rPr>
          <w:i/>
        </w:rPr>
      </w:pPr>
      <w:r w:rsidRPr="0045189F">
        <w:rPr>
          <w:rFonts w:eastAsia="Times New Roman" w:cs="Times New Roman"/>
          <w:color w:val="000000"/>
        </w:rPr>
        <w:t>Overall,</w:t>
      </w:r>
      <w:r w:rsidR="006B60C2" w:rsidRPr="0045189F">
        <w:rPr>
          <w:rFonts w:eastAsia="Times New Roman" w:cs="Times New Roman"/>
          <w:color w:val="000000"/>
        </w:rPr>
        <w:t xml:space="preserve"> the model fits </w:t>
      </w:r>
      <w:r>
        <w:rPr>
          <w:rFonts w:eastAsia="Times New Roman" w:cs="Times New Roman"/>
          <w:color w:val="000000"/>
        </w:rPr>
        <w:t>all the</w:t>
      </w:r>
      <w:r w:rsidR="006B60C2" w:rsidRPr="0045189F">
        <w:rPr>
          <w:rFonts w:eastAsia="Times New Roman" w:cs="Times New Roman"/>
          <w:color w:val="000000"/>
        </w:rPr>
        <w:t xml:space="preserve"> data </w:t>
      </w:r>
      <w:r>
        <w:rPr>
          <w:rFonts w:eastAsia="Times New Roman" w:cs="Times New Roman"/>
          <w:color w:val="000000"/>
        </w:rPr>
        <w:t xml:space="preserve">sets </w:t>
      </w:r>
      <w:r w:rsidR="006B60C2" w:rsidRPr="0045189F">
        <w:rPr>
          <w:rFonts w:eastAsia="Times New Roman" w:cs="Times New Roman"/>
          <w:color w:val="000000"/>
        </w:rPr>
        <w:t>very well. Both the survey index, and survey and fishery composition data show no concerning patterns</w:t>
      </w:r>
      <w:r w:rsidR="00A657B6" w:rsidRPr="0045189F">
        <w:rPr>
          <w:rFonts w:eastAsia="Times New Roman" w:cs="Times New Roman"/>
          <w:color w:val="000000"/>
        </w:rPr>
        <w:t>.</w:t>
      </w:r>
      <w:r w:rsidR="00767585" w:rsidRPr="0045189F">
        <w:rPr>
          <w:rFonts w:eastAsia="Times New Roman" w:cs="Times New Roman"/>
          <w:color w:val="000000"/>
        </w:rPr>
        <w:t xml:space="preserve"> All parameters were well estimated, without any convergence issues.</w:t>
      </w:r>
      <w:r w:rsidR="00DB1461">
        <w:rPr>
          <w:rFonts w:eastAsia="Times New Roman" w:cs="Times New Roman"/>
          <w:color w:val="000000"/>
        </w:rPr>
        <w:t xml:space="preserve"> Adding the new data had a minimal impact on estimated parameters and management quantities, corroborating the general stability of the model found in previous assessments.</w:t>
      </w:r>
      <w:r w:rsidR="00767585" w:rsidRPr="0045189F">
        <w:rPr>
          <w:rFonts w:eastAsia="Times New Roman" w:cs="Times New Roman"/>
          <w:color w:val="000000"/>
        </w:rPr>
        <w:t xml:space="preserve"> There was also no </w:t>
      </w:r>
      <w:r>
        <w:rPr>
          <w:rFonts w:eastAsia="Times New Roman" w:cs="Times New Roman"/>
          <w:color w:val="000000"/>
        </w:rPr>
        <w:t xml:space="preserve">meaningful retrospective pattern. We therefore conclude there are no increased concerns and set this consideration at level 1. </w:t>
      </w:r>
      <w:r w:rsidR="00A657B6" w:rsidRPr="0045189F">
        <w:rPr>
          <w:rFonts w:eastAsia="Times New Roman" w:cs="Times New Roman"/>
          <w:color w:val="000000"/>
        </w:rPr>
        <w:t xml:space="preserve">  </w:t>
      </w:r>
    </w:p>
    <w:p w14:paraId="7F669EAA" w14:textId="77777777" w:rsidR="00A657B6" w:rsidRPr="00042B0B" w:rsidRDefault="00A657B6" w:rsidP="00A657B6">
      <w:pPr>
        <w:pStyle w:val="Heading4"/>
      </w:pPr>
      <w:r w:rsidRPr="00042B0B">
        <w:t>Population dynamics considerations</w:t>
      </w:r>
    </w:p>
    <w:p w14:paraId="0F2F82E5" w14:textId="50620DB4" w:rsidR="00A7345C" w:rsidRDefault="00A7345C" w:rsidP="00A657B6">
      <w:pPr>
        <w:pBdr>
          <w:top w:val="nil"/>
          <w:left w:val="nil"/>
          <w:bottom w:val="nil"/>
          <w:right w:val="nil"/>
          <w:between w:val="nil"/>
        </w:pBdr>
        <w:rPr>
          <w:rFonts w:eastAsia="Times New Roman" w:cs="Times New Roman"/>
          <w:color w:val="000000"/>
        </w:rPr>
      </w:pPr>
      <w:r>
        <w:rPr>
          <w:rFonts w:eastAsia="Times New Roman" w:cs="Times New Roman"/>
          <w:color w:val="000000"/>
        </w:rPr>
        <w:t xml:space="preserve">The spawning stock biomass has been above target for the entire time period for which there are data. It is projected to increase into the near future (based on Scenario 4 projection above) as there have been larger than average cohorts over the past 5 years that will mature. This is already born out in the estimated age 3+ biomass and index, both of which show a general increase since </w:t>
      </w:r>
      <w:r w:rsidR="00BF5D3B">
        <w:rPr>
          <w:rFonts w:eastAsia="Times New Roman" w:cs="Times New Roman"/>
          <w:color w:val="000000"/>
        </w:rPr>
        <w:t>2015.</w:t>
      </w:r>
      <w:r w:rsidR="002312CB">
        <w:rPr>
          <w:rFonts w:eastAsia="Times New Roman" w:cs="Times New Roman"/>
          <w:color w:val="000000"/>
        </w:rPr>
        <w:t xml:space="preserve"> Since we have no increased concerns we set the concern level to 1.</w:t>
      </w:r>
    </w:p>
    <w:p w14:paraId="1662B3F1" w14:textId="77777777" w:rsidR="00A657B6" w:rsidRDefault="00A657B6" w:rsidP="00A657B6">
      <w:pPr>
        <w:pStyle w:val="Heading4"/>
      </w:pPr>
      <w:commentRangeStart w:id="41"/>
      <w:commentRangeStart w:id="42"/>
      <w:r>
        <w:lastRenderedPageBreak/>
        <w:t>Environmental/Ecosystem considerations</w:t>
      </w:r>
      <w:commentRangeEnd w:id="41"/>
      <w:r w:rsidR="002312CB">
        <w:rPr>
          <w:rStyle w:val="CommentReference"/>
          <w:rFonts w:eastAsiaTheme="minorHAnsi" w:cstheme="minorBidi"/>
          <w:i w:val="0"/>
          <w:iCs w:val="0"/>
        </w:rPr>
        <w:commentReference w:id="41"/>
      </w:r>
      <w:commentRangeEnd w:id="42"/>
      <w:r w:rsidR="00FF3ED5">
        <w:rPr>
          <w:rStyle w:val="CommentReference"/>
          <w:rFonts w:eastAsiaTheme="minorHAnsi" w:cstheme="minorBidi"/>
          <w:i w:val="0"/>
          <w:iCs w:val="0"/>
        </w:rPr>
        <w:commentReference w:id="42"/>
      </w:r>
    </w:p>
    <w:p w14:paraId="3D4CD4B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Environmental processes:</w:t>
      </w:r>
      <w:r>
        <w:rPr>
          <w:rFonts w:ascii="Times New Roman" w:eastAsia="Times New Roman" w:hAnsi="Times New Roman" w:cs="Times New Roman"/>
        </w:rPr>
        <w:t xml:space="preserve"> Following two years of physical oceanographic perturbations, the eastern Bering Sea experienced a return to near-normal climatic conditions in 2020. Summer bottom temperatures and spatial extent of the cold pool were average based on the ROMS hindcast model and observations from the 2020 Dyson cruise. However, summer sea surface temperatures through August were above average in the southern and northern Bering Sea, similar to those observed in 2019 (Siddon, 2020). </w:t>
      </w:r>
    </w:p>
    <w:p w14:paraId="47895C14"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Based on the OSCURS model, the 2020 springtime drift pattern was mixed, with an early period of favorable winds consistent with eastward drift followed by a period of unfavorable winds consistent with westward drift (Cooper and Wilderbuer, 2020). This drift pattern appears consistent with years when below-average recruitment occurred for flathead sole (FHS). </w:t>
      </w:r>
    </w:p>
    <w:p w14:paraId="7B9E3ECF"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Prey:</w:t>
      </w:r>
      <w:r>
        <w:rPr>
          <w:rFonts w:ascii="Times New Roman" w:eastAsia="Times New Roman" w:hAnsi="Times New Roman" w:cs="Times New Roman"/>
        </w:rPr>
        <w:t xml:space="preserve"> The 2020 springtime drift pattern likely retained FHS larvae over the southern middle domain (Cooper and Widerbuer, 2020). In that region, the 2020 spring bloom timing occurred about a week earlier than the long-term mean while production was below the long-term mean (Nielsen et al., 2020). Depending on the spatial and temporal overlap between larvae and available primary production, this can result in a match or mismatch with favorable feeding conditions. Prey resources for adult FHS and Bering flounder include brittle stars (echinoderms), polychaetes, and crustaceans as well as juvenile walleye pollock. Trends in the abundance of motile epifauna remained above the long-term mean in 2019, although decreased 10% from 2018 (Whitehouse, 2019). This indicates sufficient prey availability for adult FHS over the southern Bering Sea shelf. Recent years of pollock recruitment were low, but the 2018 year class appears strong (as age-1 in 2019 assessment; Ianelli et al., 2019), therefore juvenile pollock may have been an available prey resource for FHS and Bering flounder. </w:t>
      </w:r>
    </w:p>
    <w:p w14:paraId="00DC7959"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In 2019, FHS condition (as measured by weighted length-weight residuals [</w:t>
      </w:r>
      <w:commentRangeStart w:id="43"/>
      <w:r>
        <w:rPr>
          <w:rFonts w:ascii="Times New Roman" w:eastAsia="Times New Roman" w:hAnsi="Times New Roman" w:cs="Times New Roman"/>
        </w:rPr>
        <w:t>updated method</w:t>
      </w:r>
      <w:commentRangeEnd w:id="43"/>
      <w:r w:rsidR="00FF3ED5">
        <w:rPr>
          <w:rStyle w:val="CommentReference"/>
          <w:rFonts w:ascii="Times New Roman" w:eastAsiaTheme="minorHAnsi" w:hAnsi="Times New Roman" w:cstheme="minorBidi"/>
          <w:lang w:val="en-US"/>
        </w:rPr>
        <w:commentReference w:id="43"/>
      </w:r>
      <w:r>
        <w:rPr>
          <w:rFonts w:ascii="Times New Roman" w:eastAsia="Times New Roman" w:hAnsi="Times New Roman" w:cs="Times New Roman"/>
        </w:rPr>
        <w:t xml:space="preserve">]) was near the historical average over the SEBS shelf with positive residuals over the southern portion of the bottom trawl survey area (strata 10, 30, and 50) and negative residuals over the northwest region (strata 40 and 40) (Rohan and Laman, 2020). </w:t>
      </w:r>
    </w:p>
    <w:p w14:paraId="2527FF69" w14:textId="030A4DB2"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Predators:</w:t>
      </w:r>
      <w:r>
        <w:rPr>
          <w:rFonts w:ascii="Times New Roman" w:eastAsia="Times New Roman" w:hAnsi="Times New Roman" w:cs="Times New Roman"/>
        </w:rPr>
        <w:t xml:space="preserve"> Predators of FHS include Pacific Cod, pollock, </w:t>
      </w:r>
      <w:del w:id="44" w:author="Ben.Williams" w:date="2020-11-04T09:33:00Z">
        <w:r w:rsidDel="007065B4">
          <w:rPr>
            <w:rFonts w:ascii="Times New Roman" w:eastAsia="Times New Roman" w:hAnsi="Times New Roman" w:cs="Times New Roman"/>
          </w:rPr>
          <w:delText xml:space="preserve">Arrowtooth </w:delText>
        </w:r>
      </w:del>
      <w:ins w:id="45" w:author="Ben.Williams" w:date="2020-11-04T09:33:00Z">
        <w:r w:rsidR="007065B4">
          <w:rPr>
            <w:rFonts w:ascii="Times New Roman" w:eastAsia="Times New Roman" w:hAnsi="Times New Roman" w:cs="Times New Roman"/>
          </w:rPr>
          <w:t>a</w:t>
        </w:r>
        <w:r w:rsidR="007065B4">
          <w:rPr>
            <w:rFonts w:ascii="Times New Roman" w:eastAsia="Times New Roman" w:hAnsi="Times New Roman" w:cs="Times New Roman"/>
          </w:rPr>
          <w:t xml:space="preserve">rrowtooth </w:t>
        </w:r>
      </w:ins>
      <w:r>
        <w:rPr>
          <w:rFonts w:ascii="Times New Roman" w:eastAsia="Times New Roman" w:hAnsi="Times New Roman" w:cs="Times New Roman"/>
        </w:rPr>
        <w:t>flounder, Greenland turbot, and</w:t>
      </w:r>
      <w:del w:id="46" w:author="Ben.Williams" w:date="2020-11-02T16:44:00Z">
        <w:r w:rsidDel="00FF3ED5">
          <w:rPr>
            <w:rFonts w:ascii="Times New Roman" w:eastAsia="Times New Roman" w:hAnsi="Times New Roman" w:cs="Times New Roman"/>
          </w:rPr>
          <w:delText xml:space="preserve"> </w:delText>
        </w:r>
      </w:del>
      <w:r>
        <w:rPr>
          <w:rFonts w:ascii="Times New Roman" w:eastAsia="Times New Roman" w:hAnsi="Times New Roman" w:cs="Times New Roman"/>
        </w:rPr>
        <w:t xml:space="preserve"> halibut. In terms of predation pressure on FHS, we focus on biomass trends over the southern Bering Sea shelf. The biomass within the apex predator guild (including Pacific cod, </w:t>
      </w:r>
      <w:del w:id="47" w:author="Ben.Williams" w:date="2020-11-04T09:33:00Z">
        <w:r w:rsidDel="007065B4">
          <w:rPr>
            <w:rFonts w:ascii="Times New Roman" w:eastAsia="Times New Roman" w:hAnsi="Times New Roman" w:cs="Times New Roman"/>
          </w:rPr>
          <w:delText xml:space="preserve">Arrowtooth </w:delText>
        </w:r>
      </w:del>
      <w:ins w:id="48" w:author="Ben.Williams" w:date="2020-11-04T09:33:00Z">
        <w:r w:rsidR="007065B4">
          <w:rPr>
            <w:rFonts w:ascii="Times New Roman" w:eastAsia="Times New Roman" w:hAnsi="Times New Roman" w:cs="Times New Roman"/>
          </w:rPr>
          <w:t>a</w:t>
        </w:r>
        <w:r w:rsidR="007065B4">
          <w:rPr>
            <w:rFonts w:ascii="Times New Roman" w:eastAsia="Times New Roman" w:hAnsi="Times New Roman" w:cs="Times New Roman"/>
          </w:rPr>
          <w:t xml:space="preserve">rrowtooth </w:t>
        </w:r>
      </w:ins>
      <w:r>
        <w:rPr>
          <w:rFonts w:ascii="Times New Roman" w:eastAsia="Times New Roman" w:hAnsi="Times New Roman" w:cs="Times New Roman"/>
        </w:rPr>
        <w:t xml:space="preserve">flounder, Greenland turbot, and halibut) increased slightly (2%) from 2018 to 2019 and remains at the long term mean (Whitehouse, 2019). Pacific cod and </w:t>
      </w:r>
      <w:del w:id="49" w:author="Ben.Williams" w:date="2020-11-04T09:33:00Z">
        <w:r w:rsidDel="007065B4">
          <w:rPr>
            <w:rFonts w:ascii="Times New Roman" w:eastAsia="Times New Roman" w:hAnsi="Times New Roman" w:cs="Times New Roman"/>
          </w:rPr>
          <w:delText xml:space="preserve">Arrowtooth </w:delText>
        </w:r>
      </w:del>
      <w:ins w:id="50" w:author="Ben.Williams" w:date="2020-11-04T09:33:00Z">
        <w:r w:rsidR="007065B4">
          <w:rPr>
            <w:rFonts w:ascii="Times New Roman" w:eastAsia="Times New Roman" w:hAnsi="Times New Roman" w:cs="Times New Roman"/>
          </w:rPr>
          <w:t>a</w:t>
        </w:r>
        <w:r w:rsidR="007065B4">
          <w:rPr>
            <w:rFonts w:ascii="Times New Roman" w:eastAsia="Times New Roman" w:hAnsi="Times New Roman" w:cs="Times New Roman"/>
          </w:rPr>
          <w:t xml:space="preserve">rrowtooth </w:t>
        </w:r>
      </w:ins>
      <w:r>
        <w:rPr>
          <w:rFonts w:ascii="Times New Roman" w:eastAsia="Times New Roman" w:hAnsi="Times New Roman" w:cs="Times New Roman"/>
        </w:rPr>
        <w:t xml:space="preserve">flounder are the biomass-dominant components of the guild. Pacific cod biomass has decreased since 2015 and is below its long term mean. In 2019, the biomass of Pacific cod in the standard bottom trawl survey area increased slightly (2%) while the abundance increased dramatically (112%) from 2018. This indicates strong recruitment of age-1 fish. Depending on the eventual year class strength of the 2018 Pacific cod cohort, this could present increased predation risk to FHS in the future. </w:t>
      </w:r>
      <w:del w:id="51" w:author="Ben.Williams" w:date="2020-11-04T09:33:00Z">
        <w:r w:rsidDel="007065B4">
          <w:rPr>
            <w:rFonts w:ascii="Times New Roman" w:eastAsia="Times New Roman" w:hAnsi="Times New Roman" w:cs="Times New Roman"/>
          </w:rPr>
          <w:delText xml:space="preserve">Arrowtooth </w:delText>
        </w:r>
      </w:del>
      <w:ins w:id="52" w:author="Ben.Williams" w:date="2020-11-04T09:33:00Z">
        <w:r w:rsidR="007065B4">
          <w:rPr>
            <w:rFonts w:ascii="Times New Roman" w:eastAsia="Times New Roman" w:hAnsi="Times New Roman" w:cs="Times New Roman"/>
          </w:rPr>
          <w:t>a</w:t>
        </w:r>
        <w:r w:rsidR="007065B4">
          <w:rPr>
            <w:rFonts w:ascii="Times New Roman" w:eastAsia="Times New Roman" w:hAnsi="Times New Roman" w:cs="Times New Roman"/>
          </w:rPr>
          <w:t xml:space="preserve">rrowtooth </w:t>
        </w:r>
      </w:ins>
      <w:r>
        <w:rPr>
          <w:rFonts w:ascii="Times New Roman" w:eastAsia="Times New Roman" w:hAnsi="Times New Roman" w:cs="Times New Roman"/>
        </w:rPr>
        <w:t>flounder biomass increased 13% from 2018 to 2019.</w:t>
      </w:r>
    </w:p>
    <w:p w14:paraId="0A7E1BD7"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The biomass of pelagic foragers, dominated by pollock, increased from 2018 to 2019, but remains below the long term mean (Whitehouse, 2019). However, the biomass of pollock increased 75% from 2018 and indicates movement of adult pollock into the region that could present predation risk to FHS (Ianelli et al., 2019). </w:t>
      </w:r>
    </w:p>
    <w:p w14:paraId="22FECB08" w14:textId="77777777"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b/>
          <w:u w:val="single"/>
        </w:rPr>
        <w:t>Competitors</w:t>
      </w:r>
      <w:r>
        <w:rPr>
          <w:rFonts w:ascii="Times New Roman" w:eastAsia="Times New Roman" w:hAnsi="Times New Roman" w:cs="Times New Roman"/>
        </w:rPr>
        <w:t xml:space="preserve"> for FHS prey resources include other benthic foragers, like northern rock sole and yellowfin sole. The trend in biomass of the benthic foragers guild has been declining since approximately 2010 and remained below the long term mean in 2019 (Whitehouse, 2019), suggesting a reduction in prey </w:t>
      </w:r>
      <w:r>
        <w:rPr>
          <w:rFonts w:ascii="Times New Roman" w:eastAsia="Times New Roman" w:hAnsi="Times New Roman" w:cs="Times New Roman"/>
        </w:rPr>
        <w:lastRenderedPageBreak/>
        <w:t>competition that is supported by the positive length-weight residuals over the southern shelf (strata 10, 30, and 50).</w:t>
      </w:r>
    </w:p>
    <w:p w14:paraId="0B1FD7DE" w14:textId="4ECB5903" w:rsidR="00B66DE9" w:rsidRDefault="00B66DE9" w:rsidP="00B66DE9">
      <w:pPr>
        <w:pStyle w:val="Normal1"/>
        <w:spacing w:after="160" w:line="259" w:lineRule="auto"/>
        <w:rPr>
          <w:rFonts w:ascii="Times New Roman" w:eastAsia="Times New Roman" w:hAnsi="Times New Roman" w:cs="Times New Roman"/>
        </w:rPr>
      </w:pPr>
      <w:r>
        <w:rPr>
          <w:rFonts w:ascii="Times New Roman" w:eastAsia="Times New Roman" w:hAnsi="Times New Roman" w:cs="Times New Roman"/>
        </w:rPr>
        <w:t>Together, the most recent data available suggest there are no apparent ecosystem concerns, although pr</w:t>
      </w:r>
      <w:r w:rsidR="002312CB">
        <w:rPr>
          <w:rFonts w:ascii="Times New Roman" w:eastAsia="Times New Roman" w:hAnsi="Times New Roman" w:cs="Times New Roman"/>
        </w:rPr>
        <w:t xml:space="preserve">edation pressure may be rising – </w:t>
      </w:r>
      <w:r>
        <w:rPr>
          <w:rFonts w:ascii="Times New Roman" w:eastAsia="Times New Roman" w:hAnsi="Times New Roman" w:cs="Times New Roman"/>
        </w:rPr>
        <w:t>level 1.</w:t>
      </w:r>
    </w:p>
    <w:p w14:paraId="4FA20071" w14:textId="77777777" w:rsidR="00A657B6" w:rsidRPr="00052A0A" w:rsidRDefault="00A657B6" w:rsidP="00A657B6">
      <w:pPr>
        <w:pStyle w:val="Heading4"/>
      </w:pPr>
      <w:r w:rsidRPr="00052A0A">
        <w:t>Fishery performance</w:t>
      </w:r>
    </w:p>
    <w:p w14:paraId="14F7D3FB" w14:textId="466A1984" w:rsidR="00A657B6" w:rsidRDefault="003342B5" w:rsidP="00A657B6">
      <w:pPr>
        <w:pBdr>
          <w:top w:val="nil"/>
          <w:left w:val="nil"/>
          <w:bottom w:val="nil"/>
          <w:right w:val="nil"/>
          <w:between w:val="nil"/>
        </w:pBdr>
        <w:rPr>
          <w:color w:val="000000"/>
        </w:rPr>
      </w:pPr>
      <w:r>
        <w:rPr>
          <w:rFonts w:eastAsia="Times New Roman" w:cs="Times New Roman"/>
          <w:color w:val="000000"/>
        </w:rPr>
        <w:t>There is no ESP for this stock complex, but we note that t</w:t>
      </w:r>
      <w:r w:rsidR="00052A0A">
        <w:rPr>
          <w:rFonts w:eastAsia="Times New Roman" w:cs="Times New Roman"/>
          <w:color w:val="000000"/>
        </w:rPr>
        <w:t>he fishery</w:t>
      </w:r>
      <w:r w:rsidR="001A5F06">
        <w:rPr>
          <w:rFonts w:eastAsia="Times New Roman" w:cs="Times New Roman"/>
          <w:color w:val="000000"/>
        </w:rPr>
        <w:t xml:space="preserve"> has consistently caught </w:t>
      </w:r>
      <w:r>
        <w:rPr>
          <w:rFonts w:eastAsia="Times New Roman" w:cs="Times New Roman"/>
          <w:color w:val="000000"/>
        </w:rPr>
        <w:t xml:space="preserve">only </w:t>
      </w:r>
      <w:r w:rsidR="001A5F06">
        <w:rPr>
          <w:rFonts w:eastAsia="Times New Roman" w:cs="Times New Roman"/>
          <w:color w:val="000000"/>
        </w:rPr>
        <w:t>a</w:t>
      </w:r>
      <w:r>
        <w:rPr>
          <w:rFonts w:eastAsia="Times New Roman" w:cs="Times New Roman"/>
          <w:color w:val="000000"/>
        </w:rPr>
        <w:t xml:space="preserve"> small</w:t>
      </w:r>
      <w:r w:rsidR="001A5F06">
        <w:rPr>
          <w:rFonts w:eastAsia="Times New Roman" w:cs="Times New Roman"/>
          <w:color w:val="000000"/>
        </w:rPr>
        <w:t xml:space="preserve"> fraction of the ABC (</w:t>
      </w:r>
      <w:r w:rsidR="00B63094">
        <w:rPr>
          <w:rFonts w:eastAsia="Times New Roman" w:cs="Times New Roman"/>
          <w:color w:val="000000"/>
        </w:rPr>
        <w:t>average 16% over last 5 years). We did not examine CPUE trends</w:t>
      </w:r>
      <w:r>
        <w:rPr>
          <w:rFonts w:eastAsia="Times New Roman" w:cs="Times New Roman"/>
          <w:color w:val="000000"/>
        </w:rPr>
        <w:t xml:space="preserve"> nor spatial patterns of fishing. There</w:t>
      </w:r>
      <w:r w:rsidR="00B63094">
        <w:rPr>
          <w:rFonts w:eastAsia="Times New Roman" w:cs="Times New Roman"/>
          <w:color w:val="000000"/>
        </w:rPr>
        <w:t xml:space="preserve"> are no changes in the duration of fishing openings. </w:t>
      </w:r>
      <w:r>
        <w:rPr>
          <w:rFonts w:eastAsia="Times New Roman" w:cs="Times New Roman"/>
          <w:color w:val="000000"/>
        </w:rPr>
        <w:t>Altogether, we</w:t>
      </w:r>
      <w:r w:rsidR="00B63094">
        <w:rPr>
          <w:rFonts w:eastAsia="Times New Roman" w:cs="Times New Roman"/>
          <w:color w:val="000000"/>
        </w:rPr>
        <w:t xml:space="preserve"> see no cause for concern and give this consideration a level 1 as well. </w:t>
      </w:r>
    </w:p>
    <w:p w14:paraId="5282D3B5" w14:textId="77777777" w:rsidR="00A657B6" w:rsidRDefault="00A657B6" w:rsidP="00A657B6">
      <w:pPr>
        <w:pStyle w:val="Heading4"/>
      </w:pPr>
      <w:r>
        <w:t>Summary and ABC recommendation</w:t>
      </w:r>
    </w:p>
    <w:p w14:paraId="0000A612" w14:textId="55E5CDF4" w:rsidR="00A657B6" w:rsidRDefault="00A657B6" w:rsidP="00A657B6">
      <w:pPr>
        <w:pBdr>
          <w:top w:val="nil"/>
          <w:left w:val="nil"/>
          <w:bottom w:val="nil"/>
          <w:right w:val="nil"/>
          <w:between w:val="nil"/>
        </w:pBdr>
        <w:spacing w:after="240"/>
        <w:rPr>
          <w:color w:val="000000"/>
        </w:rPr>
      </w:pPr>
    </w:p>
    <w:tbl>
      <w:tblPr>
        <w:tblW w:w="93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347"/>
        <w:gridCol w:w="2347"/>
        <w:gridCol w:w="2347"/>
        <w:gridCol w:w="2347"/>
      </w:tblGrid>
      <w:tr w:rsidR="00A657B6" w14:paraId="07BCF257" w14:textId="77777777" w:rsidTr="00A657B6">
        <w:trPr>
          <w:trHeight w:val="362"/>
        </w:trPr>
        <w:tc>
          <w:tcPr>
            <w:tcW w:w="2347" w:type="dxa"/>
            <w:tcBorders>
              <w:top w:val="single" w:sz="4" w:space="0" w:color="000000"/>
              <w:bottom w:val="single" w:sz="4" w:space="0" w:color="000000"/>
            </w:tcBorders>
            <w:vAlign w:val="center"/>
          </w:tcPr>
          <w:p w14:paraId="33EFA674" w14:textId="77777777" w:rsidR="00A657B6" w:rsidRDefault="00A657B6" w:rsidP="00A657B6">
            <w:pPr>
              <w:rPr>
                <w:i/>
              </w:rPr>
            </w:pPr>
            <w:r>
              <w:rPr>
                <w:i/>
              </w:rPr>
              <w:t>Assessment-related considerations</w:t>
            </w:r>
          </w:p>
        </w:tc>
        <w:tc>
          <w:tcPr>
            <w:tcW w:w="2347" w:type="dxa"/>
            <w:tcBorders>
              <w:top w:val="single" w:sz="4" w:space="0" w:color="000000"/>
              <w:bottom w:val="single" w:sz="4" w:space="0" w:color="000000"/>
            </w:tcBorders>
            <w:vAlign w:val="center"/>
          </w:tcPr>
          <w:p w14:paraId="0BD1868A" w14:textId="77777777" w:rsidR="00A657B6" w:rsidRDefault="00A657B6" w:rsidP="00A657B6">
            <w:pPr>
              <w:rPr>
                <w:i/>
              </w:rPr>
            </w:pPr>
            <w:r>
              <w:rPr>
                <w:i/>
              </w:rPr>
              <w:t>Population dynamics considerations</w:t>
            </w:r>
          </w:p>
        </w:tc>
        <w:tc>
          <w:tcPr>
            <w:tcW w:w="2347" w:type="dxa"/>
            <w:tcBorders>
              <w:top w:val="single" w:sz="4" w:space="0" w:color="000000"/>
              <w:bottom w:val="single" w:sz="4" w:space="0" w:color="000000"/>
            </w:tcBorders>
            <w:vAlign w:val="center"/>
          </w:tcPr>
          <w:p w14:paraId="00230798" w14:textId="77777777" w:rsidR="00A657B6" w:rsidRDefault="00A657B6" w:rsidP="00A657B6">
            <w:pPr>
              <w:rPr>
                <w:i/>
              </w:rPr>
            </w:pPr>
            <w:r>
              <w:rPr>
                <w:i/>
              </w:rPr>
              <w:t>Environmental/</w:t>
            </w:r>
          </w:p>
          <w:p w14:paraId="5AE7132E" w14:textId="77777777" w:rsidR="00A657B6" w:rsidRDefault="00A657B6" w:rsidP="00A657B6">
            <w:pPr>
              <w:rPr>
                <w:i/>
              </w:rPr>
            </w:pPr>
            <w:r>
              <w:rPr>
                <w:i/>
              </w:rPr>
              <w:t>ecosystem considerations</w:t>
            </w:r>
          </w:p>
        </w:tc>
        <w:tc>
          <w:tcPr>
            <w:tcW w:w="2347" w:type="dxa"/>
            <w:tcBorders>
              <w:top w:val="single" w:sz="4" w:space="0" w:color="000000"/>
              <w:bottom w:val="single" w:sz="4" w:space="0" w:color="000000"/>
            </w:tcBorders>
            <w:vAlign w:val="center"/>
          </w:tcPr>
          <w:p w14:paraId="6DD7B80E" w14:textId="77777777" w:rsidR="00A657B6" w:rsidRDefault="00A657B6" w:rsidP="00A657B6">
            <w:pPr>
              <w:rPr>
                <w:i/>
              </w:rPr>
            </w:pPr>
            <w:r>
              <w:rPr>
                <w:i/>
              </w:rPr>
              <w:t>Fishery Performance considerations</w:t>
            </w:r>
          </w:p>
        </w:tc>
      </w:tr>
      <w:tr w:rsidR="00A657B6" w14:paraId="0EFE2E93" w14:textId="77777777" w:rsidTr="00A657B6">
        <w:trPr>
          <w:trHeight w:val="362"/>
        </w:trPr>
        <w:tc>
          <w:tcPr>
            <w:tcW w:w="2347" w:type="dxa"/>
            <w:tcBorders>
              <w:top w:val="single" w:sz="4" w:space="0" w:color="000000"/>
            </w:tcBorders>
            <w:vAlign w:val="center"/>
          </w:tcPr>
          <w:p w14:paraId="76A9B3D1" w14:textId="42618DA2" w:rsidR="00A657B6" w:rsidRDefault="00EA41EA" w:rsidP="00A657B6">
            <w:r>
              <w:t>Level 1: no increased concerns</w:t>
            </w:r>
          </w:p>
        </w:tc>
        <w:tc>
          <w:tcPr>
            <w:tcW w:w="2347" w:type="dxa"/>
            <w:tcBorders>
              <w:top w:val="single" w:sz="4" w:space="0" w:color="000000"/>
            </w:tcBorders>
            <w:vAlign w:val="center"/>
          </w:tcPr>
          <w:p w14:paraId="67644C50" w14:textId="77777777" w:rsidR="00A657B6" w:rsidRDefault="00A657B6" w:rsidP="00A657B6">
            <w:r>
              <w:t>Level 1: no increased concerns</w:t>
            </w:r>
          </w:p>
        </w:tc>
        <w:tc>
          <w:tcPr>
            <w:tcW w:w="2347" w:type="dxa"/>
            <w:tcBorders>
              <w:top w:val="single" w:sz="4" w:space="0" w:color="000000"/>
            </w:tcBorders>
            <w:vAlign w:val="center"/>
          </w:tcPr>
          <w:p w14:paraId="0DD08EC7" w14:textId="77777777" w:rsidR="00A657B6" w:rsidRDefault="00A657B6" w:rsidP="00A657B6">
            <w:r>
              <w:t>Level 1: no increased concerns</w:t>
            </w:r>
          </w:p>
        </w:tc>
        <w:tc>
          <w:tcPr>
            <w:tcW w:w="2347" w:type="dxa"/>
            <w:tcBorders>
              <w:top w:val="single" w:sz="4" w:space="0" w:color="000000"/>
            </w:tcBorders>
            <w:vAlign w:val="center"/>
          </w:tcPr>
          <w:p w14:paraId="1502297C" w14:textId="77777777" w:rsidR="00A657B6" w:rsidRDefault="00A657B6" w:rsidP="00A657B6">
            <w:r>
              <w:t>Level 1: no increased concerns</w:t>
            </w:r>
          </w:p>
        </w:tc>
      </w:tr>
    </w:tbl>
    <w:p w14:paraId="484D7D8A" w14:textId="77777777" w:rsidR="00A657B6" w:rsidRDefault="00A657B6" w:rsidP="00A657B6">
      <w:pPr>
        <w:pBdr>
          <w:top w:val="nil"/>
          <w:left w:val="nil"/>
          <w:bottom w:val="nil"/>
          <w:right w:val="nil"/>
          <w:between w:val="nil"/>
        </w:pBdr>
        <w:spacing w:after="0"/>
        <w:rPr>
          <w:color w:val="000000"/>
        </w:rPr>
      </w:pPr>
    </w:p>
    <w:p w14:paraId="5FD6038D" w14:textId="6420EE63" w:rsidR="00A657B6" w:rsidRDefault="00F81D24" w:rsidP="00A657B6">
      <w:pPr>
        <w:pBdr>
          <w:top w:val="nil"/>
          <w:left w:val="nil"/>
          <w:bottom w:val="nil"/>
          <w:right w:val="nil"/>
          <w:between w:val="nil"/>
        </w:pBdr>
      </w:pPr>
      <w:r>
        <w:t xml:space="preserve">Since we rated all four considerations at level 1, we do not believe a reduction from maxABC is warranted. </w:t>
      </w:r>
    </w:p>
    <w:p w14:paraId="028E81D1" w14:textId="3A563DC4" w:rsidR="00DD6D62" w:rsidRPr="00DD6D62" w:rsidRDefault="00DD6D62" w:rsidP="00845A93">
      <w:pPr>
        <w:pStyle w:val="Heading3"/>
      </w:pPr>
      <w:r w:rsidRPr="00DD6D62">
        <w:t>Status Determination</w:t>
      </w:r>
    </w:p>
    <w:p w14:paraId="6FA17436" w14:textId="14D7B9AF" w:rsidR="00C5635D" w:rsidRPr="00C5635D" w:rsidRDefault="00290F5C" w:rsidP="00C5635D">
      <w:pPr>
        <w:spacing w:after="240"/>
        <w:rPr>
          <w:rFonts w:cs="Times New Roman"/>
        </w:rPr>
      </w:pPr>
      <w:r>
        <w:t xml:space="preserve">The stock is not being subjected to overfishing, because the catch in </w:t>
      </w:r>
      <w:r w:rsidR="00524831">
        <w:t>2019 (15,858 t) is less than the 2019 OFL (80,918 t).</w:t>
      </w:r>
      <w:r>
        <w:t xml:space="preserve"> </w:t>
      </w:r>
      <w:r w:rsidR="00C5635D" w:rsidRPr="003B5715">
        <w:t>The results of scenarios</w:t>
      </w:r>
      <w:r w:rsidR="00524831">
        <w:t xml:space="preserve"> 6 and 7 above</w:t>
      </w:r>
      <w:r w:rsidR="00C5635D" w:rsidRPr="003B5715">
        <w:t xml:space="preserve"> indicate that the stock is not overfished and is not approaching</w:t>
      </w:r>
      <w:r w:rsidR="00C5635D" w:rsidRPr="003B5715">
        <w:rPr>
          <w:rFonts w:cs="Times New Roman"/>
        </w:rPr>
        <w:t xml:space="preserve"> an overfished condition. With regard to assessing the current stock level, the expected stock size in the current year of scenario 6 is </w:t>
      </w:r>
      <w:r w:rsidR="00524831">
        <w:rPr>
          <w:rFonts w:eastAsia="Times New Roman" w:cs="Times New Roman"/>
        </w:rPr>
        <w:t>146,307</w:t>
      </w:r>
      <w:r w:rsidR="00C5635D" w:rsidRPr="003B5715">
        <w:rPr>
          <w:rFonts w:eastAsia="Times New Roman" w:cs="Times New Roman"/>
        </w:rPr>
        <w:t xml:space="preserve"> </w:t>
      </w:r>
      <w:r w:rsidR="00C5635D">
        <w:rPr>
          <w:rFonts w:cs="Times New Roman"/>
        </w:rPr>
        <w:t xml:space="preserve">t, which is higher than </w:t>
      </w:r>
      <w:r w:rsidR="00C5635D" w:rsidRPr="003B5715">
        <w:rPr>
          <w:rFonts w:cs="Times New Roman"/>
          <w:i/>
          <w:iCs/>
        </w:rPr>
        <w:t xml:space="preserve">B35% </w:t>
      </w:r>
      <w:r w:rsidR="00C5635D" w:rsidRPr="003B5715">
        <w:rPr>
          <w:rFonts w:cs="Times New Roman"/>
        </w:rPr>
        <w:t>(</w:t>
      </w:r>
      <w:r w:rsidR="00C5635D" w:rsidRPr="003B5715">
        <w:rPr>
          <w:rFonts w:eastAsia="Times New Roman" w:cs="Times New Roman"/>
          <w:color w:val="000000"/>
        </w:rPr>
        <w:t>7</w:t>
      </w:r>
      <w:r w:rsidR="00524831">
        <w:rPr>
          <w:rFonts w:eastAsia="Times New Roman" w:cs="Times New Roman"/>
          <w:color w:val="000000"/>
        </w:rPr>
        <w:t>1,280</w:t>
      </w:r>
      <w:r w:rsidR="00C5635D" w:rsidRPr="003B5715">
        <w:rPr>
          <w:rFonts w:eastAsia="Times New Roman" w:cs="Times New Roman"/>
          <w:color w:val="000000"/>
        </w:rPr>
        <w:t xml:space="preserve"> t</w:t>
      </w:r>
      <w:r w:rsidR="00C5635D" w:rsidRPr="003B5715">
        <w:rPr>
          <w:rFonts w:cs="Times New Roman"/>
        </w:rPr>
        <w:t>)</w:t>
      </w:r>
      <w:r w:rsidR="00F350AA">
        <w:rPr>
          <w:rFonts w:cs="Times New Roman"/>
        </w:rPr>
        <w:t>, so</w:t>
      </w:r>
      <w:r w:rsidR="00C5635D" w:rsidRPr="003B5715">
        <w:rPr>
          <w:rFonts w:cs="Times New Roman"/>
        </w:rPr>
        <w:t xml:space="preserve"> the stock is not currently overfished.</w:t>
      </w:r>
      <w:r w:rsidR="00F350AA">
        <w:rPr>
          <w:rFonts w:cs="Times New Roman"/>
        </w:rPr>
        <w:t xml:space="preserve"> T</w:t>
      </w:r>
      <w:r w:rsidR="00C5635D" w:rsidRPr="00A42629">
        <w:rPr>
          <w:rFonts w:cs="Times New Roman"/>
        </w:rPr>
        <w:t>he expected spaw</w:t>
      </w:r>
      <w:r w:rsidR="00F350AA">
        <w:rPr>
          <w:rFonts w:cs="Times New Roman"/>
        </w:rPr>
        <w:t>ning stock size in the year 2033</w:t>
      </w:r>
      <w:r w:rsidR="00C5635D" w:rsidRPr="00A42629">
        <w:rPr>
          <w:rFonts w:cs="Times New Roman"/>
        </w:rPr>
        <w:t xml:space="preserve"> of scenario 7 (</w:t>
      </w:r>
      <w:r w:rsidR="00F350AA">
        <w:rPr>
          <w:rFonts w:eastAsia="Times New Roman" w:cs="Times New Roman"/>
        </w:rPr>
        <w:t xml:space="preserve">76,046 </w:t>
      </w:r>
      <w:r w:rsidR="00C5635D" w:rsidRPr="00A42629">
        <w:rPr>
          <w:rFonts w:eastAsia="Times New Roman" w:cs="Times New Roman"/>
        </w:rPr>
        <w:t>t</w:t>
      </w:r>
      <w:r w:rsidR="00C5635D" w:rsidRPr="00A42629">
        <w:rPr>
          <w:rFonts w:cs="Times New Roman"/>
        </w:rPr>
        <w:t xml:space="preserve">) is greater than </w:t>
      </w:r>
      <w:r w:rsidR="00C5635D" w:rsidRPr="00A42629">
        <w:rPr>
          <w:rFonts w:cs="Times New Roman"/>
          <w:i/>
          <w:iCs/>
        </w:rPr>
        <w:t>B35%</w:t>
      </w:r>
      <w:r w:rsidR="00C5635D" w:rsidRPr="00A42629">
        <w:rPr>
          <w:rFonts w:cs="Times New Roman"/>
        </w:rPr>
        <w:t>; thus, the stock is not approaching an overfished condition.</w:t>
      </w:r>
      <w:r w:rsidR="002A3DF3">
        <w:rPr>
          <w:rFonts w:cs="Times New Roman"/>
        </w:rPr>
        <w:t xml:space="preserve"> </w:t>
      </w:r>
      <w:r w:rsidR="00C5635D">
        <w:rPr>
          <w:rFonts w:cs="Times New Roman"/>
        </w:rPr>
        <w:t xml:space="preserve">The </w:t>
      </w:r>
      <w:r w:rsidR="00C5635D">
        <w:rPr>
          <w:rFonts w:cs="Times New Roman"/>
          <w:i/>
        </w:rPr>
        <w:t>F</w:t>
      </w:r>
      <w:r w:rsidR="00C5635D">
        <w:rPr>
          <w:rFonts w:cs="Times New Roman"/>
        </w:rPr>
        <w:t xml:space="preserve"> that would have produced a catch for last year equal to last year’s OFL was </w:t>
      </w:r>
      <w:r w:rsidR="00C5635D">
        <w:rPr>
          <w:rFonts w:cs="Times New Roman"/>
          <w:i/>
        </w:rPr>
        <w:t>F=</w:t>
      </w:r>
      <w:r w:rsidR="00C5635D">
        <w:rPr>
          <w:rFonts w:cs="Times New Roman"/>
        </w:rPr>
        <w:t>0.</w:t>
      </w:r>
      <w:r w:rsidR="001A39FE">
        <w:rPr>
          <w:rFonts w:cs="Times New Roman"/>
        </w:rPr>
        <w:t>495</w:t>
      </w:r>
      <w:r w:rsidR="00C5635D">
        <w:rPr>
          <w:rFonts w:cs="Times New Roman"/>
        </w:rPr>
        <w:t>.</w:t>
      </w:r>
    </w:p>
    <w:p w14:paraId="409E48F6" w14:textId="77777777" w:rsidR="00C5635D" w:rsidRDefault="00C5635D" w:rsidP="00DD6D62">
      <w:pPr>
        <w:pBdr>
          <w:top w:val="nil"/>
          <w:left w:val="nil"/>
          <w:bottom w:val="nil"/>
          <w:right w:val="nil"/>
          <w:between w:val="nil"/>
        </w:pBdr>
      </w:pPr>
    </w:p>
    <w:p w14:paraId="49E54392" w14:textId="45BF4529" w:rsidR="00F82474" w:rsidRPr="00A422C6" w:rsidRDefault="00F82474" w:rsidP="000161A6">
      <w:pPr>
        <w:pStyle w:val="Heading1"/>
      </w:pPr>
      <w:r w:rsidRPr="00A422C6">
        <w:t xml:space="preserve">Ecosystem </w:t>
      </w:r>
      <w:r w:rsidRPr="00DD6D62">
        <w:t>Considerations</w:t>
      </w:r>
    </w:p>
    <w:p w14:paraId="1F465700" w14:textId="77777777" w:rsidR="003223BF" w:rsidRPr="00DD6D62" w:rsidRDefault="003223BF" w:rsidP="00845A93">
      <w:pPr>
        <w:pStyle w:val="Heading2"/>
      </w:pPr>
      <w:r w:rsidRPr="00DD6D62">
        <w:t>Ecosystem effects on the stock</w:t>
      </w:r>
    </w:p>
    <w:p w14:paraId="68846241" w14:textId="77777777" w:rsidR="003223BF" w:rsidRPr="00CF01C4" w:rsidRDefault="003223BF" w:rsidP="00845A93">
      <w:pPr>
        <w:pStyle w:val="Heading3"/>
      </w:pPr>
      <w:r w:rsidRPr="00CF01C4">
        <w:t>Prey availability/abundance trends</w:t>
      </w:r>
    </w:p>
    <w:p w14:paraId="63D4C531" w14:textId="4FD8BD0B" w:rsidR="003223BF" w:rsidRPr="0087267B" w:rsidRDefault="003223BF" w:rsidP="003223BF">
      <w:pPr>
        <w:rPr>
          <w:highlight w:val="lightGray"/>
        </w:rPr>
      </w:pPr>
      <w:r w:rsidRPr="00CF01C4">
        <w:t>Results from an Ecopath-like model (Aydin et al., 2007) based on stomach content data collected in the early 1990’s indicate that flathead sole occupy an intermediate trophic level in the eastern Bering Sea ecosystem</w:t>
      </w:r>
      <w:r w:rsidR="003D0D38" w:rsidRPr="00CF01C4">
        <w:t xml:space="preserve"> (</w:t>
      </w:r>
      <w:r w:rsidR="003D0D38" w:rsidRPr="00CF01C4">
        <w:fldChar w:fldCharType="begin"/>
      </w:r>
      <w:r w:rsidR="003D0D38" w:rsidRPr="00CF01C4">
        <w:instrText xml:space="preserve"> REF _Ref402785934 \h </w:instrText>
      </w:r>
      <w:r w:rsidR="0087267B" w:rsidRPr="00CF01C4">
        <w:instrText xml:space="preserve"> \* MERGEFORMAT </w:instrText>
      </w:r>
      <w:r w:rsidR="003D0D38" w:rsidRPr="00CF01C4">
        <w:fldChar w:fldCharType="separate"/>
      </w:r>
      <w:r w:rsidR="00FB4444" w:rsidRPr="000B2614">
        <w:t xml:space="preserve">Figure </w:t>
      </w:r>
      <w:r w:rsidR="00FB4444">
        <w:rPr>
          <w:noProof/>
        </w:rPr>
        <w:t>9.40</w:t>
      </w:r>
      <w:r w:rsidR="003D0D38" w:rsidRPr="00CF01C4">
        <w:fldChar w:fldCharType="end"/>
      </w:r>
      <w:r w:rsidR="003D0D38" w:rsidRPr="00CF01C4">
        <w:t xml:space="preserve">). </w:t>
      </w:r>
      <w:r w:rsidRPr="00CF01C4">
        <w:t xml:space="preserve">They feed upon a variety of species, including juvenile walleye pollock and other miscellaneous fish, brittlestars, polychaetes, and crustaceans </w:t>
      </w:r>
      <w:r w:rsidR="00BA16B2" w:rsidRPr="00CF01C4">
        <w:t>(</w:t>
      </w:r>
      <w:r w:rsidR="00BA16B2" w:rsidRPr="00CF01C4">
        <w:fldChar w:fldCharType="begin"/>
      </w:r>
      <w:r w:rsidR="00BA16B2" w:rsidRPr="00CF01C4">
        <w:instrText xml:space="preserve"> REF _Ref402786008 \h </w:instrText>
      </w:r>
      <w:r w:rsidR="0087267B" w:rsidRPr="00CF01C4">
        <w:instrText xml:space="preserve"> \* MERGEFORMAT </w:instrText>
      </w:r>
      <w:r w:rsidR="00BA16B2" w:rsidRPr="00CF01C4">
        <w:fldChar w:fldCharType="separate"/>
      </w:r>
      <w:r w:rsidR="00FB4444" w:rsidRPr="009A0A5C">
        <w:t xml:space="preserve">Figure </w:t>
      </w:r>
      <w:r w:rsidR="00FB4444">
        <w:rPr>
          <w:noProof/>
        </w:rPr>
        <w:t>9.41</w:t>
      </w:r>
      <w:r w:rsidR="00BA16B2" w:rsidRPr="00CF01C4">
        <w:fldChar w:fldCharType="end"/>
      </w:r>
      <w:r w:rsidR="00BA16B2" w:rsidRPr="00CF01C4">
        <w:t xml:space="preserve">). </w:t>
      </w:r>
      <w:r w:rsidRPr="00CF01C4">
        <w:t>The proportion of the diet composed of fish appears to increase with flathead sole size (Lang et al., 2003</w:t>
      </w:r>
      <w:r w:rsidRPr="00C85A06">
        <w:t xml:space="preserve">). </w:t>
      </w:r>
      <w:r w:rsidR="00C85A06">
        <w:t>The 2017 pollock assessment estimated high recruitment in 2014 and 2015</w:t>
      </w:r>
      <w:r w:rsidR="00882398">
        <w:t xml:space="preserve"> (Ianelli et al. 2017)</w:t>
      </w:r>
      <w:r w:rsidR="00C85A06">
        <w:t>.</w:t>
      </w:r>
      <w:r w:rsidR="007A3870">
        <w:t xml:space="preserve"> </w:t>
      </w:r>
      <w:r w:rsidRPr="00CF01C4">
        <w:t xml:space="preserve">Information </w:t>
      </w:r>
      <w:r w:rsidR="00FC1219" w:rsidRPr="00CF01C4">
        <w:t>about</w:t>
      </w:r>
      <w:r w:rsidRPr="00CF01C4">
        <w:t xml:space="preserve"> the abundance trends of the benthic infauna of the Bering Sea shelf</w:t>
      </w:r>
      <w:r w:rsidR="00FC1219" w:rsidRPr="00CF01C4">
        <w:t xml:space="preserve"> is sparse, although some benthic infauna are caught in the EBS groundfish trawl survey</w:t>
      </w:r>
      <w:r w:rsidRPr="00CF01C4">
        <w:t xml:space="preserve">. The original description of infaunal distribution and abundance by Haflinger (1981) resulted from sampling conducted in 1975 and 1976 and has not been re-sampled since. </w:t>
      </w:r>
    </w:p>
    <w:p w14:paraId="26765277" w14:textId="77777777" w:rsidR="003223BF" w:rsidRPr="00C85A06" w:rsidRDefault="003223BF" w:rsidP="003223BF">
      <w:r w:rsidRPr="00C85A06">
        <w:lastRenderedPageBreak/>
        <w:t xml:space="preserve">McConnaughy and Smith (2000) compared the diet between areas with high survey CPUE to that in areas with low survey CPUE for a variety of flatfish species. For flathead sole, the diet in high CPUE areas consisted largely of echinoderms (59% by weight; mostly ophiuroids), whereas 60% of the diet in the low CPUE areas consisted of fish, mostly pollock. These areas also differed in sediment types, with the high CPUE areas consisting of relatively more mud than the low CPUE areas. McConnaughy and Smith (2000) hypothesized that the substrate-mediated food habits of flathead sole were influenced by energetic foraging costs. </w:t>
      </w:r>
    </w:p>
    <w:p w14:paraId="06E45F88" w14:textId="77777777" w:rsidR="002A4E49" w:rsidRPr="0072311F" w:rsidRDefault="002A4E49" w:rsidP="00845A93">
      <w:pPr>
        <w:pStyle w:val="Heading3"/>
      </w:pPr>
      <w:r w:rsidRPr="0072311F">
        <w:t xml:space="preserve">Predator population trends </w:t>
      </w:r>
    </w:p>
    <w:p w14:paraId="2DA0BA55" w14:textId="389DAA9B" w:rsidR="00C30DC5" w:rsidRPr="0072311F" w:rsidRDefault="002A4E49" w:rsidP="00C30DC5">
      <w:r w:rsidRPr="0072311F">
        <w:t>The dominant predators of adult flathead sole are Pacific cod and walleye pollock (</w:t>
      </w:r>
      <w:r w:rsidRPr="0072311F">
        <w:fldChar w:fldCharType="begin"/>
      </w:r>
      <w:r w:rsidRPr="0072311F">
        <w:instrText xml:space="preserve"> REF _Ref402787466 \h </w:instrText>
      </w:r>
      <w:r w:rsidR="0087267B" w:rsidRPr="0072311F">
        <w:instrText xml:space="preserve"> \* MERGEFORMAT </w:instrText>
      </w:r>
      <w:r w:rsidRPr="0072311F">
        <w:fldChar w:fldCharType="separate"/>
      </w:r>
      <w:r w:rsidR="00FB4444" w:rsidRPr="009A0A5C">
        <w:t xml:space="preserve">Figure </w:t>
      </w:r>
      <w:r w:rsidR="00FB4444">
        <w:rPr>
          <w:noProof/>
        </w:rPr>
        <w:t>9.42</w:t>
      </w:r>
      <w:r w:rsidRPr="0072311F">
        <w:fldChar w:fldCharType="end"/>
      </w:r>
      <w:r w:rsidRPr="0072311F">
        <w:t>). Pacific cod, along with skates, also account for most of the predation upon flathead sole less than 5 cm (Lang et al. 2003). Arrowtooth flounder, Greenland turbot, walleye pollock, and Pacific halibut comprised other predators. Flathead sole contributed a relatively minor portion of the diet of skates from 1993-1996, on average less than 2% by weight, although flatfish in general comprised a more substantial portion of skates greater than 40 cm. A similar pattern was seen with Pacific cod, where flathead sole generally contribute less than 1% of the cod diet by weight, although flatfish in general comprised up to 5% of the diet of cod greater than 60 cm.</w:t>
      </w:r>
      <w:r w:rsidR="001772C3" w:rsidRPr="0072311F">
        <w:t xml:space="preserve"> </w:t>
      </w:r>
      <w:r w:rsidR="00D2091C" w:rsidRPr="00D2091C">
        <w:t xml:space="preserve">In 2017 the survey biomass for EBS Pacific cod declined by 46%, the largest decline of Pacific cod in the history of the survey </w:t>
      </w:r>
      <w:r w:rsidRPr="00D2091C">
        <w:t>(</w:t>
      </w:r>
      <w:r w:rsidR="00D2091C" w:rsidRPr="00D2091C">
        <w:t>Thompson et al. 2017</w:t>
      </w:r>
      <w:r w:rsidRPr="00D2091C">
        <w:t>).</w:t>
      </w:r>
      <w:r w:rsidR="00D2091C" w:rsidRPr="00D2091C">
        <w:t xml:space="preserve"> A survey extension to the Northern Bering Sea (NBS) showed a substantial increase in NBS Pacific cod in 2017 from the previous NBS survey in 2010. The NBS survey was completed again in 2018 and showed a high level of Pacific cod in the region. Recent genetics work (pers. comm. Spies) showed that the cod found in the EBS shelf and NBS surveys cannot be distinguished genetically. See the EBS Pacific cod assessment within this SAFE report for more information.</w:t>
      </w:r>
      <w:r w:rsidRPr="00D2091C">
        <w:t xml:space="preserve"> </w:t>
      </w:r>
      <w:r w:rsidR="003479FA">
        <w:t xml:space="preserve">Survey </w:t>
      </w:r>
      <w:r w:rsidR="003479FA" w:rsidRPr="003479FA">
        <w:t>b</w:t>
      </w:r>
      <w:r w:rsidRPr="003479FA">
        <w:t xml:space="preserve">iomass of skates </w:t>
      </w:r>
      <w:r w:rsidR="003479FA" w:rsidRPr="003479FA">
        <w:t>in the Bering Sea has been increasing since 2011</w:t>
      </w:r>
      <w:r w:rsidR="0052446B" w:rsidRPr="003479FA">
        <w:t xml:space="preserve"> (</w:t>
      </w:r>
      <w:r w:rsidR="00483F4F">
        <w:t xml:space="preserve">Ormseth 2016, </w:t>
      </w:r>
      <w:r w:rsidR="003479FA" w:rsidRPr="003479FA">
        <w:t>Ormseth 2017</w:t>
      </w:r>
      <w:r w:rsidR="0052446B" w:rsidRPr="003479FA">
        <w:t>)</w:t>
      </w:r>
      <w:r w:rsidRPr="003479FA">
        <w:t>.</w:t>
      </w:r>
      <w:r w:rsidR="003479FA" w:rsidRPr="003479FA">
        <w:t xml:space="preserve"> T</w:t>
      </w:r>
      <w:r w:rsidR="00C30DC5" w:rsidRPr="003479FA">
        <w:t>h</w:t>
      </w:r>
      <w:r w:rsidR="00C30DC5" w:rsidRPr="0072311F">
        <w:t xml:space="preserve">ere is a </w:t>
      </w:r>
      <w:r w:rsidR="003479FA">
        <w:t>large amount</w:t>
      </w:r>
      <w:r w:rsidR="00C30DC5" w:rsidRPr="0072311F">
        <w:t xml:space="preserve"> of uncertainty concer</w:t>
      </w:r>
      <w:r w:rsidR="003479FA">
        <w:t xml:space="preserve">ning predation on flathead sole; </w:t>
      </w:r>
      <w:r w:rsidR="00C30DC5" w:rsidRPr="0072311F">
        <w:t>almost 80% of the mortality that flathead sole experience is from unexplained sources</w:t>
      </w:r>
      <w:r w:rsidR="003479FA">
        <w:t xml:space="preserve"> (</w:t>
      </w:r>
      <w:r w:rsidR="003479FA">
        <w:fldChar w:fldCharType="begin"/>
      </w:r>
      <w:r w:rsidR="003479FA">
        <w:instrText xml:space="preserve"> REF _Ref402787466 \h </w:instrText>
      </w:r>
      <w:r w:rsidR="003479FA">
        <w:fldChar w:fldCharType="separate"/>
      </w:r>
      <w:r w:rsidR="00FB4444" w:rsidRPr="009A0A5C">
        <w:t xml:space="preserve">Figure </w:t>
      </w:r>
      <w:r w:rsidR="00FB4444">
        <w:rPr>
          <w:noProof/>
        </w:rPr>
        <w:t>9</w:t>
      </w:r>
      <w:r w:rsidR="00FB4444">
        <w:t>.</w:t>
      </w:r>
      <w:r w:rsidR="00FB4444">
        <w:rPr>
          <w:noProof/>
        </w:rPr>
        <w:t>42</w:t>
      </w:r>
      <w:r w:rsidR="003479FA">
        <w:fldChar w:fldCharType="end"/>
      </w:r>
      <w:r w:rsidR="003479FA">
        <w:t>)</w:t>
      </w:r>
      <w:r w:rsidR="00C30DC5" w:rsidRPr="0072311F">
        <w:t xml:space="preserve">. </w:t>
      </w:r>
    </w:p>
    <w:p w14:paraId="2C55E23C" w14:textId="0A190D73" w:rsidR="00C30DC5" w:rsidRPr="0072311F" w:rsidRDefault="00C30DC5" w:rsidP="00C30DC5">
      <w:r w:rsidRPr="0072311F">
        <w:t xml:space="preserve">There is some evidence of cannibalism for flathead sole. Stomach content data collected from 1990 indicate that flathead sole were the most dominant predator, and cannibalism was also noted in 1988 (Livingston et al. 1993). </w:t>
      </w:r>
    </w:p>
    <w:p w14:paraId="64ADC59A" w14:textId="77777777" w:rsidR="00A04490" w:rsidRPr="00BE4CFB" w:rsidRDefault="00A04490" w:rsidP="00845A93">
      <w:pPr>
        <w:pStyle w:val="Heading3"/>
      </w:pPr>
      <w:r w:rsidRPr="00BE4CFB">
        <w:t>Changes in habitat quality</w:t>
      </w:r>
    </w:p>
    <w:p w14:paraId="2A56CB7F" w14:textId="432D9B25" w:rsidR="002A4E49" w:rsidRPr="00BE4CFB" w:rsidRDefault="00A04490" w:rsidP="00A04490">
      <w:r w:rsidRPr="00BE4CFB">
        <w:t xml:space="preserve">The habitats occupied by flathead sole </w:t>
      </w:r>
      <w:r w:rsidR="00BE4CFB" w:rsidRPr="00BE4CFB">
        <w:t>are thought to be</w:t>
      </w:r>
      <w:r w:rsidRPr="00BE4CFB">
        <w:t xml:space="preserve"> influenced by temperature</w:t>
      </w:r>
      <w:r w:rsidR="00BE4CFB" w:rsidRPr="00BE4CFB">
        <w:t xml:space="preserve"> or the extent of sea ice</w:t>
      </w:r>
      <w:r w:rsidRPr="00BE4CFB">
        <w:t>, which has shown considerable variation in the eastern Bering Sea in recent years. For example, the timing of spawning and advection to nursery areas are expected to be affected by environmental variation. Flathead sole spawn in deeper waters near the margin of the continental shelf in late winter/early spring and migrate to their summer distribution of the mid and outer shelf in April/May. The distribution of flathead sole, as inferred by summer trawl survey data, has been variable. In 1999, one of the coldest years in the eastern Bering Sea, the distribution was shifted further to the southeast than it was during 1998-2002. Bottom temperatures during the 2006-2010 and 2012</w:t>
      </w:r>
      <w:r w:rsidR="00F3334E" w:rsidRPr="00BE4CFB">
        <w:t>-2013</w:t>
      </w:r>
      <w:r w:rsidRPr="00BE4CFB">
        <w:t xml:space="preserve"> summertime EBS Trawl Surveys </w:t>
      </w:r>
      <w:r w:rsidR="00F3334E" w:rsidRPr="00BE4CFB">
        <w:t>were</w:t>
      </w:r>
      <w:r w:rsidRPr="00BE4CFB">
        <w:t xml:space="preserve"> </w:t>
      </w:r>
      <w:r w:rsidR="004D0B38" w:rsidRPr="00BE4CFB">
        <w:t>colder than av</w:t>
      </w:r>
      <w:r w:rsidR="00BE4CFB" w:rsidRPr="00BE4CFB">
        <w:t>erage. 2018 was the warmest year recorded in the EBS shelf trawl survey and the only year in the history of the survey in which no cold pool was observed (i.e. no temperatures below 2 deg C were recorded at any survey station).</w:t>
      </w:r>
      <w:r w:rsidR="00BE4CFB">
        <w:t xml:space="preserve"> Further exploration of flathead sole behavior in relation to the cold pool is needed. If flathead sole move to avoid the cold pool, there may be an increase in flathead sole habitat with loss of sea ice.</w:t>
      </w:r>
    </w:p>
    <w:p w14:paraId="38C62A31" w14:textId="581E083C" w:rsidR="00ED3741" w:rsidRDefault="00C9607F" w:rsidP="00ED3741">
      <w:r>
        <w:t>In the 2010 NBS survey, n</w:t>
      </w:r>
      <w:r w:rsidR="00ED3741" w:rsidRPr="00C9607F">
        <w:t>o flathead sole were found in the northern Bering Sea area, but a substantial abundance of Bering flounder was found. Bering flounder biomass in the northern Bering Sea area was estimated at 12,761 t, larger than that in the standard survey area (12,360 t). This is consistent with the view that Bering flounder in the BSAI fishery are a marginal stock on the edge of their species range in the eastern Bering Sea</w:t>
      </w:r>
      <w:r w:rsidRPr="00C9607F">
        <w:t xml:space="preserve">. </w:t>
      </w:r>
      <w:r w:rsidR="00ED3741" w:rsidRPr="00C9607F">
        <w:t xml:space="preserve"> Potential management implications of the northern Bering Sea survey for Bering </w:t>
      </w:r>
      <w:r w:rsidR="00ED3741" w:rsidRPr="00C9607F">
        <w:lastRenderedPageBreak/>
        <w:t xml:space="preserve">flounder </w:t>
      </w:r>
      <w:r w:rsidRPr="00C9607F">
        <w:t xml:space="preserve">based on the 2010 NBS survey </w:t>
      </w:r>
      <w:r w:rsidR="00ED3741" w:rsidRPr="00C9607F">
        <w:t xml:space="preserve">were discussed in more detail in Appendix C </w:t>
      </w:r>
      <w:r w:rsidR="008F5008" w:rsidRPr="00C9607F">
        <w:t xml:space="preserve">of </w:t>
      </w:r>
      <w:r w:rsidR="00ED3741" w:rsidRPr="00C9607F">
        <w:t xml:space="preserve">the 2010 SAFE document (Stockhausen et al., 2010). </w:t>
      </w:r>
    </w:p>
    <w:p w14:paraId="132ECB54" w14:textId="17A819B4" w:rsidR="00C9607F" w:rsidRDefault="00F75036" w:rsidP="00ED3741">
      <w:r>
        <w:t>Survey biomass of flathead sole in the 2017 and 2018 NBS</w:t>
      </w:r>
      <w:r w:rsidR="00537995">
        <w:t xml:space="preserve"> </w:t>
      </w:r>
      <w:r>
        <w:t xml:space="preserve">was </w:t>
      </w:r>
      <w:r w:rsidR="00537995">
        <w:t xml:space="preserve">83 t </w:t>
      </w:r>
      <w:r w:rsidR="009C7BFF">
        <w:t>an</w:t>
      </w:r>
      <w:r w:rsidR="00537995">
        <w:t>d 51</w:t>
      </w:r>
      <w:r>
        <w:t>0 t</w:t>
      </w:r>
      <w:r w:rsidR="009C7BFF">
        <w:t>, respectively, and Bering flounder survey biomass was</w:t>
      </w:r>
      <w:r w:rsidR="00537995">
        <w:t xml:space="preserve"> 20,712 t and 30,025 t</w:t>
      </w:r>
      <w:r w:rsidR="009C7BFF">
        <w:t>. No genetics work has been done to date to determine if the flathead sole in the NBS are genetically the same as the flathead sole in the EBS, or if Bering flounder and flathead sole found in these areas are actually different species. Future assessments may need to incorporate the data from the NBS.</w:t>
      </w:r>
    </w:p>
    <w:p w14:paraId="33809891" w14:textId="77777777" w:rsidR="002A1C75" w:rsidRPr="00DD6D62" w:rsidRDefault="002A1C75" w:rsidP="00845A93">
      <w:pPr>
        <w:pStyle w:val="Heading2"/>
      </w:pPr>
      <w:r w:rsidRPr="00DD6D62">
        <w:t xml:space="preserve">Fishery Effects on the Ecosystem </w:t>
      </w:r>
    </w:p>
    <w:p w14:paraId="6BD36551" w14:textId="24BB43DE" w:rsidR="00FB4444" w:rsidRDefault="00632A4F" w:rsidP="008C5755">
      <w:r>
        <w:fldChar w:fldCharType="begin"/>
      </w:r>
      <w:r>
        <w:instrText xml:space="preserve"> REF _Ref528850673 \h </w:instrText>
      </w:r>
      <w:r>
        <w:fldChar w:fldCharType="separate"/>
      </w:r>
      <w:r w:rsidR="00FB4444" w:rsidRPr="00167203">
        <w:t xml:space="preserve">Table </w:t>
      </w:r>
      <w:r w:rsidR="00FB4444">
        <w:rPr>
          <w:noProof/>
        </w:rPr>
        <w:t>9</w:t>
      </w:r>
      <w:r w:rsidR="00FB4444">
        <w:t>.</w:t>
      </w:r>
      <w:r w:rsidR="00FB4444">
        <w:rPr>
          <w:noProof/>
        </w:rPr>
        <w:t>23</w:t>
      </w:r>
      <w:r>
        <w:fldChar w:fldCharType="end"/>
      </w:r>
      <w:r w:rsidR="004C5B8C">
        <w:t>-</w:t>
      </w:r>
      <w:r w:rsidR="004C5B8C">
        <w:fldChar w:fldCharType="begin"/>
      </w:r>
      <w:r w:rsidR="004C5B8C">
        <w:instrText xml:space="preserve"> REF _Ref530147556 \h </w:instrText>
      </w:r>
      <w:r w:rsidR="004C5B8C">
        <w:fldChar w:fldCharType="separate"/>
      </w:r>
      <w:r w:rsidR="004C5B8C" w:rsidRPr="007F77AA">
        <w:t xml:space="preserve">Table </w:t>
      </w:r>
      <w:r w:rsidR="004C5B8C">
        <w:rPr>
          <w:noProof/>
        </w:rPr>
        <w:t>9</w:t>
      </w:r>
      <w:r w:rsidR="004C5B8C">
        <w:t>.</w:t>
      </w:r>
      <w:r w:rsidR="004C5B8C">
        <w:rPr>
          <w:noProof/>
        </w:rPr>
        <w:t>26</w:t>
      </w:r>
      <w:r w:rsidR="004C5B8C">
        <w:fldChar w:fldCharType="end"/>
      </w:r>
      <w:r w:rsidR="004C5B8C">
        <w:t xml:space="preserve"> </w:t>
      </w:r>
      <w:r>
        <w:t>show the contribution of fishing targeting flathead sole on non-target specie</w:t>
      </w:r>
      <w:r w:rsidR="00577771">
        <w:t>s and prohibited species catch.</w:t>
      </w:r>
      <w:r w:rsidR="000E05CF">
        <w:t xml:space="preserve"> In </w:t>
      </w:r>
      <w:r w:rsidR="0069656D">
        <w:t>2020</w:t>
      </w:r>
      <w:r w:rsidR="000E05CF">
        <w:t>, the flathead sole fishery in the BSAI contributed 0-</w:t>
      </w:r>
      <w:r w:rsidR="0069656D">
        <w:t>12</w:t>
      </w:r>
      <w:r w:rsidR="000E05CF">
        <w:t xml:space="preserve">% of the catch of any nontarget species. </w:t>
      </w:r>
      <w:r w:rsidR="00296EE3">
        <w:fldChar w:fldCharType="begin"/>
      </w:r>
      <w:r w:rsidR="00296EE3">
        <w:instrText xml:space="preserve"> REF _Ref528850677 \h </w:instrText>
      </w:r>
      <w:r w:rsidR="00296EE3">
        <w:fldChar w:fldCharType="separate"/>
      </w:r>
      <w:r w:rsidR="00FB4444" w:rsidRPr="002116B3">
        <w:t xml:space="preserve">Table </w:t>
      </w:r>
      <w:r w:rsidR="00FB4444">
        <w:rPr>
          <w:noProof/>
        </w:rPr>
        <w:t>9</w:t>
      </w:r>
      <w:r w:rsidR="00FB4444">
        <w:t>.</w:t>
      </w:r>
      <w:r w:rsidR="00FB4444">
        <w:rPr>
          <w:noProof/>
        </w:rPr>
        <w:t>25</w:t>
      </w:r>
      <w:r w:rsidR="00296EE3">
        <w:fldChar w:fldCharType="end"/>
      </w:r>
      <w:r w:rsidR="00296EE3">
        <w:t xml:space="preserve"> shows the contribution of the directed flathead sole fishery to prohibited species catch estimates as a proportion of all prohibited species catch for each species. The flathead sole fishery caught </w:t>
      </w:r>
      <w:r w:rsidR="0069656D">
        <w:t>21</w:t>
      </w:r>
      <w:r w:rsidR="00296EE3">
        <w:t xml:space="preserve">% of </w:t>
      </w:r>
      <w:r w:rsidR="00296EE3" w:rsidRPr="00296EE3">
        <w:rPr>
          <w:i/>
        </w:rPr>
        <w:t>Opilio</w:t>
      </w:r>
      <w:r w:rsidR="00296EE3">
        <w:t xml:space="preserve"> tanner (snow) crab and </w:t>
      </w:r>
      <w:r w:rsidR="0069656D">
        <w:t>24</w:t>
      </w:r>
      <w:r w:rsidR="00296EE3">
        <w:t xml:space="preserve">% of </w:t>
      </w:r>
      <w:r w:rsidR="00296EE3" w:rsidRPr="00296EE3">
        <w:rPr>
          <w:i/>
        </w:rPr>
        <w:t xml:space="preserve">Bairdi </w:t>
      </w:r>
      <w:r w:rsidR="00296EE3">
        <w:t xml:space="preserve">tanner crab in </w:t>
      </w:r>
      <w:r w:rsidR="0069656D">
        <w:t>2020</w:t>
      </w:r>
      <w:r w:rsidR="00296EE3">
        <w:t xml:space="preserve">. </w:t>
      </w:r>
      <w:r w:rsidR="00296EE3">
        <w:fldChar w:fldCharType="begin"/>
      </w:r>
      <w:r w:rsidR="00296EE3">
        <w:instrText xml:space="preserve"> REF _Ref528855580 \h </w:instrText>
      </w:r>
      <w:r w:rsidR="00296EE3">
        <w:fldChar w:fldCharType="separate"/>
      </w:r>
    </w:p>
    <w:p w14:paraId="5E1A56CB" w14:textId="574EBDB8" w:rsidR="002A1C75" w:rsidRPr="00C9607F" w:rsidRDefault="00FB4444" w:rsidP="00296EE3">
      <w:r w:rsidRPr="007F77AA">
        <w:t xml:space="preserve">Table </w:t>
      </w:r>
      <w:r>
        <w:rPr>
          <w:noProof/>
        </w:rPr>
        <w:t>9</w:t>
      </w:r>
      <w:r>
        <w:t>.</w:t>
      </w:r>
      <w:r>
        <w:rPr>
          <w:noProof/>
        </w:rPr>
        <w:t>26</w:t>
      </w:r>
      <w:r w:rsidR="00296EE3">
        <w:fldChar w:fldCharType="end"/>
      </w:r>
      <w:r w:rsidR="00296EE3">
        <w:t xml:space="preserve"> shows that the proportion of BSAI halibut mortality as PSC that occurred in the directed flathead sole fishery was at </w:t>
      </w:r>
      <w:r w:rsidR="00B53E99">
        <w:t>8% in 2019 and 2.5% in 2020 o</w:t>
      </w:r>
      <w:r w:rsidR="00296EE3">
        <w:t>f the halibut mortality as PSC from all fisheries in the BSAI.</w:t>
      </w:r>
    </w:p>
    <w:p w14:paraId="6B1C3E09" w14:textId="416B8FAF" w:rsidR="00A312F5" w:rsidRPr="006B4F9E" w:rsidRDefault="00A312F5" w:rsidP="000161A6">
      <w:pPr>
        <w:pStyle w:val="Heading1"/>
      </w:pPr>
      <w:r w:rsidRPr="006B4F9E">
        <w:t>Data Gaps and Research Priorities</w:t>
      </w:r>
    </w:p>
    <w:p w14:paraId="12BA0F21" w14:textId="6D661312" w:rsidR="000E5E6F" w:rsidRDefault="006B4F9E" w:rsidP="00767056">
      <w:r>
        <w:t xml:space="preserve">The relationship between survey average bottom temperature and catchability that was previously included in this assessment was removed because it was estimated to be almost non-existent. However, flathead sole are thought to move in relation to the cold pool. It may be that average summer bottom temperature was not a sufficient measure of flathead sole behavior with respect to the cold pool. Other variables could be explored, and the data could be explored further to see if the temperature measured at the haul level is correlated with the magnitude of survey catches for flathead sole. </w:t>
      </w:r>
      <w:r w:rsidR="000E5E6F">
        <w:t xml:space="preserve">The VAST software package (Thorson and Barnett 2017) </w:t>
      </w:r>
      <w:r w:rsidR="004F190A">
        <w:t xml:space="preserve">is a promising avenue because it </w:t>
      </w:r>
      <w:r w:rsidR="000E5E6F">
        <w:t xml:space="preserve">provides sophisticated capabilities to explore such </w:t>
      </w:r>
      <w:r w:rsidR="004F190A">
        <w:t>relationships</w:t>
      </w:r>
      <w:r w:rsidR="000E5E6F">
        <w:t xml:space="preserve">, and has </w:t>
      </w:r>
      <w:r w:rsidR="004F190A">
        <w:t xml:space="preserve">already </w:t>
      </w:r>
      <w:r w:rsidR="000E5E6F">
        <w:t>been used to explore the effect of the cold pool on the distribution of EBS species</w:t>
      </w:r>
      <w:r w:rsidR="004F190A">
        <w:t xml:space="preserve"> (Thorson 2019)</w:t>
      </w:r>
      <w:r w:rsidR="000E5E6F">
        <w:t xml:space="preserve">. </w:t>
      </w:r>
    </w:p>
    <w:p w14:paraId="43823711" w14:textId="31DEF9B4" w:rsidR="006B4F9E" w:rsidRDefault="006B4F9E" w:rsidP="00767056">
      <w:r>
        <w:t xml:space="preserve">In addition, it is thought that some </w:t>
      </w:r>
      <w:del w:id="53" w:author="Ben.Williams" w:date="2020-11-02T18:01:00Z">
        <w:r w:rsidDel="00922FBF">
          <w:delText>mid</w:delText>
        </w:r>
      </w:del>
      <w:ins w:id="54" w:author="Ben.Williams" w:date="2020-11-02T18:01:00Z">
        <w:r w:rsidR="00922FBF">
          <w:t>mis</w:t>
        </w:r>
      </w:ins>
      <w:r>
        <w:t>-identification of Bering flounder and flathead sole occur, but also Bering flounder are thought to be found in colder, more northern areas. The length-at-age data could be explored with respect to temperature at the time of each survey haul to see if a more effective way to separate the morphologically similar congeners is by area</w:t>
      </w:r>
      <w:r w:rsidR="00612595">
        <w:t xml:space="preserve"> or haul</w:t>
      </w:r>
      <w:r>
        <w:t>, rather than by species identification. It is not actually known that Bering flounder are a different species than flathead sole</w:t>
      </w:r>
      <w:r w:rsidR="008417CF">
        <w:t xml:space="preserve"> (pers. comm. Ingrid Spies)</w:t>
      </w:r>
      <w:r>
        <w:t>.</w:t>
      </w:r>
    </w:p>
    <w:p w14:paraId="7E0DA6BD" w14:textId="315C785C" w:rsidR="00767056" w:rsidRPr="00486C44" w:rsidRDefault="00767056" w:rsidP="00767056">
      <w:r w:rsidRPr="00486C44">
        <w:t>Estimation of natural mortality and mean catchability, perhaps with development of a prior for</w:t>
      </w:r>
      <w:r w:rsidR="00486C44" w:rsidRPr="00486C44">
        <w:t xml:space="preserve"> each of these two parameters c</w:t>
      </w:r>
      <w:r w:rsidRPr="00486C44">
        <w:t>ould be explored in future assessments to better represent uncertainty in biomass and management quantities. Uncertainty bounds are small in the current and likely overstate our knowledge of stock status.</w:t>
      </w:r>
    </w:p>
    <w:p w14:paraId="47C05F9B" w14:textId="015A7EC9" w:rsidR="00E52988" w:rsidRPr="00486C44" w:rsidRDefault="00767056" w:rsidP="00C921D5">
      <w:r w:rsidRPr="00486C44">
        <w:t xml:space="preserve">The detail with which fishery data are included in the assessment could be explored further. </w:t>
      </w:r>
      <w:r w:rsidR="00C921D5" w:rsidRPr="00486C44">
        <w:t>Up to 30% of the catch was taken by pelagic trawls in some years; future assessments could model the pelagic trawl fishery</w:t>
      </w:r>
      <w:r w:rsidR="00851C5E" w:rsidRPr="00486C44">
        <w:t xml:space="preserve"> as a separate fleet</w:t>
      </w:r>
      <w:r w:rsidR="00C921D5" w:rsidRPr="00486C44">
        <w:t>, which may have different selectivity than non-pelagic trawls</w:t>
      </w:r>
      <w:r w:rsidR="000C5575" w:rsidRPr="00486C44">
        <w:t xml:space="preserve">. </w:t>
      </w:r>
      <w:r w:rsidR="00486C44" w:rsidRPr="00486C44">
        <w:t>In addition, discards are not modeled separately for this stock and this could be investigated.</w:t>
      </w:r>
    </w:p>
    <w:p w14:paraId="1D23EBED" w14:textId="7CB79923" w:rsidR="00851C5E" w:rsidRPr="00486C44" w:rsidRDefault="00767056" w:rsidP="00D61C84">
      <w:r w:rsidRPr="00486C44">
        <w:t>EBS slope</w:t>
      </w:r>
      <w:r w:rsidR="00B108C2" w:rsidRPr="00486C44">
        <w:t xml:space="preserve"> data</w:t>
      </w:r>
      <w:r w:rsidR="00486C44">
        <w:t xml:space="preserve">, the Northwest region of the EBS shelf survey, and the Northern Bering Sea survey </w:t>
      </w:r>
      <w:r w:rsidRPr="00486C44">
        <w:t xml:space="preserve">could be </w:t>
      </w:r>
      <w:r w:rsidR="00486C44">
        <w:t>investigated for potential incorporation</w:t>
      </w:r>
      <w:r w:rsidR="00B108C2" w:rsidRPr="00486C44">
        <w:t xml:space="preserve"> into the assessment.</w:t>
      </w:r>
      <w:r w:rsidRPr="00486C44">
        <w:t xml:space="preserve"> Although</w:t>
      </w:r>
      <w:r w:rsidR="00B108C2" w:rsidRPr="00486C44">
        <w:t xml:space="preserve"> </w:t>
      </w:r>
      <w:r w:rsidRPr="00486C44">
        <w:t xml:space="preserve">flathead sole tend to prefer the shelf, data on flathead sole exist in the slope survey and should be explored further. The upcoming stock structure analysis for BSAI flathead sole will include slope data. </w:t>
      </w:r>
      <w:r w:rsidR="00B108C2" w:rsidRPr="00486C44">
        <w:t xml:space="preserve">Aleutian Islands data could be used as a </w:t>
      </w:r>
      <w:r w:rsidR="00B108C2" w:rsidRPr="00486C44">
        <w:lastRenderedPageBreak/>
        <w:t>second survey,</w:t>
      </w:r>
      <w:r w:rsidRPr="00486C44">
        <w:t xml:space="preserve"> although there are relatively few flathead sole found in the Aleutian Islands</w:t>
      </w:r>
      <w:r w:rsidR="00B108C2" w:rsidRPr="00486C44">
        <w:t>. Alternatively, a survey averaging approach could be used instead o</w:t>
      </w:r>
      <w:r w:rsidR="00D61C84" w:rsidRPr="00486C44">
        <w:t>f the linear regression to interpolate</w:t>
      </w:r>
      <w:r w:rsidR="00B108C2" w:rsidRPr="00486C44">
        <w:t xml:space="preserve"> AI survey biomass in years without an AI survey. </w:t>
      </w:r>
      <w:r w:rsidR="00D61C84" w:rsidRPr="00486C44">
        <w:t>A</w:t>
      </w:r>
      <w:r w:rsidR="00B108C2" w:rsidRPr="00486C44">
        <w:t xml:space="preserve">dvantages would be improved estimates of uncertainty about interpolated </w:t>
      </w:r>
      <w:r w:rsidR="00D61C84" w:rsidRPr="00486C44">
        <w:t xml:space="preserve">AI </w:t>
      </w:r>
      <w:r w:rsidR="00B108C2" w:rsidRPr="00486C44">
        <w:t>survey biomass estimates, and the assumption that interpolated biomass estimates are more closely related to survey biomass in the AI in surrounding years (rather than related to survey biomass in the EBS in those years). However, the contribution of AI biomass to the survey biomass index is a very small fraction of the total biomass</w:t>
      </w:r>
      <w:r w:rsidR="00D61C84" w:rsidRPr="00486C44">
        <w:t xml:space="preserve"> and therefore alternative methods for including AI data may not have a large influence on results.</w:t>
      </w:r>
    </w:p>
    <w:p w14:paraId="6BD2D444" w14:textId="6FBD9699" w:rsidR="00767056" w:rsidRPr="00486C44" w:rsidRDefault="00767056" w:rsidP="00767056">
      <w:r w:rsidRPr="00486C44">
        <w:t>An exploration of the use of stock-recruitment relationships (Ricker, Beverton-Holt) has been considered in the past and could be considered for this new modeling framework, in response to previous GPT and SSC comments from several years ago. Likewise, a new ageing error matrix could be estimated using updated data and methods described in Punt et al. (2008).</w:t>
      </w:r>
    </w:p>
    <w:p w14:paraId="3BD385EE" w14:textId="0D2D15CB" w:rsidR="00A312F5" w:rsidRPr="008B3341" w:rsidRDefault="00A312F5" w:rsidP="000161A6">
      <w:pPr>
        <w:pStyle w:val="Heading1"/>
      </w:pPr>
      <w:r w:rsidRPr="008B3341">
        <w:t>Literature Cited</w:t>
      </w:r>
    </w:p>
    <w:p w14:paraId="4AA3B283" w14:textId="5ABDBC73" w:rsidR="00422EE0" w:rsidRDefault="00422EE0" w:rsidP="00422EE0">
      <w:pPr>
        <w:pStyle w:val="Litcitation"/>
      </w:pPr>
      <w:r w:rsidRPr="008B3341">
        <w:t>Aydin, K., S. Gaichas, I. Ortiz, D. Kinzey, and N. Friday. 2007. A comparison of the Bering Sea, Gulf of Alaska, and Aleutian Islands large marine ecosystems through food web modeling. NOAA Tech. Memo. NMFS-AFSC-178. 298 p.</w:t>
      </w:r>
    </w:p>
    <w:p w14:paraId="46A11217" w14:textId="7D8DDFBD" w:rsidR="003D7B36" w:rsidRPr="008B3341" w:rsidRDefault="003D7B36" w:rsidP="00422EE0">
      <w:pPr>
        <w:pStyle w:val="Litcitation"/>
      </w:pPr>
      <w:r w:rsidRPr="003D7B36">
        <w:t>Cooper, D. and Wilderbuer, T. (2020). Update on Eastern Bering Sea Winter Spawning Flatfish Recruitment and Wind Forcing. In: E.C. Siddon, 2020. Ecosystem Status Report 2020: Eastern Bering Sea, Stock Assessment and Fishery Evaluation Report, North Pacific Fishery Management Council, 1007 West Third, Suite 400, Anchorage, Alaska 99501</w:t>
      </w:r>
    </w:p>
    <w:p w14:paraId="138029BC" w14:textId="4C4D2916" w:rsidR="00D67A01" w:rsidRDefault="00D67A01" w:rsidP="00422EE0">
      <w:pPr>
        <w:pStyle w:val="Litcitation"/>
      </w:pPr>
      <w:r w:rsidRPr="00D67A01">
        <w:t>Fournier, D.A., Skaug, H.J., Ancheta, J., Ianelli, J., Magnusson, A., Maunder, M.N., Nielsen, A., and Sibert, J. 2012. AD Model Builder: using automatic differentiation for statistical inference of highly parameterized complex nonlinear models. Optim. Methods Softw. 27:233-249.</w:t>
      </w:r>
    </w:p>
    <w:p w14:paraId="05043072" w14:textId="3407A57E" w:rsidR="00422EE0" w:rsidRPr="008B3341" w:rsidDel="002B1940" w:rsidRDefault="00422EE0" w:rsidP="00422EE0">
      <w:pPr>
        <w:pStyle w:val="Litcitation"/>
        <w:rPr>
          <w:del w:id="55" w:author="Ben.Williams" w:date="2020-11-02T16:13:00Z"/>
        </w:rPr>
      </w:pPr>
      <w:del w:id="56" w:author="Ben.Williams" w:date="2020-11-02T16:13:00Z">
        <w:r w:rsidRPr="008B3341" w:rsidDel="002B1940">
          <w:delText>Fournier, D.A. and C.P. Archibald. 1982. A general theory for analyzing catch-at-age data. Can. J. Fish. Aquat. Sci. 39:1195-1207.</w:delText>
        </w:r>
      </w:del>
    </w:p>
    <w:p w14:paraId="76E5F4EE" w14:textId="1418DBC3" w:rsidR="00E16249" w:rsidRPr="008B3341" w:rsidRDefault="00E16249" w:rsidP="00E16249">
      <w:pPr>
        <w:pStyle w:val="Litcitation"/>
      </w:pPr>
      <w:r w:rsidRPr="008B3341">
        <w:t>Francis, R. I. C. C. (2011). Data weighting in statistical fisheries stock assessment models. Canadian Journal of Fisheries and Aquatic Sciences, 68, 1124-1138.</w:t>
      </w:r>
    </w:p>
    <w:p w14:paraId="12FBF48F" w14:textId="77777777" w:rsidR="00422EE0" w:rsidRPr="008B3341" w:rsidRDefault="00422EE0" w:rsidP="00422EE0">
      <w:pPr>
        <w:pStyle w:val="Litcitation"/>
      </w:pPr>
      <w:r w:rsidRPr="008B3341">
        <w:t>Haflinger, K. 1981. A survey of benthic infaunal communities of the southeastern Bering Sea shelf. In D.W Hood and J.A. Calder (eds), The eastern Bering Sea shelf: oceanography and resources. Univ. of Wash. Press, Seattle, pp 1091-1104.</w:t>
      </w:r>
    </w:p>
    <w:p w14:paraId="66E1CABE" w14:textId="16844824" w:rsidR="00422EE0" w:rsidRPr="008B3341" w:rsidRDefault="00422EE0" w:rsidP="00422EE0">
      <w:pPr>
        <w:pStyle w:val="Litcitation"/>
      </w:pPr>
      <w:r w:rsidRPr="008B3341">
        <w:t>Hart, J.L. 1973. Pacific fishes of Canada. Canadian Government Publishing Centre, Supply and Services Canada, Ottawa, Canada KIA OS9.</w:t>
      </w:r>
    </w:p>
    <w:p w14:paraId="539E2B6B" w14:textId="4370CD06" w:rsidR="008C743D" w:rsidRDefault="008C743D" w:rsidP="008C743D">
      <w:pPr>
        <w:pStyle w:val="Litcitation"/>
      </w:pPr>
      <w:r w:rsidRPr="008B3341">
        <w:t>Ianelli, J., Kotwicki, S., Honkalehto, T., Holsman, K., an</w:t>
      </w:r>
      <w:r w:rsidR="00F908E4" w:rsidRPr="008B3341">
        <w:t>d Fissel, B. 2017. 1. Assessment</w:t>
      </w:r>
      <w:r w:rsidRPr="008B3341">
        <w:t xml:space="preserve"> of the Walleye Pollock Stock in the Eastern Bering Sea. </w:t>
      </w:r>
      <w:r w:rsidRPr="008B3341">
        <w:rPr>
          <w:u w:val="single"/>
        </w:rPr>
        <w:t>In</w:t>
      </w:r>
      <w:r w:rsidRPr="008B3341">
        <w:t xml:space="preserve"> Stock Assessment and Fishery Evaluation Report for the Groundfish Resources of the Bering Sea/Aleutian Islands Region, p. 55-184. North Pacific Fishery Management Council, P.O. Box 103136, Anchorage, Alaska 99510.</w:t>
      </w:r>
    </w:p>
    <w:p w14:paraId="5976411C" w14:textId="17E9AB40" w:rsidR="003D7B36" w:rsidRDefault="003D7B36" w:rsidP="008C743D">
      <w:pPr>
        <w:pStyle w:val="Litcitation"/>
      </w:pPr>
      <w:r w:rsidRPr="003D7B36">
        <w:t>Ianelli, J., B. Fissel, K. Holsman, T. Honkalehto, S. Kotwicki, C. Monnahan, E. Siddon, S. Stienessen, and J. Thorson (2019). Assessment of the Walleye Pollock Stock in the Eastern Bering Sea. In: Stock Assessment and Fishery Evaluation Report for the Groundfish Resources of the Bering Sea/Aleutian Islands Regions. Report, North Pacific Fishery Management Council.</w:t>
      </w:r>
    </w:p>
    <w:p w14:paraId="7A5B7E07" w14:textId="11BC7FA8" w:rsidR="00695839" w:rsidRPr="008B3341" w:rsidRDefault="00695839" w:rsidP="008C743D">
      <w:pPr>
        <w:pStyle w:val="Litcitation"/>
      </w:pPr>
      <w:r w:rsidRPr="00695839">
        <w:t>Lee</w:t>
      </w:r>
      <w:r>
        <w:t>, H., K.R. Piner, I.G. Taylor, T. Kitakado (2019).</w:t>
      </w:r>
      <w:r w:rsidRPr="00695839">
        <w:t xml:space="preserve"> </w:t>
      </w:r>
      <w:r>
        <w:t>On the use of c</w:t>
      </w:r>
      <w:r w:rsidRPr="00695839">
        <w:t xml:space="preserve">onditional </w:t>
      </w:r>
      <w:r>
        <w:t>age at length d</w:t>
      </w:r>
      <w:r w:rsidRPr="00695839">
        <w:t xml:space="preserve">ata as a </w:t>
      </w:r>
      <w:r>
        <w:t>likelihood c</w:t>
      </w:r>
      <w:r w:rsidRPr="00695839">
        <w:t xml:space="preserve">omponent in </w:t>
      </w:r>
      <w:r>
        <w:t>i</w:t>
      </w:r>
      <w:r w:rsidRPr="00695839">
        <w:t>ntegra</w:t>
      </w:r>
      <w:r>
        <w:t xml:space="preserve">ted population dynamics models. Fisheries Research. 216: 204-211. </w:t>
      </w:r>
      <w:r w:rsidRPr="00695839">
        <w:t>https://doi.org/10.1016/j.fishres.2019.04.007</w:t>
      </w:r>
    </w:p>
    <w:p w14:paraId="4EB466B1" w14:textId="384A55A8" w:rsidR="00422EE0" w:rsidRPr="008B3341" w:rsidRDefault="00422EE0" w:rsidP="00422EE0">
      <w:pPr>
        <w:pStyle w:val="Litcitation"/>
      </w:pPr>
      <w:r w:rsidRPr="008B3341">
        <w:lastRenderedPageBreak/>
        <w:t xml:space="preserve">Livingston, P.A., A. Ward, G.M. Lang, and M-S. Yang. 1993. Groundfish food habits and predation on commercially important prey species in the eastern Bering Sea from </w:t>
      </w:r>
      <w:r w:rsidR="005F3AD1">
        <w:t>1987 to 1989. U.S. Dep. Commer.</w:t>
      </w:r>
      <w:r w:rsidRPr="008B3341">
        <w:t xml:space="preserve"> NOAA Tech. Memo. NMFS-AFSC-11. 192 pp.</w:t>
      </w:r>
    </w:p>
    <w:p w14:paraId="79D47D1F" w14:textId="77777777" w:rsidR="00422EE0" w:rsidRPr="008B3341" w:rsidRDefault="00422EE0" w:rsidP="00422EE0">
      <w:pPr>
        <w:pStyle w:val="Litcitation"/>
      </w:pPr>
      <w:r w:rsidRPr="008B3341">
        <w:t>McConnaughy, R.A. and K.R. Smith. 2000. Associations between flatfish abundance and surficial sediments in the eastern Bering Sea. Can J. Fish. Aquat. Sci. 2410-2419.</w:t>
      </w:r>
    </w:p>
    <w:p w14:paraId="31DCD054" w14:textId="07421BA6" w:rsidR="0050501B" w:rsidRPr="008B3341" w:rsidRDefault="008172A9" w:rsidP="0050501B">
      <w:pPr>
        <w:pStyle w:val="Litcitation"/>
      </w:pPr>
      <w:r>
        <w:t>McGilliard, C.R., D. Nichol, and L. Britt. 2019</w:t>
      </w:r>
      <w:r w:rsidR="0050501B" w:rsidRPr="008B3341">
        <w:t xml:space="preserve">. 9. Assessment of the Flathead Sole-Bering flounder Stock in the Bering Sea and Aleutian Islands. </w:t>
      </w:r>
      <w:r w:rsidR="0050501B" w:rsidRPr="008B3341">
        <w:rPr>
          <w:u w:val="single"/>
        </w:rPr>
        <w:t>In</w:t>
      </w:r>
      <w:r w:rsidR="0050501B" w:rsidRPr="008B3341">
        <w:t xml:space="preserve"> Stock Assessment and Fishery Evaluation Report for the Groundfish Resources of the Bering Sea/Aleutian Islands Region, p. 855-860. North Pacific Fishery Management Council, P.O. Box 103136, Anchorage, Alaska 99510.</w:t>
      </w:r>
    </w:p>
    <w:p w14:paraId="3C19B94F" w14:textId="3A786F2E" w:rsidR="00C42509" w:rsidRDefault="00C42509" w:rsidP="00C42509">
      <w:pPr>
        <w:pStyle w:val="Litcitation"/>
      </w:pPr>
      <w:r w:rsidRPr="008B3341">
        <w:t xml:space="preserve">McGilliard, C.R., </w:t>
      </w:r>
      <w:del w:id="57" w:author="Ben.Williams" w:date="2020-11-02T17:53:00Z">
        <w:r w:rsidRPr="008B3341" w:rsidDel="001F35FF">
          <w:delText xml:space="preserve"> </w:delText>
        </w:r>
      </w:del>
      <w:r>
        <w:t>Nichol, D., and Palsson, W. 2018</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4C71C537" w14:textId="5B88238D" w:rsidR="00E31BF0" w:rsidRDefault="00E31BF0" w:rsidP="00E31BF0">
      <w:pPr>
        <w:pStyle w:val="Litcitation"/>
      </w:pPr>
      <w:r w:rsidRPr="008B3341">
        <w:t xml:space="preserve">McGilliard, C.R., Stockhausen, W., Nichol, D., and Palsson, W. 2016.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 p. 1229-1318. North Pacific Fishery Management Council, P.O. Box 103136, Anchorage, Alaska 99510.</w:t>
      </w:r>
    </w:p>
    <w:p w14:paraId="10C8C71F" w14:textId="33CDD8AA" w:rsidR="00D038F3" w:rsidRPr="008B3341" w:rsidRDefault="00D038F3" w:rsidP="00D038F3">
      <w:pPr>
        <w:pStyle w:val="Litcitation"/>
      </w:pPr>
      <w:r w:rsidRPr="008B3341">
        <w:t>McGilliard, C.R., Nichol, D., and Palsson, W.</w:t>
      </w:r>
      <w:r w:rsidR="001F0AAF">
        <w:t>, Stockhausen, W.</w:t>
      </w:r>
      <w:r w:rsidRPr="008B3341">
        <w:t xml:space="preserve"> 201</w:t>
      </w:r>
      <w:r>
        <w:t>4</w:t>
      </w:r>
      <w:r w:rsidRPr="008B3341">
        <w:t xml:space="preserve">. 9. Assessment of the Flathead Sole-Bering flounder Stock in the Bering Sea and Aleutian Islands.  </w:t>
      </w:r>
      <w:r w:rsidRPr="008B3341">
        <w:rPr>
          <w:u w:val="single"/>
        </w:rPr>
        <w:t>In</w:t>
      </w:r>
      <w:r w:rsidRPr="008B3341">
        <w:t xml:space="preserve"> Stock Assessment and Fishery Evaluation Report for the Groundfish Resources of the Bering Sea/Aleutian Islands Region</w:t>
      </w:r>
      <w:r w:rsidR="001F0AAF">
        <w:t>, p. 1151</w:t>
      </w:r>
      <w:r w:rsidRPr="008B3341">
        <w:t>-</w:t>
      </w:r>
      <w:r w:rsidR="001F0AAF">
        <w:t>1258</w:t>
      </w:r>
      <w:r w:rsidRPr="008B3341">
        <w:t>. North Pacific Fishery Management Council, P.O. Box 103136, Anchorage, Alaska</w:t>
      </w:r>
      <w:r>
        <w:t xml:space="preserve"> 99510.</w:t>
      </w:r>
    </w:p>
    <w:p w14:paraId="50A6C527" w14:textId="0519561F" w:rsidR="002E3900" w:rsidRDefault="002E3900" w:rsidP="00A421CE">
      <w:pPr>
        <w:pStyle w:val="Litcitation"/>
      </w:pPr>
      <w:r>
        <w:t xml:space="preserve">Methot. R.D. and Wetzel, C. 2013. </w:t>
      </w:r>
      <w:r w:rsidR="005420F2">
        <w:t>Stock Synthesis: a biological and statistical framework for fish stock assessment. Fisheries Research. 142: 86-99.</w:t>
      </w:r>
    </w:p>
    <w:p w14:paraId="33A8CA76" w14:textId="6F6F3269" w:rsidR="003D7B36" w:rsidRDefault="003D7B36" w:rsidP="004D614B">
      <w:pPr>
        <w:pStyle w:val="Litcitation"/>
      </w:pPr>
      <w:r w:rsidRPr="003D7B36">
        <w:t xml:space="preserve">Nielsen, J.M., Eisner, L., Watson, J., Gann, J.C., Mordy, C.W., Bell, S.W., Harpold, C., Crouser, D.,  and Stabeno, P. (2020). Spring satellite chlorophyll-a concentrations in the Eastern Bering Sea. In: E.C. Siddon, 2020. Ecosystem Status Report 2020: Eastern Bering Sea, Stock Assessment and Fishery Evaluation Report, North Pacific Fishery Management Council, 1007 West Third, Suite 400, Anchorage, Alaska 99501   </w:t>
      </w:r>
    </w:p>
    <w:p w14:paraId="27EEE007" w14:textId="212F6E57" w:rsidR="00963B56" w:rsidRDefault="00963B56" w:rsidP="004D614B">
      <w:pPr>
        <w:pStyle w:val="Litcitation"/>
      </w:pPr>
      <w:r w:rsidRPr="008B3341">
        <w:t>Ormseth, O.A. 201</w:t>
      </w:r>
      <w:r w:rsidR="00D61E34">
        <w:t>7</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t>Islands regions, p. 1</w:t>
      </w:r>
      <w:r w:rsidR="00D61E34">
        <w:t>045-1054</w:t>
      </w:r>
      <w:r w:rsidRPr="008B3341">
        <w:t>. North Pacific Fishery Management Council, 605 W. 4th Avenue Suite 306, Anchorage, AK 99501.</w:t>
      </w:r>
    </w:p>
    <w:p w14:paraId="3CEA6FD1" w14:textId="1CF96D9D" w:rsidR="00A421CE" w:rsidRPr="008B3341" w:rsidRDefault="00A421CE" w:rsidP="00A421CE">
      <w:pPr>
        <w:pStyle w:val="Litcitation"/>
      </w:pPr>
      <w:r w:rsidRPr="008B3341">
        <w:t>Ormseth, O.A. 201</w:t>
      </w:r>
      <w:r w:rsidR="005F3AD1">
        <w:t>6</w:t>
      </w:r>
      <w:r w:rsidRPr="008B3341">
        <w:t xml:space="preserve">. Assessment of the skate stock complex in the Eastern Bering Sea and Aleutian Islands Area. In Plan Team for Groundfish Fisheries of the Bering Sea/Aleutian Islands (compiler), Stock assessment and fishery evaluation report for the groundfish resources of the Bering Sea/Aleutian </w:t>
      </w:r>
      <w:r w:rsidR="005F3AD1">
        <w:t>Islands regions, p. 1769-1868</w:t>
      </w:r>
      <w:r w:rsidRPr="008B3341">
        <w:t>. North Pacific Fishery Management Council, 605 W. 4th Avenue Suite 306, Anchorage, AK 99501.</w:t>
      </w:r>
    </w:p>
    <w:p w14:paraId="155C51CC" w14:textId="515A31E1" w:rsidR="00B504E6" w:rsidRPr="008B3341" w:rsidRDefault="00B504E6" w:rsidP="00EE6DAB">
      <w:pPr>
        <w:ind w:left="720" w:hanging="720"/>
      </w:pPr>
      <w:r w:rsidRPr="008B3341">
        <w:t xml:space="preserve">Pennington, M., and Volstad, J.H. 1994. Assessing the effect of intra-haul correlation and variable density on estimates of population characteristics from marine surveys. </w:t>
      </w:r>
      <w:r w:rsidR="00D17BFC" w:rsidRPr="008B3341">
        <w:t>Biometrics. 50: 725-732.</w:t>
      </w:r>
    </w:p>
    <w:p w14:paraId="764A66BB" w14:textId="4DE3FADB" w:rsidR="00EE6DAB" w:rsidRPr="008B3341" w:rsidRDefault="00EE6DAB" w:rsidP="00EE6DAB">
      <w:pPr>
        <w:ind w:left="720" w:hanging="720"/>
      </w:pPr>
      <w:r w:rsidRPr="008B3341">
        <w:t>Punt, A.E., Smith, D.C., Krusic-Golub, K., Robertson, S. 2008.</w:t>
      </w:r>
      <w:ins w:id="58" w:author="Ben.Williams" w:date="2020-11-02T16:17:00Z">
        <w:r w:rsidR="002B1940">
          <w:t xml:space="preserve"> </w:t>
        </w:r>
      </w:ins>
      <w:r w:rsidRPr="008B3341">
        <w:t>Quantifying age-reading error for use in fisheries stock assessments, with application to species in Australia’s southern and eastern scalefish and shark fishery. Can. J. Fish. Aquat. Sci. 65(9): 1991-2005.</w:t>
      </w:r>
    </w:p>
    <w:p w14:paraId="17B7779A" w14:textId="340419B6" w:rsidR="003D7B36" w:rsidRDefault="0057473B" w:rsidP="003D7B36">
      <w:pPr>
        <w:pStyle w:val="Litcitation"/>
      </w:pPr>
      <w:r>
        <w:lastRenderedPageBreak/>
        <w:t>R Core Team (2020</w:t>
      </w:r>
      <w:r w:rsidR="002B187E">
        <w:t>). R: A language and environment for statistical computing. R Foundation for Statisti</w:t>
      </w:r>
      <w:r w:rsidR="003D7B36">
        <w:t>cal Computing, Vienna, Austria.</w:t>
      </w:r>
      <w:r w:rsidR="002B187E">
        <w:t xml:space="preserve">  URL </w:t>
      </w:r>
      <w:hyperlink r:id="rId12" w:history="1">
        <w:r w:rsidR="003D7B36" w:rsidRPr="007325E5">
          <w:rPr>
            <w:rStyle w:val="Hyperlink"/>
          </w:rPr>
          <w:t>https://www.R-project.org/</w:t>
        </w:r>
      </w:hyperlink>
      <w:r w:rsidR="002B187E">
        <w:t>.</w:t>
      </w:r>
    </w:p>
    <w:p w14:paraId="36C9A70D" w14:textId="692C9EA0" w:rsidR="003D7B36" w:rsidRDefault="003D7B36" w:rsidP="003D7B36">
      <w:pPr>
        <w:pStyle w:val="Litcitation"/>
      </w:pPr>
      <w:r w:rsidRPr="003D7B36">
        <w:t xml:space="preserve">Rohan, S., and Laman, N., 2020. Eastern and Northern Bering Sea Groundfish Condition. In Siddon, E.C., 2020. Ecosystem Status Report 2020: Eastern Bering Sea, Stock Assessment and Fishery Evaluation Report, North Pacific Fishery Management Council, 1007 West Third, Suite 400, Anchorage, Alaska 99501   </w:t>
      </w:r>
    </w:p>
    <w:p w14:paraId="3EDD4207" w14:textId="5C52B782" w:rsidR="00422EE0" w:rsidRPr="008B3341" w:rsidDel="002B1940" w:rsidRDefault="00422EE0" w:rsidP="003D7B36">
      <w:pPr>
        <w:pStyle w:val="Litcitation"/>
        <w:rPr>
          <w:del w:id="59" w:author="Ben.Williams" w:date="2020-11-02T16:18:00Z"/>
        </w:rPr>
      </w:pPr>
      <w:del w:id="60" w:author="Ben.Williams" w:date="2020-11-02T16:18:00Z">
        <w:r w:rsidRPr="008B3341" w:rsidDel="002B1940">
          <w:delText>Quinn, T.J. and R.B. Deriso. 1999. Quantitative Fish Dynamics. Oxford University Press. New York. 542 pp.</w:delText>
        </w:r>
      </w:del>
    </w:p>
    <w:p w14:paraId="229D1758" w14:textId="37986AD7" w:rsidR="003D7B36" w:rsidRDefault="003D7B36" w:rsidP="00422EE0">
      <w:pPr>
        <w:pStyle w:val="Litcitation"/>
      </w:pPr>
      <w:r w:rsidRPr="003D7B36">
        <w:t xml:space="preserve">Siddon, E.C., 2020. Ecosystem Status Report 2020: Eastern Bering Sea, Stock Assessment and Fishery Evaluation Report, North Pacific Fishery Management Council, 1007 West Third, Suite 400, Anchorage, Alaska 99501   </w:t>
      </w:r>
    </w:p>
    <w:p w14:paraId="7165F0CA" w14:textId="484F3B27" w:rsidR="00422EE0" w:rsidRPr="008B3341" w:rsidRDefault="00422EE0" w:rsidP="00422EE0">
      <w:pPr>
        <w:pStyle w:val="Litcitation"/>
      </w:pPr>
      <w:r w:rsidRPr="008B3341">
        <w:t xml:space="preserve">Spencer, P.D., Walters, G. E., and T. K. Wilderbuer. 2004. Flathead sole. </w:t>
      </w:r>
      <w:r w:rsidRPr="008B3341">
        <w:rPr>
          <w:u w:val="single"/>
        </w:rPr>
        <w:t>In</w:t>
      </w:r>
      <w:r w:rsidRPr="008B3341">
        <w:t xml:space="preserve"> Stock Assessment and Fishery Evaluation Document for Groundfish Resources in the Bering Sea/Aleutian Islands Region as Projected for 2005, p.515-616. North Pacific Fishery Management Council, P.O. Box 103136, Anchorage, Alaska 99510.</w:t>
      </w:r>
    </w:p>
    <w:p w14:paraId="6ED370F0" w14:textId="77777777" w:rsidR="00422EE0" w:rsidRPr="008B3341" w:rsidRDefault="00422EE0" w:rsidP="00422EE0">
      <w:pPr>
        <w:pStyle w:val="Litcitation"/>
      </w:pPr>
      <w:r w:rsidRPr="008B3341">
        <w:t>Stark, J.W. 2004. A comparison of the maturation and growth of female flathead sole in the central Gulf of Alaska and south-eastern Bering Sea. J. Fish. Biol. 64:876-889.</w:t>
      </w:r>
    </w:p>
    <w:p w14:paraId="40A09542" w14:textId="77777777" w:rsidR="00422EE0" w:rsidRPr="008B3341" w:rsidRDefault="00422EE0" w:rsidP="00422EE0">
      <w:pPr>
        <w:pStyle w:val="Litcitation"/>
      </w:pPr>
      <w:r w:rsidRPr="008B3341">
        <w:t>Stark, J. W. 2011. Contrasting the maturation, growth, spatial distribution and vulnerability to environmental warming of Hippoglossoides robustus (Bering flounder) with H. elassodon (flathead sole) in the eastern Bering Sea. Marine Biology Research. 7:778-785.</w:t>
      </w:r>
    </w:p>
    <w:p w14:paraId="4496EC3F" w14:textId="77777777" w:rsidR="00422EE0" w:rsidRPr="008B3341" w:rsidRDefault="00422EE0" w:rsidP="00422EE0">
      <w:pPr>
        <w:pStyle w:val="Litcitation"/>
      </w:pPr>
      <w:r w:rsidRPr="008B3341">
        <w:t xml:space="preserve">Stockhausen, W.T., D. Nichol, R. Lauth and M. Wilkins. 2010.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6CF1F497" w14:textId="77777777" w:rsidR="00422EE0" w:rsidRPr="008B3341" w:rsidRDefault="00422EE0" w:rsidP="00422EE0">
      <w:pPr>
        <w:pStyle w:val="Litcitation"/>
      </w:pPr>
      <w:r w:rsidRPr="008B3341">
        <w:t xml:space="preserve">Stockhausen, W.T., and D. Nichol. 2011.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50004103" w14:textId="037EE8CC" w:rsidR="002B187E" w:rsidRDefault="00422EE0" w:rsidP="004D614B">
      <w:pPr>
        <w:pStyle w:val="Litcitation"/>
      </w:pPr>
      <w:r w:rsidRPr="008B3341">
        <w:t xml:space="preserve">Stockhausen, W.T., and D. Nichol. 2012. Assessment of the Flathead sole Stock in the Bering Sea and Aleutian Islands. </w:t>
      </w:r>
      <w:r w:rsidRPr="008B3341">
        <w:rPr>
          <w:u w:val="single"/>
        </w:rPr>
        <w:t>In</w:t>
      </w:r>
      <w:r w:rsidRPr="008B3341">
        <w:t xml:space="preserve"> Stock Assessment and Fishery Evaluation Report for the Groundfish Resources of the Bering Sea/Aleutian Islands Region. North Pacific Fishery Management Council, P.O. Box 103136, Anchorage, Alaska 99510.</w:t>
      </w:r>
    </w:p>
    <w:p w14:paraId="673B041B" w14:textId="6DC927E1" w:rsidR="002B187E" w:rsidRDefault="002B187E" w:rsidP="002B187E">
      <w:pPr>
        <w:pStyle w:val="Litcitation"/>
      </w:pPr>
      <w:r>
        <w:t>Taylor, I.G., Ian J. Stewart, Allan C. Hicks, Tommy M. Garrison, Andre E. Punt, John R. Wallace, Chantel R. Wetzel, James T. Thorson,Yukio Takeuchi, Kotaro Ono, Cole C. Monnahan, Christine C. Stawitz, Z. Teresa A'mar, Athol R. Whitten, Kelli F. Johnson, Robbie L. Emmet, Sean C. Anderson, Gwladys I. Lambert, Megan M. Stachura, Andrew B.  Cooper, Andi Stephens, Neil L. Klaer and Carey R. McGilliard (2018).  r4ss: R Code for Stock Synthesis. R package version 1.32.1. https://github.com/r4ss</w:t>
      </w:r>
    </w:p>
    <w:p w14:paraId="5BAA4F6F" w14:textId="13646BF2" w:rsidR="003E4E20" w:rsidRDefault="003E4E20" w:rsidP="003E4E20">
      <w:pPr>
        <w:pStyle w:val="Litcitation"/>
      </w:pPr>
      <w:commentRangeStart w:id="61"/>
      <w:r w:rsidRPr="008B3341">
        <w:t>Thompson, G. G., and R. R. Lau</w:t>
      </w:r>
      <w:r w:rsidR="002339E1">
        <w:t>th. 2017</w:t>
      </w:r>
      <w:r w:rsidRPr="008B3341">
        <w:t>. Assessment of the Pacific cod stock in the Eastern Bering Sea and Aleutian Islands Area. In Plan Team for Groundfish Fisheries of the Bering Sea/Aleutian Islands (compiler), Stock assessment and fishery evaluation report for the groundfish resources of the Bering Sea/</w:t>
      </w:r>
      <w:r w:rsidR="00382351">
        <w:t>Aleutian Islands regions, p. 229-516</w:t>
      </w:r>
      <w:r w:rsidRPr="008B3341">
        <w:t>. North Pacific Fishery Management Council, 605 W. 4th Avenue Suite 306, Anchorage, AK 99501.</w:t>
      </w:r>
      <w:commentRangeEnd w:id="61"/>
      <w:r w:rsidR="002B1940">
        <w:rPr>
          <w:rStyle w:val="CommentReference"/>
          <w:rFonts w:eastAsiaTheme="minorHAnsi" w:cstheme="minorBidi"/>
        </w:rPr>
        <w:commentReference w:id="61"/>
      </w:r>
    </w:p>
    <w:p w14:paraId="0E8DE1C8" w14:textId="55200C51" w:rsidR="000E5E6F" w:rsidRDefault="000E5E6F" w:rsidP="003E4E20">
      <w:pPr>
        <w:pStyle w:val="Litcitation"/>
      </w:pPr>
      <w:r w:rsidRPr="000E5E6F">
        <w:lastRenderedPageBreak/>
        <w:t>Thors</w:t>
      </w:r>
      <w:r>
        <w:t>on, J.T.</w:t>
      </w:r>
      <w:r w:rsidRPr="000E5E6F">
        <w:t xml:space="preserve"> 2019. Measuring the impact of oceanographic indices on species distribution shifts: The spatially varying effect of cold‐pool extent in the eastern Bering Sea. Limnology and Oceanography, 64(6), pp.2632-2645.</w:t>
      </w:r>
    </w:p>
    <w:p w14:paraId="49855D63" w14:textId="356B477A" w:rsidR="004F190A" w:rsidRPr="008B3341" w:rsidRDefault="004F190A" w:rsidP="003E4E20">
      <w:pPr>
        <w:pStyle w:val="Litcitation"/>
      </w:pPr>
      <w:r w:rsidRPr="004F190A">
        <w:t>Thorson, J.T. and Barnett, L.A., 2017. Comparing estimates of abundance trends and distribution shifts using single-and multispecies models of fishes and biogenic habitat. ICES Journal of Marine Science, 74(5), pp.1311-1321.</w:t>
      </w:r>
    </w:p>
    <w:p w14:paraId="19413E8B" w14:textId="77777777" w:rsidR="00422EE0" w:rsidRPr="008B3341" w:rsidRDefault="00422EE0" w:rsidP="00422EE0">
      <w:pPr>
        <w:pStyle w:val="Litcitation"/>
      </w:pPr>
      <w:r w:rsidRPr="008B3341">
        <w:t xml:space="preserve">Walters, G.E., and T.K. Wilderbuer. 1997. Flathead sole. </w:t>
      </w:r>
      <w:r w:rsidRPr="008B3341">
        <w:rPr>
          <w:u w:val="single"/>
        </w:rPr>
        <w:t>In</w:t>
      </w:r>
      <w:r w:rsidRPr="008B3341">
        <w:t xml:space="preserve"> Stock Assessment and Fishery Evaluation Document for Groundfish Resources in the Bering Sea/Aleutian Islands Region as Projected for 1998, p.271-295. North Pacific Fishery Management Council, P.O. Box 103136, Anchorage, Alaska 99510.</w:t>
      </w:r>
    </w:p>
    <w:p w14:paraId="77090D5F" w14:textId="4696C9E5" w:rsidR="00422EE0" w:rsidRPr="008B3341" w:rsidDel="00FF3ED5" w:rsidRDefault="00422EE0" w:rsidP="00422EE0">
      <w:pPr>
        <w:pStyle w:val="Litcitation"/>
        <w:rPr>
          <w:del w:id="62" w:author="Ben.Williams" w:date="2020-11-02T16:36:00Z"/>
        </w:rPr>
      </w:pPr>
      <w:del w:id="63" w:author="Ben.Williams" w:date="2020-11-02T16:36:00Z">
        <w:r w:rsidRPr="008B3341" w:rsidDel="00FF3ED5">
          <w:delText>Walters, G.E. and T.K. Wilderbuer. 2000. Decreasing length at age in a rapidly expanding population of northern rock sole in the eastern Bering Sea and its effect on management advice. J. Sea Res. 44:171-26.</w:delText>
        </w:r>
      </w:del>
    </w:p>
    <w:p w14:paraId="3152DC2A" w14:textId="005E8A41" w:rsidR="00422EE0" w:rsidRDefault="00422EE0" w:rsidP="00422EE0">
      <w:pPr>
        <w:pStyle w:val="Litcitation"/>
      </w:pPr>
      <w:r w:rsidRPr="008B3341">
        <w:t>Wilderbuer, T.K., A.B. Hollowed, W.J. Ingraham, Jr., P.D. Spencer, M.E. Conners, N.A. Bond and G.E. Walters. 2002. Flatfish recruitment response to decadal climatic variability and ocean conditions in the eastern Bering Sea. Progress in Oceanography. 55:235-247.</w:t>
      </w:r>
    </w:p>
    <w:p w14:paraId="45EA90D7" w14:textId="733A89E1" w:rsidR="003D7B36" w:rsidRPr="008B3341" w:rsidRDefault="003D7B36" w:rsidP="00422EE0">
      <w:pPr>
        <w:pStyle w:val="Litcitation"/>
      </w:pPr>
      <w:r w:rsidRPr="003D7B36">
        <w:t>Whitehouse, G.A. (2019). 2019 Report Card. In Siddon, E., and Zador, S., 2019. Ecosystem Status Report 2019: Eastern Bering Sea, Stock Assessment and Fishery Evaluation Report, North Pacific Fishery Management Council, 605 W 4th Ave, Suite 306, Anchorage, AK 99501.</w:t>
      </w:r>
    </w:p>
    <w:p w14:paraId="29E580F0" w14:textId="61265E3F" w:rsidR="00CC1E04" w:rsidRPr="004B6515" w:rsidRDefault="00CC1E04" w:rsidP="006B6302">
      <w:pPr>
        <w:pStyle w:val="Litcitation"/>
        <w:ind w:left="0" w:firstLine="0"/>
        <w:rPr>
          <w:highlight w:val="lightGray"/>
        </w:rPr>
      </w:pPr>
      <w:r w:rsidRPr="0087267B">
        <w:rPr>
          <w:highlight w:val="lightGray"/>
        </w:rPr>
        <w:br w:type="page"/>
      </w:r>
    </w:p>
    <w:p w14:paraId="3672D8D8" w14:textId="47BC9D25" w:rsidR="00E06167" w:rsidRPr="009B3CA2" w:rsidRDefault="00E06167" w:rsidP="000161A6">
      <w:pPr>
        <w:pStyle w:val="Heading1"/>
      </w:pPr>
      <w:commentRangeStart w:id="64"/>
      <w:r w:rsidRPr="009B3CA2">
        <w:lastRenderedPageBreak/>
        <w:t>Tables</w:t>
      </w:r>
      <w:commentRangeEnd w:id="64"/>
      <w:r w:rsidR="0018300D">
        <w:rPr>
          <w:rStyle w:val="CommentReference"/>
          <w:rFonts w:ascii="Times New Roman" w:eastAsiaTheme="minorHAnsi" w:hAnsi="Times New Roman" w:cstheme="minorBidi"/>
          <w:b w:val="0"/>
        </w:rPr>
        <w:commentReference w:id="64"/>
      </w:r>
    </w:p>
    <w:p w14:paraId="39D6AA27" w14:textId="509979D6" w:rsidR="00D3773F" w:rsidRDefault="009B3CA2" w:rsidP="00DD6D62">
      <w:pPr>
        <w:pStyle w:val="SAFETableCaption"/>
      </w:pPr>
      <w:bookmarkStart w:id="65" w:name="_Ref402523586"/>
      <w:bookmarkStart w:id="66" w:name="_Ref402371880"/>
      <w:bookmarkStart w:id="67" w:name="_Ref371364482"/>
      <w:r w:rsidRPr="000B30D4">
        <w:rPr>
          <w:rStyle w:val="FiguresChar"/>
        </w:rPr>
        <w:t xml:space="preserve">Table </w:t>
      </w:r>
      <w:r w:rsidR="008C5755">
        <w:rPr>
          <w:rStyle w:val="FiguresChar"/>
        </w:rPr>
        <w:fldChar w:fldCharType="begin"/>
      </w:r>
      <w:r w:rsidR="008C5755">
        <w:rPr>
          <w:rStyle w:val="FiguresChar"/>
        </w:rPr>
        <w:instrText xml:space="preserve"> STYLEREF 1 \s </w:instrText>
      </w:r>
      <w:r w:rsidR="008C5755">
        <w:rPr>
          <w:rStyle w:val="FiguresChar"/>
        </w:rPr>
        <w:fldChar w:fldCharType="separate"/>
      </w:r>
      <w:r w:rsidR="00FB4444">
        <w:rPr>
          <w:rStyle w:val="FiguresChar"/>
          <w:noProof/>
        </w:rPr>
        <w:t>9</w:t>
      </w:r>
      <w:r w:rsidR="008C5755">
        <w:rPr>
          <w:rStyle w:val="FiguresChar"/>
        </w:rPr>
        <w:fldChar w:fldCharType="end"/>
      </w:r>
      <w:r w:rsidR="008C5755">
        <w:rPr>
          <w:rStyle w:val="FiguresChar"/>
        </w:rPr>
        <w:t>.</w:t>
      </w:r>
      <w:r w:rsidR="008C5755">
        <w:rPr>
          <w:rStyle w:val="FiguresChar"/>
        </w:rPr>
        <w:fldChar w:fldCharType="begin"/>
      </w:r>
      <w:r w:rsidR="008C5755">
        <w:rPr>
          <w:rStyle w:val="FiguresChar"/>
        </w:rPr>
        <w:instrText xml:space="preserve"> SEQ Table \* ARABIC \s 1 </w:instrText>
      </w:r>
      <w:r w:rsidR="008C5755">
        <w:rPr>
          <w:rStyle w:val="FiguresChar"/>
        </w:rPr>
        <w:fldChar w:fldCharType="separate"/>
      </w:r>
      <w:r w:rsidR="00FB4444">
        <w:rPr>
          <w:rStyle w:val="FiguresChar"/>
          <w:noProof/>
        </w:rPr>
        <w:t>1</w:t>
      </w:r>
      <w:r w:rsidR="008C5755">
        <w:rPr>
          <w:rStyle w:val="FiguresChar"/>
        </w:rPr>
        <w:fldChar w:fldCharType="end"/>
      </w:r>
      <w:bookmarkEnd w:id="65"/>
      <w:r w:rsidRPr="000B30D4">
        <w:rPr>
          <w:rStyle w:val="FiguresChar"/>
        </w:rPr>
        <w:t>. Catch (in tons) of flathead sole and Bering flounder combined (</w:t>
      </w:r>
      <w:r w:rsidRPr="004D2A04">
        <w:rPr>
          <w:rStyle w:val="FiguresChar"/>
          <w:i/>
        </w:rPr>
        <w:t>Hippoglossoides</w:t>
      </w:r>
      <w:r w:rsidRPr="000B30D4">
        <w:rPr>
          <w:rStyle w:val="FiguresChar"/>
        </w:rPr>
        <w:t xml:space="preserve"> spp.), flathead sole only, and Bering flounder only in the BSAI as of October </w:t>
      </w:r>
      <w:r w:rsidR="00474E1A">
        <w:rPr>
          <w:rStyle w:val="FiguresChar"/>
        </w:rPr>
        <w:t>26</w:t>
      </w:r>
      <w:r w:rsidRPr="000B30D4">
        <w:rPr>
          <w:rStyle w:val="FiguresChar"/>
        </w:rPr>
        <w:t>, 20</w:t>
      </w:r>
      <w:r w:rsidR="00DA307E">
        <w:rPr>
          <w:rStyle w:val="FiguresChar"/>
        </w:rPr>
        <w:t>20</w:t>
      </w:r>
      <w:r w:rsidRPr="000B30D4">
        <w:rPr>
          <w:rStyle w:val="FiguresChar"/>
        </w:rPr>
        <w:t xml:space="preserve">. Observer data on species-specific extrapolated weight in each haul was summed over hauls within each year and used to calculate the proportion of the total </w:t>
      </w:r>
      <w:r w:rsidRPr="004D2A04">
        <w:rPr>
          <w:rStyle w:val="FiguresChar"/>
          <w:i/>
        </w:rPr>
        <w:t>Hippoglossoides</w:t>
      </w:r>
      <w:r w:rsidRPr="000B30D4">
        <w:rPr>
          <w:rStyle w:val="FiguresChar"/>
        </w:rPr>
        <w:t xml:space="preserve"> spp. catch that was flathead sole or Bering flounder. Proportions were multiplied by the total </w:t>
      </w:r>
      <w:r w:rsidRPr="004D2A04">
        <w:rPr>
          <w:rStyle w:val="FiguresChar"/>
          <w:i/>
        </w:rPr>
        <w:t>Hippoglossoides</w:t>
      </w:r>
      <w:r w:rsidRPr="000B30D4">
        <w:rPr>
          <w:rStyle w:val="FiguresChar"/>
        </w:rPr>
        <w:t xml:space="preserve"> spp. (flathead sole and Bering flounder combined) catches reported by AKFIN to obtain total catch of flathead sole separately from that of Bering flounder</w:t>
      </w:r>
      <w:r>
        <w:t xml:space="preserve">. </w:t>
      </w:r>
    </w:p>
    <w:tbl>
      <w:tblPr>
        <w:tblW w:w="7900" w:type="dxa"/>
        <w:tblLook w:val="04A0" w:firstRow="1" w:lastRow="0" w:firstColumn="1" w:lastColumn="0" w:noHBand="0" w:noVBand="1"/>
      </w:tblPr>
      <w:tblGrid>
        <w:gridCol w:w="960"/>
        <w:gridCol w:w="960"/>
        <w:gridCol w:w="960"/>
        <w:gridCol w:w="960"/>
        <w:gridCol w:w="257"/>
        <w:gridCol w:w="960"/>
        <w:gridCol w:w="960"/>
        <w:gridCol w:w="960"/>
        <w:gridCol w:w="960"/>
      </w:tblGrid>
      <w:tr w:rsidR="005A4AF7" w:rsidRPr="005A4AF7" w14:paraId="5C2DBC19" w14:textId="77777777" w:rsidTr="005A4AF7">
        <w:trPr>
          <w:trHeight w:val="20"/>
        </w:trPr>
        <w:tc>
          <w:tcPr>
            <w:tcW w:w="960" w:type="dxa"/>
            <w:tcBorders>
              <w:top w:val="single" w:sz="4" w:space="0" w:color="auto"/>
              <w:left w:val="nil"/>
              <w:bottom w:val="single" w:sz="4" w:space="0" w:color="auto"/>
              <w:right w:val="nil"/>
            </w:tcBorders>
            <w:shd w:val="clear" w:color="000000" w:fill="FFFFFF"/>
            <w:vAlign w:val="bottom"/>
            <w:hideMark/>
          </w:tcPr>
          <w:p w14:paraId="4B3FD51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6ADF2A19"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0E5EF14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B59FA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c>
          <w:tcPr>
            <w:tcW w:w="220" w:type="dxa"/>
            <w:tcBorders>
              <w:top w:val="nil"/>
              <w:left w:val="nil"/>
              <w:bottom w:val="nil"/>
              <w:right w:val="nil"/>
            </w:tcBorders>
            <w:shd w:val="clear" w:color="000000" w:fill="FFFFFF"/>
            <w:vAlign w:val="bottom"/>
            <w:hideMark/>
          </w:tcPr>
          <w:p w14:paraId="75FCCF7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nil"/>
            </w:tcBorders>
            <w:shd w:val="clear" w:color="000000" w:fill="FFFFFF"/>
            <w:vAlign w:val="bottom"/>
            <w:hideMark/>
          </w:tcPr>
          <w:p w14:paraId="7EAFA88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Year</w:t>
            </w:r>
          </w:p>
        </w:tc>
        <w:tc>
          <w:tcPr>
            <w:tcW w:w="960" w:type="dxa"/>
            <w:tcBorders>
              <w:top w:val="single" w:sz="4" w:space="0" w:color="auto"/>
              <w:left w:val="nil"/>
              <w:bottom w:val="single" w:sz="4" w:space="0" w:color="auto"/>
              <w:right w:val="nil"/>
            </w:tcBorders>
            <w:shd w:val="clear" w:color="000000" w:fill="FFFFFF"/>
            <w:vAlign w:val="bottom"/>
            <w:hideMark/>
          </w:tcPr>
          <w:p w14:paraId="33E1019C" w14:textId="77777777" w:rsidR="005A4AF7" w:rsidRPr="005A4AF7" w:rsidRDefault="005A4AF7" w:rsidP="005A4AF7">
            <w:pPr>
              <w:spacing w:after="0"/>
              <w:jc w:val="center"/>
              <w:rPr>
                <w:rFonts w:eastAsia="Times New Roman" w:cs="Times New Roman"/>
                <w:b/>
                <w:bCs/>
                <w:i/>
                <w:iCs/>
                <w:sz w:val="18"/>
                <w:szCs w:val="18"/>
              </w:rPr>
            </w:pPr>
            <w:r w:rsidRPr="005A4AF7">
              <w:rPr>
                <w:rFonts w:eastAsia="Times New Roman" w:cs="Times New Roman"/>
                <w:b/>
                <w:bCs/>
                <w:sz w:val="18"/>
                <w:szCs w:val="18"/>
              </w:rPr>
              <w:t xml:space="preserve">Total </w:t>
            </w:r>
            <w:r w:rsidRPr="005A4AF7">
              <w:rPr>
                <w:rFonts w:eastAsia="Times New Roman" w:cs="Times New Roman"/>
                <w:b/>
                <w:bCs/>
                <w:i/>
                <w:iCs/>
                <w:sz w:val="18"/>
                <w:szCs w:val="18"/>
              </w:rPr>
              <w:t>(Hippo. spp)</w:t>
            </w:r>
          </w:p>
        </w:tc>
        <w:tc>
          <w:tcPr>
            <w:tcW w:w="960" w:type="dxa"/>
            <w:tcBorders>
              <w:top w:val="single" w:sz="4" w:space="0" w:color="auto"/>
              <w:left w:val="nil"/>
              <w:bottom w:val="single" w:sz="4" w:space="0" w:color="auto"/>
              <w:right w:val="nil"/>
            </w:tcBorders>
            <w:shd w:val="clear" w:color="000000" w:fill="FFFFFF"/>
            <w:vAlign w:val="bottom"/>
            <w:hideMark/>
          </w:tcPr>
          <w:p w14:paraId="5A078AE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Flathead sole</w:t>
            </w:r>
          </w:p>
        </w:tc>
        <w:tc>
          <w:tcPr>
            <w:tcW w:w="960" w:type="dxa"/>
            <w:tcBorders>
              <w:top w:val="single" w:sz="4" w:space="0" w:color="auto"/>
              <w:left w:val="nil"/>
              <w:bottom w:val="single" w:sz="4" w:space="0" w:color="auto"/>
              <w:right w:val="nil"/>
            </w:tcBorders>
            <w:shd w:val="clear" w:color="000000" w:fill="FFFFFF"/>
            <w:vAlign w:val="bottom"/>
            <w:hideMark/>
          </w:tcPr>
          <w:p w14:paraId="6E6963F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Bering Flounder</w:t>
            </w:r>
          </w:p>
        </w:tc>
      </w:tr>
      <w:tr w:rsidR="005A4AF7" w:rsidRPr="005A4AF7" w14:paraId="328E8F5B" w14:textId="77777777" w:rsidTr="005A4AF7">
        <w:trPr>
          <w:trHeight w:val="20"/>
        </w:trPr>
        <w:tc>
          <w:tcPr>
            <w:tcW w:w="960" w:type="dxa"/>
            <w:tcBorders>
              <w:top w:val="nil"/>
              <w:left w:val="nil"/>
              <w:bottom w:val="nil"/>
              <w:right w:val="nil"/>
            </w:tcBorders>
            <w:shd w:val="clear" w:color="000000" w:fill="FFFFFF"/>
            <w:noWrap/>
            <w:vAlign w:val="bottom"/>
            <w:hideMark/>
          </w:tcPr>
          <w:p w14:paraId="6195E72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1964</w:t>
            </w:r>
          </w:p>
        </w:tc>
        <w:tc>
          <w:tcPr>
            <w:tcW w:w="960" w:type="dxa"/>
            <w:tcBorders>
              <w:top w:val="nil"/>
              <w:left w:val="nil"/>
              <w:bottom w:val="nil"/>
              <w:right w:val="nil"/>
            </w:tcBorders>
            <w:shd w:val="clear" w:color="000000" w:fill="FFFFFF"/>
            <w:vAlign w:val="bottom"/>
            <w:hideMark/>
          </w:tcPr>
          <w:p w14:paraId="4ED23F8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12,315</w:t>
            </w:r>
          </w:p>
        </w:tc>
        <w:tc>
          <w:tcPr>
            <w:tcW w:w="960" w:type="dxa"/>
            <w:tcBorders>
              <w:top w:val="nil"/>
              <w:left w:val="nil"/>
              <w:bottom w:val="nil"/>
              <w:right w:val="nil"/>
            </w:tcBorders>
            <w:shd w:val="clear" w:color="000000" w:fill="FFFFFF"/>
            <w:vAlign w:val="bottom"/>
            <w:hideMark/>
          </w:tcPr>
          <w:p w14:paraId="72DBEEE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A687A4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528649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9A7CA8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5105B9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18,573</w:t>
            </w:r>
          </w:p>
        </w:tc>
        <w:tc>
          <w:tcPr>
            <w:tcW w:w="960" w:type="dxa"/>
            <w:tcBorders>
              <w:top w:val="nil"/>
              <w:left w:val="nil"/>
              <w:bottom w:val="nil"/>
              <w:right w:val="nil"/>
            </w:tcBorders>
            <w:shd w:val="clear" w:color="000000" w:fill="FFFFFF"/>
            <w:noWrap/>
            <w:vAlign w:val="bottom"/>
            <w:hideMark/>
          </w:tcPr>
          <w:p w14:paraId="1F9616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18,553</w:t>
            </w:r>
          </w:p>
        </w:tc>
        <w:tc>
          <w:tcPr>
            <w:tcW w:w="960" w:type="dxa"/>
            <w:tcBorders>
              <w:top w:val="nil"/>
              <w:left w:val="nil"/>
              <w:bottom w:val="nil"/>
              <w:right w:val="nil"/>
            </w:tcBorders>
            <w:shd w:val="clear" w:color="000000" w:fill="FFFFFF"/>
            <w:noWrap/>
            <w:vAlign w:val="bottom"/>
            <w:hideMark/>
          </w:tcPr>
          <w:p w14:paraId="5BF3C9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67DE1AE5" w14:textId="77777777" w:rsidTr="005A4AF7">
        <w:trPr>
          <w:trHeight w:val="20"/>
        </w:trPr>
        <w:tc>
          <w:tcPr>
            <w:tcW w:w="960" w:type="dxa"/>
            <w:tcBorders>
              <w:top w:val="nil"/>
              <w:left w:val="nil"/>
              <w:bottom w:val="nil"/>
              <w:right w:val="nil"/>
            </w:tcBorders>
            <w:shd w:val="clear" w:color="000000" w:fill="FFFFFF"/>
            <w:noWrap/>
            <w:vAlign w:val="bottom"/>
            <w:hideMark/>
          </w:tcPr>
          <w:p w14:paraId="221E650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1965</w:t>
            </w:r>
          </w:p>
        </w:tc>
        <w:tc>
          <w:tcPr>
            <w:tcW w:w="960" w:type="dxa"/>
            <w:tcBorders>
              <w:top w:val="nil"/>
              <w:left w:val="nil"/>
              <w:bottom w:val="nil"/>
              <w:right w:val="nil"/>
            </w:tcBorders>
            <w:shd w:val="clear" w:color="000000" w:fill="FFFFFF"/>
            <w:vAlign w:val="bottom"/>
            <w:hideMark/>
          </w:tcPr>
          <w:p w14:paraId="0316CEF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3,449</w:t>
            </w:r>
          </w:p>
        </w:tc>
        <w:tc>
          <w:tcPr>
            <w:tcW w:w="960" w:type="dxa"/>
            <w:tcBorders>
              <w:top w:val="nil"/>
              <w:left w:val="nil"/>
              <w:bottom w:val="nil"/>
              <w:right w:val="nil"/>
            </w:tcBorders>
            <w:shd w:val="clear" w:color="000000" w:fill="FFFFFF"/>
            <w:vAlign w:val="bottom"/>
            <w:hideMark/>
          </w:tcPr>
          <w:p w14:paraId="1D0F3C5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C89ADB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78D94DF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39107D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2DE7DBB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20,441</w:t>
            </w:r>
          </w:p>
        </w:tc>
        <w:tc>
          <w:tcPr>
            <w:tcW w:w="960" w:type="dxa"/>
            <w:tcBorders>
              <w:top w:val="nil"/>
              <w:left w:val="nil"/>
              <w:bottom w:val="nil"/>
              <w:right w:val="nil"/>
            </w:tcBorders>
            <w:shd w:val="clear" w:color="000000" w:fill="FFFFFF"/>
            <w:noWrap/>
            <w:vAlign w:val="bottom"/>
            <w:hideMark/>
          </w:tcPr>
          <w:p w14:paraId="32E3DB6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20,408</w:t>
            </w:r>
          </w:p>
        </w:tc>
        <w:tc>
          <w:tcPr>
            <w:tcW w:w="960" w:type="dxa"/>
            <w:tcBorders>
              <w:top w:val="nil"/>
              <w:left w:val="nil"/>
              <w:bottom w:val="nil"/>
              <w:right w:val="nil"/>
            </w:tcBorders>
            <w:shd w:val="clear" w:color="000000" w:fill="FFFFFF"/>
            <w:noWrap/>
            <w:vAlign w:val="bottom"/>
            <w:hideMark/>
          </w:tcPr>
          <w:p w14:paraId="6A660B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33</w:t>
            </w:r>
          </w:p>
        </w:tc>
      </w:tr>
      <w:tr w:rsidR="005A4AF7" w:rsidRPr="005A4AF7" w14:paraId="787C78F5" w14:textId="77777777" w:rsidTr="005A4AF7">
        <w:trPr>
          <w:trHeight w:val="20"/>
        </w:trPr>
        <w:tc>
          <w:tcPr>
            <w:tcW w:w="960" w:type="dxa"/>
            <w:tcBorders>
              <w:top w:val="nil"/>
              <w:left w:val="nil"/>
              <w:bottom w:val="nil"/>
              <w:right w:val="nil"/>
            </w:tcBorders>
            <w:shd w:val="clear" w:color="000000" w:fill="FFFFFF"/>
            <w:noWrap/>
            <w:vAlign w:val="bottom"/>
            <w:hideMark/>
          </w:tcPr>
          <w:p w14:paraId="4EBAA1F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1966</w:t>
            </w:r>
          </w:p>
        </w:tc>
        <w:tc>
          <w:tcPr>
            <w:tcW w:w="960" w:type="dxa"/>
            <w:tcBorders>
              <w:top w:val="nil"/>
              <w:left w:val="nil"/>
              <w:bottom w:val="nil"/>
              <w:right w:val="nil"/>
            </w:tcBorders>
            <w:shd w:val="clear" w:color="000000" w:fill="FFFFFF"/>
            <w:vAlign w:val="bottom"/>
            <w:hideMark/>
          </w:tcPr>
          <w:p w14:paraId="68E4C5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5,086</w:t>
            </w:r>
          </w:p>
        </w:tc>
        <w:tc>
          <w:tcPr>
            <w:tcW w:w="960" w:type="dxa"/>
            <w:tcBorders>
              <w:top w:val="nil"/>
              <w:left w:val="nil"/>
              <w:bottom w:val="nil"/>
              <w:right w:val="nil"/>
            </w:tcBorders>
            <w:shd w:val="clear" w:color="000000" w:fill="FFFFFF"/>
            <w:vAlign w:val="bottom"/>
            <w:hideMark/>
          </w:tcPr>
          <w:p w14:paraId="2B680CF1"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51C53A23"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65440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93E753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2C24683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17,811</w:t>
            </w:r>
          </w:p>
        </w:tc>
        <w:tc>
          <w:tcPr>
            <w:tcW w:w="960" w:type="dxa"/>
            <w:tcBorders>
              <w:top w:val="nil"/>
              <w:left w:val="nil"/>
              <w:bottom w:val="nil"/>
              <w:right w:val="nil"/>
            </w:tcBorders>
            <w:shd w:val="clear" w:color="000000" w:fill="FFFFFF"/>
            <w:noWrap/>
            <w:vAlign w:val="bottom"/>
            <w:hideMark/>
          </w:tcPr>
          <w:p w14:paraId="0BBF1BF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17,795</w:t>
            </w:r>
          </w:p>
        </w:tc>
        <w:tc>
          <w:tcPr>
            <w:tcW w:w="960" w:type="dxa"/>
            <w:tcBorders>
              <w:top w:val="nil"/>
              <w:left w:val="nil"/>
              <w:bottom w:val="nil"/>
              <w:right w:val="nil"/>
            </w:tcBorders>
            <w:shd w:val="clear" w:color="000000" w:fill="FFFFFF"/>
            <w:noWrap/>
            <w:vAlign w:val="bottom"/>
            <w:hideMark/>
          </w:tcPr>
          <w:p w14:paraId="3DA185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w:t>
            </w:r>
          </w:p>
        </w:tc>
      </w:tr>
      <w:tr w:rsidR="005A4AF7" w:rsidRPr="005A4AF7" w14:paraId="314B2210" w14:textId="77777777" w:rsidTr="005A4AF7">
        <w:trPr>
          <w:trHeight w:val="20"/>
        </w:trPr>
        <w:tc>
          <w:tcPr>
            <w:tcW w:w="960" w:type="dxa"/>
            <w:tcBorders>
              <w:top w:val="nil"/>
              <w:left w:val="nil"/>
              <w:bottom w:val="nil"/>
              <w:right w:val="nil"/>
            </w:tcBorders>
            <w:shd w:val="clear" w:color="000000" w:fill="FFFFFF"/>
            <w:noWrap/>
            <w:vAlign w:val="bottom"/>
            <w:hideMark/>
          </w:tcPr>
          <w:p w14:paraId="5A393D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1967</w:t>
            </w:r>
          </w:p>
        </w:tc>
        <w:tc>
          <w:tcPr>
            <w:tcW w:w="960" w:type="dxa"/>
            <w:tcBorders>
              <w:top w:val="nil"/>
              <w:left w:val="nil"/>
              <w:bottom w:val="nil"/>
              <w:right w:val="nil"/>
            </w:tcBorders>
            <w:shd w:val="clear" w:color="000000" w:fill="FFFFFF"/>
            <w:vAlign w:val="bottom"/>
            <w:hideMark/>
          </w:tcPr>
          <w:p w14:paraId="60FA148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11,218</w:t>
            </w:r>
          </w:p>
        </w:tc>
        <w:tc>
          <w:tcPr>
            <w:tcW w:w="960" w:type="dxa"/>
            <w:tcBorders>
              <w:top w:val="nil"/>
              <w:left w:val="nil"/>
              <w:bottom w:val="nil"/>
              <w:right w:val="nil"/>
            </w:tcBorders>
            <w:shd w:val="clear" w:color="000000" w:fill="FFFFFF"/>
            <w:vAlign w:val="bottom"/>
            <w:hideMark/>
          </w:tcPr>
          <w:p w14:paraId="74F2202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07C8A9AD"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822112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F93E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2DDB5C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15,575</w:t>
            </w:r>
          </w:p>
        </w:tc>
        <w:tc>
          <w:tcPr>
            <w:tcW w:w="960" w:type="dxa"/>
            <w:tcBorders>
              <w:top w:val="nil"/>
              <w:left w:val="nil"/>
              <w:bottom w:val="nil"/>
              <w:right w:val="nil"/>
            </w:tcBorders>
            <w:shd w:val="clear" w:color="000000" w:fill="FFFFFF"/>
            <w:noWrap/>
            <w:vAlign w:val="bottom"/>
            <w:hideMark/>
          </w:tcPr>
          <w:p w14:paraId="5382AE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15,550</w:t>
            </w:r>
          </w:p>
        </w:tc>
        <w:tc>
          <w:tcPr>
            <w:tcW w:w="960" w:type="dxa"/>
            <w:tcBorders>
              <w:top w:val="nil"/>
              <w:left w:val="nil"/>
              <w:bottom w:val="nil"/>
              <w:right w:val="nil"/>
            </w:tcBorders>
            <w:shd w:val="clear" w:color="000000" w:fill="FFFFFF"/>
            <w:noWrap/>
            <w:vAlign w:val="bottom"/>
            <w:hideMark/>
          </w:tcPr>
          <w:p w14:paraId="5763F8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25</w:t>
            </w:r>
          </w:p>
        </w:tc>
      </w:tr>
      <w:tr w:rsidR="005A4AF7" w:rsidRPr="005A4AF7" w14:paraId="0B39FA80" w14:textId="77777777" w:rsidTr="005A4AF7">
        <w:trPr>
          <w:trHeight w:val="20"/>
        </w:trPr>
        <w:tc>
          <w:tcPr>
            <w:tcW w:w="960" w:type="dxa"/>
            <w:tcBorders>
              <w:top w:val="nil"/>
              <w:left w:val="nil"/>
              <w:bottom w:val="nil"/>
              <w:right w:val="nil"/>
            </w:tcBorders>
            <w:shd w:val="clear" w:color="000000" w:fill="FFFFFF"/>
            <w:noWrap/>
            <w:vAlign w:val="bottom"/>
            <w:hideMark/>
          </w:tcPr>
          <w:p w14:paraId="2A6695C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1968</w:t>
            </w:r>
          </w:p>
        </w:tc>
        <w:tc>
          <w:tcPr>
            <w:tcW w:w="960" w:type="dxa"/>
            <w:tcBorders>
              <w:top w:val="nil"/>
              <w:left w:val="nil"/>
              <w:bottom w:val="nil"/>
              <w:right w:val="nil"/>
            </w:tcBorders>
            <w:shd w:val="clear" w:color="000000" w:fill="FFFFFF"/>
            <w:vAlign w:val="bottom"/>
            <w:hideMark/>
          </w:tcPr>
          <w:p w14:paraId="3C8BF41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12,606</w:t>
            </w:r>
          </w:p>
        </w:tc>
        <w:tc>
          <w:tcPr>
            <w:tcW w:w="960" w:type="dxa"/>
            <w:tcBorders>
              <w:top w:val="nil"/>
              <w:left w:val="nil"/>
              <w:bottom w:val="nil"/>
              <w:right w:val="nil"/>
            </w:tcBorders>
            <w:shd w:val="clear" w:color="000000" w:fill="FFFFFF"/>
            <w:vAlign w:val="bottom"/>
            <w:hideMark/>
          </w:tcPr>
          <w:p w14:paraId="601EF9A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F5D6952"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D9E31D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8EB417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143BB1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13,785</w:t>
            </w:r>
          </w:p>
        </w:tc>
        <w:tc>
          <w:tcPr>
            <w:tcW w:w="960" w:type="dxa"/>
            <w:tcBorders>
              <w:top w:val="nil"/>
              <w:left w:val="nil"/>
              <w:bottom w:val="nil"/>
              <w:right w:val="nil"/>
            </w:tcBorders>
            <w:shd w:val="clear" w:color="000000" w:fill="FFFFFF"/>
            <w:noWrap/>
            <w:vAlign w:val="bottom"/>
            <w:hideMark/>
          </w:tcPr>
          <w:p w14:paraId="5116311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13,767</w:t>
            </w:r>
          </w:p>
        </w:tc>
        <w:tc>
          <w:tcPr>
            <w:tcW w:w="960" w:type="dxa"/>
            <w:tcBorders>
              <w:top w:val="nil"/>
              <w:left w:val="nil"/>
              <w:bottom w:val="nil"/>
              <w:right w:val="nil"/>
            </w:tcBorders>
            <w:shd w:val="clear" w:color="000000" w:fill="FFFFFF"/>
            <w:noWrap/>
            <w:vAlign w:val="bottom"/>
            <w:hideMark/>
          </w:tcPr>
          <w:p w14:paraId="5B66A0F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w:t>
            </w:r>
          </w:p>
        </w:tc>
      </w:tr>
      <w:tr w:rsidR="005A4AF7" w:rsidRPr="005A4AF7" w14:paraId="2894A078" w14:textId="77777777" w:rsidTr="005A4AF7">
        <w:trPr>
          <w:trHeight w:val="20"/>
        </w:trPr>
        <w:tc>
          <w:tcPr>
            <w:tcW w:w="960" w:type="dxa"/>
            <w:tcBorders>
              <w:top w:val="nil"/>
              <w:left w:val="nil"/>
              <w:bottom w:val="nil"/>
              <w:right w:val="nil"/>
            </w:tcBorders>
            <w:shd w:val="clear" w:color="000000" w:fill="FFFFFF"/>
            <w:noWrap/>
            <w:vAlign w:val="bottom"/>
            <w:hideMark/>
          </w:tcPr>
          <w:p w14:paraId="4A4BC1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1969</w:t>
            </w:r>
          </w:p>
        </w:tc>
        <w:tc>
          <w:tcPr>
            <w:tcW w:w="960" w:type="dxa"/>
            <w:tcBorders>
              <w:top w:val="nil"/>
              <w:left w:val="nil"/>
              <w:bottom w:val="nil"/>
              <w:right w:val="nil"/>
            </w:tcBorders>
            <w:shd w:val="clear" w:color="000000" w:fill="FFFFFF"/>
            <w:vAlign w:val="bottom"/>
            <w:hideMark/>
          </w:tcPr>
          <w:p w14:paraId="573878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9,610</w:t>
            </w:r>
          </w:p>
        </w:tc>
        <w:tc>
          <w:tcPr>
            <w:tcW w:w="960" w:type="dxa"/>
            <w:tcBorders>
              <w:top w:val="nil"/>
              <w:left w:val="nil"/>
              <w:bottom w:val="nil"/>
              <w:right w:val="nil"/>
            </w:tcBorders>
            <w:shd w:val="clear" w:color="000000" w:fill="FFFFFF"/>
            <w:vAlign w:val="bottom"/>
            <w:hideMark/>
          </w:tcPr>
          <w:p w14:paraId="2C86672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3B2F92C4"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2B1E360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0AA52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506F56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17,398</w:t>
            </w:r>
          </w:p>
        </w:tc>
        <w:tc>
          <w:tcPr>
            <w:tcW w:w="960" w:type="dxa"/>
            <w:tcBorders>
              <w:top w:val="nil"/>
              <w:left w:val="nil"/>
              <w:bottom w:val="nil"/>
              <w:right w:val="nil"/>
            </w:tcBorders>
            <w:shd w:val="clear" w:color="000000" w:fill="FFFFFF"/>
            <w:noWrap/>
            <w:vAlign w:val="bottom"/>
            <w:hideMark/>
          </w:tcPr>
          <w:p w14:paraId="5A579F8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17,374</w:t>
            </w:r>
          </w:p>
        </w:tc>
        <w:tc>
          <w:tcPr>
            <w:tcW w:w="960" w:type="dxa"/>
            <w:tcBorders>
              <w:top w:val="nil"/>
              <w:left w:val="nil"/>
              <w:bottom w:val="nil"/>
              <w:right w:val="nil"/>
            </w:tcBorders>
            <w:shd w:val="clear" w:color="000000" w:fill="FFFFFF"/>
            <w:noWrap/>
            <w:vAlign w:val="bottom"/>
            <w:hideMark/>
          </w:tcPr>
          <w:p w14:paraId="6E90157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w:t>
            </w:r>
          </w:p>
        </w:tc>
      </w:tr>
      <w:tr w:rsidR="005A4AF7" w:rsidRPr="005A4AF7" w14:paraId="7B78E7D5" w14:textId="77777777" w:rsidTr="005A4AF7">
        <w:trPr>
          <w:trHeight w:val="20"/>
        </w:trPr>
        <w:tc>
          <w:tcPr>
            <w:tcW w:w="960" w:type="dxa"/>
            <w:tcBorders>
              <w:top w:val="nil"/>
              <w:left w:val="nil"/>
              <w:bottom w:val="nil"/>
              <w:right w:val="nil"/>
            </w:tcBorders>
            <w:shd w:val="clear" w:color="000000" w:fill="FFFFFF"/>
            <w:noWrap/>
            <w:vAlign w:val="bottom"/>
            <w:hideMark/>
          </w:tcPr>
          <w:p w14:paraId="68DCE97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1970</w:t>
            </w:r>
          </w:p>
        </w:tc>
        <w:tc>
          <w:tcPr>
            <w:tcW w:w="960" w:type="dxa"/>
            <w:tcBorders>
              <w:top w:val="nil"/>
              <w:left w:val="nil"/>
              <w:bottom w:val="nil"/>
              <w:right w:val="nil"/>
            </w:tcBorders>
            <w:shd w:val="clear" w:color="000000" w:fill="FFFFFF"/>
            <w:vAlign w:val="bottom"/>
            <w:hideMark/>
          </w:tcPr>
          <w:p w14:paraId="7DF489A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21,050</w:t>
            </w:r>
          </w:p>
        </w:tc>
        <w:tc>
          <w:tcPr>
            <w:tcW w:w="960" w:type="dxa"/>
            <w:tcBorders>
              <w:top w:val="nil"/>
              <w:left w:val="nil"/>
              <w:bottom w:val="nil"/>
              <w:right w:val="nil"/>
            </w:tcBorders>
            <w:shd w:val="clear" w:color="000000" w:fill="FFFFFF"/>
            <w:vAlign w:val="bottom"/>
            <w:hideMark/>
          </w:tcPr>
          <w:p w14:paraId="2953058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1079E66"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4C549C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F749A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DD0679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16,108</w:t>
            </w:r>
          </w:p>
        </w:tc>
        <w:tc>
          <w:tcPr>
            <w:tcW w:w="960" w:type="dxa"/>
            <w:tcBorders>
              <w:top w:val="nil"/>
              <w:left w:val="nil"/>
              <w:bottom w:val="nil"/>
              <w:right w:val="nil"/>
            </w:tcBorders>
            <w:shd w:val="clear" w:color="000000" w:fill="FFFFFF"/>
            <w:noWrap/>
            <w:vAlign w:val="bottom"/>
            <w:hideMark/>
          </w:tcPr>
          <w:p w14:paraId="3F22542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16,077</w:t>
            </w:r>
          </w:p>
        </w:tc>
        <w:tc>
          <w:tcPr>
            <w:tcW w:w="960" w:type="dxa"/>
            <w:tcBorders>
              <w:top w:val="nil"/>
              <w:left w:val="nil"/>
              <w:bottom w:val="nil"/>
              <w:right w:val="nil"/>
            </w:tcBorders>
            <w:shd w:val="clear" w:color="000000" w:fill="FFFFFF"/>
            <w:noWrap/>
            <w:vAlign w:val="bottom"/>
            <w:hideMark/>
          </w:tcPr>
          <w:p w14:paraId="23046A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31</w:t>
            </w:r>
          </w:p>
        </w:tc>
      </w:tr>
      <w:tr w:rsidR="005A4AF7" w:rsidRPr="005A4AF7" w14:paraId="3B00F1BB" w14:textId="77777777" w:rsidTr="005A4AF7">
        <w:trPr>
          <w:trHeight w:val="20"/>
        </w:trPr>
        <w:tc>
          <w:tcPr>
            <w:tcW w:w="960" w:type="dxa"/>
            <w:tcBorders>
              <w:top w:val="nil"/>
              <w:left w:val="nil"/>
              <w:bottom w:val="nil"/>
              <w:right w:val="nil"/>
            </w:tcBorders>
            <w:shd w:val="clear" w:color="000000" w:fill="FFFFFF"/>
            <w:noWrap/>
            <w:vAlign w:val="bottom"/>
            <w:hideMark/>
          </w:tcPr>
          <w:p w14:paraId="6862C8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1971</w:t>
            </w:r>
          </w:p>
        </w:tc>
        <w:tc>
          <w:tcPr>
            <w:tcW w:w="960" w:type="dxa"/>
            <w:tcBorders>
              <w:top w:val="nil"/>
              <w:left w:val="nil"/>
              <w:bottom w:val="nil"/>
              <w:right w:val="nil"/>
            </w:tcBorders>
            <w:shd w:val="clear" w:color="000000" w:fill="FFFFFF"/>
            <w:vAlign w:val="bottom"/>
            <w:hideMark/>
          </w:tcPr>
          <w:p w14:paraId="30A6FCB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26,108</w:t>
            </w:r>
          </w:p>
        </w:tc>
        <w:tc>
          <w:tcPr>
            <w:tcW w:w="960" w:type="dxa"/>
            <w:tcBorders>
              <w:top w:val="nil"/>
              <w:left w:val="nil"/>
              <w:bottom w:val="nil"/>
              <w:right w:val="nil"/>
            </w:tcBorders>
            <w:shd w:val="clear" w:color="000000" w:fill="FFFFFF"/>
            <w:vAlign w:val="bottom"/>
            <w:hideMark/>
          </w:tcPr>
          <w:p w14:paraId="11397DBB"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599177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D263AB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EA6B2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5C12320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17,981</w:t>
            </w:r>
          </w:p>
        </w:tc>
        <w:tc>
          <w:tcPr>
            <w:tcW w:w="960" w:type="dxa"/>
            <w:tcBorders>
              <w:top w:val="nil"/>
              <w:left w:val="nil"/>
              <w:bottom w:val="nil"/>
              <w:right w:val="nil"/>
            </w:tcBorders>
            <w:shd w:val="clear" w:color="000000" w:fill="FFFFFF"/>
            <w:noWrap/>
            <w:vAlign w:val="bottom"/>
            <w:hideMark/>
          </w:tcPr>
          <w:p w14:paraId="4116D1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17,975</w:t>
            </w:r>
          </w:p>
        </w:tc>
        <w:tc>
          <w:tcPr>
            <w:tcW w:w="960" w:type="dxa"/>
            <w:tcBorders>
              <w:top w:val="nil"/>
              <w:left w:val="nil"/>
              <w:bottom w:val="nil"/>
              <w:right w:val="nil"/>
            </w:tcBorders>
            <w:shd w:val="clear" w:color="000000" w:fill="FFFFFF"/>
            <w:noWrap/>
            <w:vAlign w:val="bottom"/>
            <w:hideMark/>
          </w:tcPr>
          <w:p w14:paraId="2377839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08E72D7D" w14:textId="77777777" w:rsidTr="005A4AF7">
        <w:trPr>
          <w:trHeight w:val="20"/>
        </w:trPr>
        <w:tc>
          <w:tcPr>
            <w:tcW w:w="960" w:type="dxa"/>
            <w:tcBorders>
              <w:top w:val="nil"/>
              <w:left w:val="nil"/>
              <w:bottom w:val="nil"/>
              <w:right w:val="nil"/>
            </w:tcBorders>
            <w:shd w:val="clear" w:color="000000" w:fill="FFFFFF"/>
            <w:noWrap/>
            <w:vAlign w:val="bottom"/>
            <w:hideMark/>
          </w:tcPr>
          <w:p w14:paraId="2E4668A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1972</w:t>
            </w:r>
          </w:p>
        </w:tc>
        <w:tc>
          <w:tcPr>
            <w:tcW w:w="960" w:type="dxa"/>
            <w:tcBorders>
              <w:top w:val="nil"/>
              <w:left w:val="nil"/>
              <w:bottom w:val="nil"/>
              <w:right w:val="nil"/>
            </w:tcBorders>
            <w:shd w:val="clear" w:color="000000" w:fill="FFFFFF"/>
            <w:vAlign w:val="bottom"/>
            <w:hideMark/>
          </w:tcPr>
          <w:p w14:paraId="5E29A0B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10,380</w:t>
            </w:r>
          </w:p>
        </w:tc>
        <w:tc>
          <w:tcPr>
            <w:tcW w:w="960" w:type="dxa"/>
            <w:tcBorders>
              <w:top w:val="nil"/>
              <w:left w:val="nil"/>
              <w:bottom w:val="nil"/>
              <w:right w:val="nil"/>
            </w:tcBorders>
            <w:shd w:val="clear" w:color="000000" w:fill="FFFFFF"/>
            <w:vAlign w:val="bottom"/>
            <w:hideMark/>
          </w:tcPr>
          <w:p w14:paraId="7E076258"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7C54D05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C88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30E90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30C688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18,958</w:t>
            </w:r>
          </w:p>
        </w:tc>
        <w:tc>
          <w:tcPr>
            <w:tcW w:w="960" w:type="dxa"/>
            <w:tcBorders>
              <w:top w:val="nil"/>
              <w:left w:val="nil"/>
              <w:bottom w:val="nil"/>
              <w:right w:val="nil"/>
            </w:tcBorders>
            <w:shd w:val="clear" w:color="000000" w:fill="FFFFFF"/>
            <w:noWrap/>
            <w:vAlign w:val="bottom"/>
            <w:hideMark/>
          </w:tcPr>
          <w:p w14:paraId="4B7CC6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18,952</w:t>
            </w:r>
          </w:p>
        </w:tc>
        <w:tc>
          <w:tcPr>
            <w:tcW w:w="960" w:type="dxa"/>
            <w:tcBorders>
              <w:top w:val="nil"/>
              <w:left w:val="nil"/>
              <w:bottom w:val="nil"/>
              <w:right w:val="nil"/>
            </w:tcBorders>
            <w:shd w:val="clear" w:color="000000" w:fill="FFFFFF"/>
            <w:noWrap/>
            <w:vAlign w:val="bottom"/>
            <w:hideMark/>
          </w:tcPr>
          <w:p w14:paraId="0CEA05A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7BB61E" w14:textId="77777777" w:rsidTr="005A4AF7">
        <w:trPr>
          <w:trHeight w:val="20"/>
        </w:trPr>
        <w:tc>
          <w:tcPr>
            <w:tcW w:w="960" w:type="dxa"/>
            <w:tcBorders>
              <w:top w:val="nil"/>
              <w:left w:val="nil"/>
              <w:bottom w:val="nil"/>
              <w:right w:val="nil"/>
            </w:tcBorders>
            <w:shd w:val="clear" w:color="000000" w:fill="FFFFFF"/>
            <w:noWrap/>
            <w:vAlign w:val="bottom"/>
            <w:hideMark/>
          </w:tcPr>
          <w:p w14:paraId="27C8BDC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1973</w:t>
            </w:r>
          </w:p>
        </w:tc>
        <w:tc>
          <w:tcPr>
            <w:tcW w:w="960" w:type="dxa"/>
            <w:tcBorders>
              <w:top w:val="nil"/>
              <w:left w:val="nil"/>
              <w:bottom w:val="nil"/>
              <w:right w:val="nil"/>
            </w:tcBorders>
            <w:shd w:val="clear" w:color="000000" w:fill="FFFFFF"/>
            <w:vAlign w:val="bottom"/>
            <w:hideMark/>
          </w:tcPr>
          <w:p w14:paraId="5B2512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17,715</w:t>
            </w:r>
          </w:p>
        </w:tc>
        <w:tc>
          <w:tcPr>
            <w:tcW w:w="960" w:type="dxa"/>
            <w:tcBorders>
              <w:top w:val="nil"/>
              <w:left w:val="nil"/>
              <w:bottom w:val="nil"/>
              <w:right w:val="nil"/>
            </w:tcBorders>
            <w:shd w:val="clear" w:color="000000" w:fill="FFFFFF"/>
            <w:vAlign w:val="bottom"/>
            <w:hideMark/>
          </w:tcPr>
          <w:p w14:paraId="38473DDE"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01D2F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1ABA413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646DC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05D4A89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24,540</w:t>
            </w:r>
          </w:p>
        </w:tc>
        <w:tc>
          <w:tcPr>
            <w:tcW w:w="960" w:type="dxa"/>
            <w:tcBorders>
              <w:top w:val="nil"/>
              <w:left w:val="nil"/>
              <w:bottom w:val="nil"/>
              <w:right w:val="nil"/>
            </w:tcBorders>
            <w:shd w:val="clear" w:color="000000" w:fill="FFFFFF"/>
            <w:noWrap/>
            <w:vAlign w:val="bottom"/>
            <w:hideMark/>
          </w:tcPr>
          <w:p w14:paraId="4A536F8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24,526</w:t>
            </w:r>
          </w:p>
        </w:tc>
        <w:tc>
          <w:tcPr>
            <w:tcW w:w="960" w:type="dxa"/>
            <w:tcBorders>
              <w:top w:val="nil"/>
              <w:left w:val="nil"/>
              <w:bottom w:val="nil"/>
              <w:right w:val="nil"/>
            </w:tcBorders>
            <w:shd w:val="clear" w:color="000000" w:fill="FFFFFF"/>
            <w:noWrap/>
            <w:vAlign w:val="bottom"/>
            <w:hideMark/>
          </w:tcPr>
          <w:p w14:paraId="7DEB93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w:t>
            </w:r>
          </w:p>
        </w:tc>
      </w:tr>
      <w:tr w:rsidR="005A4AF7" w:rsidRPr="005A4AF7" w14:paraId="123E080E" w14:textId="77777777" w:rsidTr="005A4AF7">
        <w:trPr>
          <w:trHeight w:val="20"/>
        </w:trPr>
        <w:tc>
          <w:tcPr>
            <w:tcW w:w="960" w:type="dxa"/>
            <w:tcBorders>
              <w:top w:val="nil"/>
              <w:left w:val="nil"/>
              <w:bottom w:val="nil"/>
              <w:right w:val="nil"/>
            </w:tcBorders>
            <w:shd w:val="clear" w:color="000000" w:fill="FFFFFF"/>
            <w:noWrap/>
            <w:vAlign w:val="bottom"/>
            <w:hideMark/>
          </w:tcPr>
          <w:p w14:paraId="1206709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1974</w:t>
            </w:r>
          </w:p>
        </w:tc>
        <w:tc>
          <w:tcPr>
            <w:tcW w:w="960" w:type="dxa"/>
            <w:tcBorders>
              <w:top w:val="nil"/>
              <w:left w:val="nil"/>
              <w:bottom w:val="nil"/>
              <w:right w:val="nil"/>
            </w:tcBorders>
            <w:shd w:val="clear" w:color="000000" w:fill="FFFFFF"/>
            <w:vAlign w:val="bottom"/>
            <w:hideMark/>
          </w:tcPr>
          <w:p w14:paraId="1C1A4CF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13,198</w:t>
            </w:r>
          </w:p>
        </w:tc>
        <w:tc>
          <w:tcPr>
            <w:tcW w:w="960" w:type="dxa"/>
            <w:tcBorders>
              <w:top w:val="nil"/>
              <w:left w:val="nil"/>
              <w:bottom w:val="nil"/>
              <w:right w:val="nil"/>
            </w:tcBorders>
            <w:shd w:val="clear" w:color="000000" w:fill="FFFFFF"/>
            <w:vAlign w:val="bottom"/>
            <w:hideMark/>
          </w:tcPr>
          <w:p w14:paraId="3806653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686684AA"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FFC4DB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3F3FA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0E79A40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19,558</w:t>
            </w:r>
          </w:p>
        </w:tc>
        <w:tc>
          <w:tcPr>
            <w:tcW w:w="960" w:type="dxa"/>
            <w:tcBorders>
              <w:top w:val="nil"/>
              <w:left w:val="nil"/>
              <w:bottom w:val="nil"/>
              <w:right w:val="nil"/>
            </w:tcBorders>
            <w:shd w:val="clear" w:color="000000" w:fill="FFFFFF"/>
            <w:noWrap/>
            <w:vAlign w:val="bottom"/>
            <w:hideMark/>
          </w:tcPr>
          <w:p w14:paraId="6B96DA3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19,530</w:t>
            </w:r>
          </w:p>
        </w:tc>
        <w:tc>
          <w:tcPr>
            <w:tcW w:w="960" w:type="dxa"/>
            <w:tcBorders>
              <w:top w:val="nil"/>
              <w:left w:val="nil"/>
              <w:bottom w:val="nil"/>
              <w:right w:val="nil"/>
            </w:tcBorders>
            <w:shd w:val="clear" w:color="000000" w:fill="FFFFFF"/>
            <w:noWrap/>
            <w:vAlign w:val="bottom"/>
            <w:hideMark/>
          </w:tcPr>
          <w:p w14:paraId="153E4D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28</w:t>
            </w:r>
          </w:p>
        </w:tc>
      </w:tr>
      <w:tr w:rsidR="005A4AF7" w:rsidRPr="005A4AF7" w14:paraId="555CA1C3" w14:textId="77777777" w:rsidTr="005A4AF7">
        <w:trPr>
          <w:trHeight w:val="20"/>
        </w:trPr>
        <w:tc>
          <w:tcPr>
            <w:tcW w:w="960" w:type="dxa"/>
            <w:tcBorders>
              <w:top w:val="nil"/>
              <w:left w:val="nil"/>
              <w:bottom w:val="nil"/>
              <w:right w:val="nil"/>
            </w:tcBorders>
            <w:shd w:val="clear" w:color="000000" w:fill="FFFFFF"/>
            <w:noWrap/>
            <w:vAlign w:val="bottom"/>
            <w:hideMark/>
          </w:tcPr>
          <w:p w14:paraId="70C7C2B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1975</w:t>
            </w:r>
          </w:p>
        </w:tc>
        <w:tc>
          <w:tcPr>
            <w:tcW w:w="960" w:type="dxa"/>
            <w:tcBorders>
              <w:top w:val="nil"/>
              <w:left w:val="nil"/>
              <w:bottom w:val="nil"/>
              <w:right w:val="nil"/>
            </w:tcBorders>
            <w:shd w:val="clear" w:color="000000" w:fill="FFFFFF"/>
            <w:vAlign w:val="bottom"/>
            <w:hideMark/>
          </w:tcPr>
          <w:p w14:paraId="3A86118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5,011</w:t>
            </w:r>
          </w:p>
        </w:tc>
        <w:tc>
          <w:tcPr>
            <w:tcW w:w="960" w:type="dxa"/>
            <w:tcBorders>
              <w:top w:val="nil"/>
              <w:left w:val="nil"/>
              <w:bottom w:val="nil"/>
              <w:right w:val="nil"/>
            </w:tcBorders>
            <w:shd w:val="clear" w:color="000000" w:fill="FFFFFF"/>
            <w:vAlign w:val="bottom"/>
            <w:hideMark/>
          </w:tcPr>
          <w:p w14:paraId="445BCF59"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112E589C"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3A0A12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F8393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65CB5E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20,127</w:t>
            </w:r>
          </w:p>
        </w:tc>
        <w:tc>
          <w:tcPr>
            <w:tcW w:w="960" w:type="dxa"/>
            <w:tcBorders>
              <w:top w:val="nil"/>
              <w:left w:val="nil"/>
              <w:bottom w:val="nil"/>
              <w:right w:val="nil"/>
            </w:tcBorders>
            <w:shd w:val="clear" w:color="000000" w:fill="FFFFFF"/>
            <w:noWrap/>
            <w:vAlign w:val="bottom"/>
            <w:hideMark/>
          </w:tcPr>
          <w:p w14:paraId="46035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20,101</w:t>
            </w:r>
          </w:p>
        </w:tc>
        <w:tc>
          <w:tcPr>
            <w:tcW w:w="960" w:type="dxa"/>
            <w:tcBorders>
              <w:top w:val="nil"/>
              <w:left w:val="nil"/>
              <w:bottom w:val="nil"/>
              <w:right w:val="nil"/>
            </w:tcBorders>
            <w:shd w:val="clear" w:color="000000" w:fill="FFFFFF"/>
            <w:noWrap/>
            <w:vAlign w:val="bottom"/>
            <w:hideMark/>
          </w:tcPr>
          <w:p w14:paraId="09B73A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26</w:t>
            </w:r>
          </w:p>
        </w:tc>
      </w:tr>
      <w:tr w:rsidR="005A4AF7" w:rsidRPr="005A4AF7" w14:paraId="78B0395B" w14:textId="77777777" w:rsidTr="005A4AF7">
        <w:trPr>
          <w:trHeight w:val="20"/>
        </w:trPr>
        <w:tc>
          <w:tcPr>
            <w:tcW w:w="960" w:type="dxa"/>
            <w:tcBorders>
              <w:top w:val="nil"/>
              <w:left w:val="nil"/>
              <w:bottom w:val="nil"/>
              <w:right w:val="nil"/>
            </w:tcBorders>
            <w:shd w:val="clear" w:color="000000" w:fill="FFFFFF"/>
            <w:noWrap/>
            <w:vAlign w:val="bottom"/>
            <w:hideMark/>
          </w:tcPr>
          <w:p w14:paraId="5DB6A5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1976</w:t>
            </w:r>
          </w:p>
        </w:tc>
        <w:tc>
          <w:tcPr>
            <w:tcW w:w="960" w:type="dxa"/>
            <w:tcBorders>
              <w:top w:val="nil"/>
              <w:left w:val="nil"/>
              <w:bottom w:val="nil"/>
              <w:right w:val="nil"/>
            </w:tcBorders>
            <w:shd w:val="clear" w:color="000000" w:fill="FFFFFF"/>
            <w:vAlign w:val="bottom"/>
            <w:hideMark/>
          </w:tcPr>
          <w:p w14:paraId="4305B1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7,565</w:t>
            </w:r>
          </w:p>
        </w:tc>
        <w:tc>
          <w:tcPr>
            <w:tcW w:w="960" w:type="dxa"/>
            <w:tcBorders>
              <w:top w:val="nil"/>
              <w:left w:val="nil"/>
              <w:bottom w:val="nil"/>
              <w:right w:val="nil"/>
            </w:tcBorders>
            <w:shd w:val="clear" w:color="000000" w:fill="FFFFFF"/>
            <w:vAlign w:val="bottom"/>
            <w:hideMark/>
          </w:tcPr>
          <w:p w14:paraId="4C7B4220"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960" w:type="dxa"/>
            <w:tcBorders>
              <w:top w:val="nil"/>
              <w:left w:val="nil"/>
              <w:bottom w:val="nil"/>
              <w:right w:val="nil"/>
            </w:tcBorders>
            <w:shd w:val="clear" w:color="000000" w:fill="FFFFFF"/>
            <w:vAlign w:val="bottom"/>
            <w:hideMark/>
          </w:tcPr>
          <w:p w14:paraId="2FA4B605" w14:textId="77777777" w:rsidR="005A4AF7" w:rsidRPr="005A4AF7" w:rsidRDefault="005A4AF7" w:rsidP="005A4AF7">
            <w:pPr>
              <w:spacing w:after="0"/>
              <w:jc w:val="center"/>
              <w:rPr>
                <w:rFonts w:eastAsia="Times New Roman" w:cs="Times New Roman"/>
                <w:b/>
                <w:bCs/>
                <w:sz w:val="18"/>
                <w:szCs w:val="18"/>
              </w:rPr>
            </w:pPr>
            <w:r w:rsidRPr="005A4AF7">
              <w:rPr>
                <w:rFonts w:eastAsia="Times New Roman" w:cs="Times New Roman"/>
                <w:b/>
                <w:bCs/>
                <w:sz w:val="18"/>
                <w:szCs w:val="18"/>
              </w:rPr>
              <w:t> </w:t>
            </w:r>
          </w:p>
        </w:tc>
        <w:tc>
          <w:tcPr>
            <w:tcW w:w="220" w:type="dxa"/>
            <w:tcBorders>
              <w:top w:val="nil"/>
              <w:left w:val="nil"/>
              <w:bottom w:val="nil"/>
              <w:right w:val="nil"/>
            </w:tcBorders>
            <w:shd w:val="clear" w:color="000000" w:fill="FFFFFF"/>
            <w:noWrap/>
            <w:vAlign w:val="bottom"/>
            <w:hideMark/>
          </w:tcPr>
          <w:p w14:paraId="5CE7A2F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D641D6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4C89DF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13,558</w:t>
            </w:r>
          </w:p>
        </w:tc>
        <w:tc>
          <w:tcPr>
            <w:tcW w:w="960" w:type="dxa"/>
            <w:tcBorders>
              <w:top w:val="nil"/>
              <w:left w:val="nil"/>
              <w:bottom w:val="nil"/>
              <w:right w:val="nil"/>
            </w:tcBorders>
            <w:shd w:val="clear" w:color="000000" w:fill="FFFFFF"/>
            <w:noWrap/>
            <w:vAlign w:val="bottom"/>
            <w:hideMark/>
          </w:tcPr>
          <w:p w14:paraId="5F6099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13,538</w:t>
            </w:r>
          </w:p>
        </w:tc>
        <w:tc>
          <w:tcPr>
            <w:tcW w:w="960" w:type="dxa"/>
            <w:tcBorders>
              <w:top w:val="nil"/>
              <w:left w:val="nil"/>
              <w:bottom w:val="nil"/>
              <w:right w:val="nil"/>
            </w:tcBorders>
            <w:shd w:val="clear" w:color="000000" w:fill="FFFFFF"/>
            <w:noWrap/>
            <w:vAlign w:val="bottom"/>
            <w:hideMark/>
          </w:tcPr>
          <w:p w14:paraId="17FDA5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r>
      <w:tr w:rsidR="005A4AF7" w:rsidRPr="005A4AF7" w14:paraId="5D67FA9D" w14:textId="77777777" w:rsidTr="005A4AF7">
        <w:trPr>
          <w:trHeight w:val="20"/>
        </w:trPr>
        <w:tc>
          <w:tcPr>
            <w:tcW w:w="960" w:type="dxa"/>
            <w:tcBorders>
              <w:top w:val="nil"/>
              <w:left w:val="nil"/>
              <w:bottom w:val="nil"/>
              <w:right w:val="nil"/>
            </w:tcBorders>
            <w:shd w:val="clear" w:color="000000" w:fill="FFFFFF"/>
            <w:noWrap/>
            <w:vAlign w:val="bottom"/>
            <w:hideMark/>
          </w:tcPr>
          <w:p w14:paraId="1B954D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1977</w:t>
            </w:r>
          </w:p>
        </w:tc>
        <w:tc>
          <w:tcPr>
            <w:tcW w:w="960" w:type="dxa"/>
            <w:tcBorders>
              <w:top w:val="nil"/>
              <w:left w:val="nil"/>
              <w:bottom w:val="nil"/>
              <w:right w:val="nil"/>
            </w:tcBorders>
            <w:shd w:val="clear" w:color="000000" w:fill="FFFFFF"/>
            <w:noWrap/>
            <w:vAlign w:val="bottom"/>
            <w:hideMark/>
          </w:tcPr>
          <w:p w14:paraId="49B8A77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7,909</w:t>
            </w:r>
          </w:p>
        </w:tc>
        <w:tc>
          <w:tcPr>
            <w:tcW w:w="960" w:type="dxa"/>
            <w:tcBorders>
              <w:top w:val="nil"/>
              <w:left w:val="nil"/>
              <w:bottom w:val="nil"/>
              <w:right w:val="nil"/>
            </w:tcBorders>
            <w:shd w:val="clear" w:color="000000" w:fill="FFFFFF"/>
            <w:noWrap/>
            <w:vAlign w:val="bottom"/>
            <w:hideMark/>
          </w:tcPr>
          <w:p w14:paraId="4BFE24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960" w:type="dxa"/>
            <w:tcBorders>
              <w:top w:val="nil"/>
              <w:left w:val="nil"/>
              <w:bottom w:val="nil"/>
              <w:right w:val="nil"/>
            </w:tcBorders>
            <w:shd w:val="clear" w:color="000000" w:fill="FFFFFF"/>
            <w:noWrap/>
            <w:vAlign w:val="bottom"/>
            <w:hideMark/>
          </w:tcPr>
          <w:p w14:paraId="6FD4B8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 </w:t>
            </w:r>
          </w:p>
        </w:tc>
        <w:tc>
          <w:tcPr>
            <w:tcW w:w="220" w:type="dxa"/>
            <w:tcBorders>
              <w:top w:val="nil"/>
              <w:left w:val="nil"/>
              <w:bottom w:val="nil"/>
              <w:right w:val="nil"/>
            </w:tcBorders>
            <w:shd w:val="clear" w:color="000000" w:fill="FFFFFF"/>
            <w:noWrap/>
            <w:vAlign w:val="bottom"/>
            <w:hideMark/>
          </w:tcPr>
          <w:p w14:paraId="4EB2714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EAF829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1E31824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11,368</w:t>
            </w:r>
          </w:p>
        </w:tc>
        <w:tc>
          <w:tcPr>
            <w:tcW w:w="960" w:type="dxa"/>
            <w:tcBorders>
              <w:top w:val="nil"/>
              <w:left w:val="nil"/>
              <w:bottom w:val="nil"/>
              <w:right w:val="nil"/>
            </w:tcBorders>
            <w:shd w:val="clear" w:color="000000" w:fill="FFFFFF"/>
            <w:noWrap/>
            <w:vAlign w:val="bottom"/>
            <w:hideMark/>
          </w:tcPr>
          <w:p w14:paraId="6C5F595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11,362</w:t>
            </w:r>
          </w:p>
        </w:tc>
        <w:tc>
          <w:tcPr>
            <w:tcW w:w="960" w:type="dxa"/>
            <w:tcBorders>
              <w:top w:val="nil"/>
              <w:left w:val="nil"/>
              <w:bottom w:val="nil"/>
              <w:right w:val="nil"/>
            </w:tcBorders>
            <w:shd w:val="clear" w:color="000000" w:fill="FFFFFF"/>
            <w:noWrap/>
            <w:vAlign w:val="bottom"/>
            <w:hideMark/>
          </w:tcPr>
          <w:p w14:paraId="20F4763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w:t>
            </w:r>
          </w:p>
        </w:tc>
      </w:tr>
      <w:tr w:rsidR="005A4AF7" w:rsidRPr="005A4AF7" w14:paraId="51E58F52" w14:textId="77777777" w:rsidTr="005A4AF7">
        <w:trPr>
          <w:trHeight w:val="20"/>
        </w:trPr>
        <w:tc>
          <w:tcPr>
            <w:tcW w:w="960" w:type="dxa"/>
            <w:tcBorders>
              <w:top w:val="nil"/>
              <w:left w:val="nil"/>
              <w:bottom w:val="nil"/>
              <w:right w:val="nil"/>
            </w:tcBorders>
            <w:shd w:val="clear" w:color="000000" w:fill="FFFFFF"/>
            <w:noWrap/>
            <w:vAlign w:val="bottom"/>
            <w:hideMark/>
          </w:tcPr>
          <w:p w14:paraId="790642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1978</w:t>
            </w:r>
          </w:p>
        </w:tc>
        <w:tc>
          <w:tcPr>
            <w:tcW w:w="960" w:type="dxa"/>
            <w:tcBorders>
              <w:top w:val="nil"/>
              <w:left w:val="nil"/>
              <w:bottom w:val="nil"/>
              <w:right w:val="nil"/>
            </w:tcBorders>
            <w:shd w:val="clear" w:color="000000" w:fill="FFFFFF"/>
            <w:noWrap/>
            <w:vAlign w:val="bottom"/>
            <w:hideMark/>
          </w:tcPr>
          <w:p w14:paraId="003911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13,864</w:t>
            </w:r>
          </w:p>
        </w:tc>
        <w:tc>
          <w:tcPr>
            <w:tcW w:w="960" w:type="dxa"/>
            <w:tcBorders>
              <w:top w:val="nil"/>
              <w:left w:val="nil"/>
              <w:bottom w:val="nil"/>
              <w:right w:val="nil"/>
            </w:tcBorders>
            <w:shd w:val="clear" w:color="000000" w:fill="FFFFFF"/>
            <w:noWrap/>
            <w:vAlign w:val="bottom"/>
            <w:hideMark/>
          </w:tcPr>
          <w:p w14:paraId="286B25C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13,734</w:t>
            </w:r>
          </w:p>
        </w:tc>
        <w:tc>
          <w:tcPr>
            <w:tcW w:w="960" w:type="dxa"/>
            <w:tcBorders>
              <w:top w:val="nil"/>
              <w:left w:val="nil"/>
              <w:bottom w:val="nil"/>
              <w:right w:val="nil"/>
            </w:tcBorders>
            <w:shd w:val="clear" w:color="000000" w:fill="FFFFFF"/>
            <w:noWrap/>
            <w:vAlign w:val="bottom"/>
            <w:hideMark/>
          </w:tcPr>
          <w:p w14:paraId="319434A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130</w:t>
            </w:r>
          </w:p>
        </w:tc>
        <w:tc>
          <w:tcPr>
            <w:tcW w:w="220" w:type="dxa"/>
            <w:tcBorders>
              <w:top w:val="nil"/>
              <w:left w:val="nil"/>
              <w:bottom w:val="nil"/>
              <w:right w:val="nil"/>
            </w:tcBorders>
            <w:shd w:val="clear" w:color="000000" w:fill="FFFFFF"/>
            <w:noWrap/>
            <w:vAlign w:val="bottom"/>
            <w:hideMark/>
          </w:tcPr>
          <w:p w14:paraId="1DB3F2B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B72EB0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22AEA31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17,355</w:t>
            </w:r>
          </w:p>
        </w:tc>
        <w:tc>
          <w:tcPr>
            <w:tcW w:w="960" w:type="dxa"/>
            <w:tcBorders>
              <w:top w:val="nil"/>
              <w:left w:val="nil"/>
              <w:bottom w:val="nil"/>
              <w:right w:val="nil"/>
            </w:tcBorders>
            <w:shd w:val="clear" w:color="000000" w:fill="FFFFFF"/>
            <w:noWrap/>
            <w:vAlign w:val="bottom"/>
            <w:hideMark/>
          </w:tcPr>
          <w:p w14:paraId="20B36A6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17,275</w:t>
            </w:r>
          </w:p>
        </w:tc>
        <w:tc>
          <w:tcPr>
            <w:tcW w:w="960" w:type="dxa"/>
            <w:tcBorders>
              <w:top w:val="nil"/>
              <w:left w:val="nil"/>
              <w:bottom w:val="nil"/>
              <w:right w:val="nil"/>
            </w:tcBorders>
            <w:shd w:val="clear" w:color="000000" w:fill="FFFFFF"/>
            <w:noWrap/>
            <w:vAlign w:val="bottom"/>
            <w:hideMark/>
          </w:tcPr>
          <w:p w14:paraId="1E0571A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w:t>
            </w:r>
          </w:p>
        </w:tc>
      </w:tr>
      <w:tr w:rsidR="005A4AF7" w:rsidRPr="005A4AF7" w14:paraId="2C741270" w14:textId="77777777" w:rsidTr="005A4AF7">
        <w:trPr>
          <w:trHeight w:val="20"/>
        </w:trPr>
        <w:tc>
          <w:tcPr>
            <w:tcW w:w="960" w:type="dxa"/>
            <w:tcBorders>
              <w:top w:val="nil"/>
              <w:left w:val="nil"/>
              <w:bottom w:val="nil"/>
              <w:right w:val="nil"/>
            </w:tcBorders>
            <w:shd w:val="clear" w:color="000000" w:fill="FFFFFF"/>
            <w:noWrap/>
            <w:vAlign w:val="bottom"/>
            <w:hideMark/>
          </w:tcPr>
          <w:p w14:paraId="6EB8287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1979</w:t>
            </w:r>
          </w:p>
        </w:tc>
        <w:tc>
          <w:tcPr>
            <w:tcW w:w="960" w:type="dxa"/>
            <w:tcBorders>
              <w:top w:val="nil"/>
              <w:left w:val="nil"/>
              <w:bottom w:val="nil"/>
              <w:right w:val="nil"/>
            </w:tcBorders>
            <w:shd w:val="clear" w:color="000000" w:fill="FFFFFF"/>
            <w:noWrap/>
            <w:vAlign w:val="bottom"/>
            <w:hideMark/>
          </w:tcPr>
          <w:p w14:paraId="29F511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39A8A04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6,042</w:t>
            </w:r>
          </w:p>
        </w:tc>
        <w:tc>
          <w:tcPr>
            <w:tcW w:w="960" w:type="dxa"/>
            <w:tcBorders>
              <w:top w:val="nil"/>
              <w:left w:val="nil"/>
              <w:bottom w:val="nil"/>
              <w:right w:val="nil"/>
            </w:tcBorders>
            <w:shd w:val="clear" w:color="000000" w:fill="FFFFFF"/>
            <w:noWrap/>
            <w:vAlign w:val="bottom"/>
            <w:hideMark/>
          </w:tcPr>
          <w:p w14:paraId="1519050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0</w:t>
            </w:r>
          </w:p>
        </w:tc>
        <w:tc>
          <w:tcPr>
            <w:tcW w:w="220" w:type="dxa"/>
            <w:tcBorders>
              <w:top w:val="nil"/>
              <w:left w:val="nil"/>
              <w:bottom w:val="nil"/>
              <w:right w:val="nil"/>
            </w:tcBorders>
            <w:shd w:val="clear" w:color="000000" w:fill="FFFFFF"/>
            <w:noWrap/>
            <w:vAlign w:val="bottom"/>
            <w:hideMark/>
          </w:tcPr>
          <w:p w14:paraId="7BE1C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E757C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91FB2B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16,512</w:t>
            </w:r>
          </w:p>
        </w:tc>
        <w:tc>
          <w:tcPr>
            <w:tcW w:w="960" w:type="dxa"/>
            <w:tcBorders>
              <w:top w:val="nil"/>
              <w:left w:val="nil"/>
              <w:bottom w:val="nil"/>
              <w:right w:val="nil"/>
            </w:tcBorders>
            <w:shd w:val="clear" w:color="000000" w:fill="FFFFFF"/>
            <w:noWrap/>
            <w:vAlign w:val="bottom"/>
            <w:hideMark/>
          </w:tcPr>
          <w:p w14:paraId="20187B50"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16,479</w:t>
            </w:r>
          </w:p>
        </w:tc>
        <w:tc>
          <w:tcPr>
            <w:tcW w:w="960" w:type="dxa"/>
            <w:tcBorders>
              <w:top w:val="nil"/>
              <w:left w:val="nil"/>
              <w:bottom w:val="nil"/>
              <w:right w:val="nil"/>
            </w:tcBorders>
            <w:shd w:val="clear" w:color="000000" w:fill="FFFFFF"/>
            <w:noWrap/>
            <w:vAlign w:val="bottom"/>
            <w:hideMark/>
          </w:tcPr>
          <w:p w14:paraId="663F7B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47ED0D05" w14:textId="77777777" w:rsidTr="005A4AF7">
        <w:trPr>
          <w:trHeight w:val="20"/>
        </w:trPr>
        <w:tc>
          <w:tcPr>
            <w:tcW w:w="960" w:type="dxa"/>
            <w:tcBorders>
              <w:top w:val="nil"/>
              <w:left w:val="nil"/>
              <w:bottom w:val="nil"/>
              <w:right w:val="nil"/>
            </w:tcBorders>
            <w:shd w:val="clear" w:color="000000" w:fill="FFFFFF"/>
            <w:noWrap/>
            <w:vAlign w:val="bottom"/>
            <w:hideMark/>
          </w:tcPr>
          <w:p w14:paraId="7BF425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1980</w:t>
            </w:r>
          </w:p>
        </w:tc>
        <w:tc>
          <w:tcPr>
            <w:tcW w:w="960" w:type="dxa"/>
            <w:tcBorders>
              <w:top w:val="nil"/>
              <w:left w:val="nil"/>
              <w:bottom w:val="nil"/>
              <w:right w:val="nil"/>
            </w:tcBorders>
            <w:shd w:val="clear" w:color="000000" w:fill="FFFFFF"/>
            <w:noWrap/>
            <w:vAlign w:val="bottom"/>
            <w:hideMark/>
          </w:tcPr>
          <w:p w14:paraId="604915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8,600</w:t>
            </w:r>
          </w:p>
        </w:tc>
        <w:tc>
          <w:tcPr>
            <w:tcW w:w="960" w:type="dxa"/>
            <w:tcBorders>
              <w:top w:val="nil"/>
              <w:left w:val="nil"/>
              <w:bottom w:val="nil"/>
              <w:right w:val="nil"/>
            </w:tcBorders>
            <w:shd w:val="clear" w:color="000000" w:fill="FFFFFF"/>
            <w:noWrap/>
            <w:vAlign w:val="bottom"/>
            <w:hideMark/>
          </w:tcPr>
          <w:p w14:paraId="6EBC78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8,026</w:t>
            </w:r>
          </w:p>
        </w:tc>
        <w:tc>
          <w:tcPr>
            <w:tcW w:w="960" w:type="dxa"/>
            <w:tcBorders>
              <w:top w:val="nil"/>
              <w:left w:val="nil"/>
              <w:bottom w:val="nil"/>
              <w:right w:val="nil"/>
            </w:tcBorders>
            <w:shd w:val="clear" w:color="000000" w:fill="FFFFFF"/>
            <w:noWrap/>
            <w:vAlign w:val="bottom"/>
            <w:hideMark/>
          </w:tcPr>
          <w:p w14:paraId="4F683E8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574</w:t>
            </w:r>
          </w:p>
        </w:tc>
        <w:tc>
          <w:tcPr>
            <w:tcW w:w="220" w:type="dxa"/>
            <w:tcBorders>
              <w:top w:val="nil"/>
              <w:left w:val="nil"/>
              <w:bottom w:val="nil"/>
              <w:right w:val="nil"/>
            </w:tcBorders>
            <w:shd w:val="clear" w:color="000000" w:fill="FFFFFF"/>
            <w:noWrap/>
            <w:vAlign w:val="bottom"/>
            <w:hideMark/>
          </w:tcPr>
          <w:p w14:paraId="6D330A6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239B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230285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11,308</w:t>
            </w:r>
          </w:p>
        </w:tc>
        <w:tc>
          <w:tcPr>
            <w:tcW w:w="960" w:type="dxa"/>
            <w:tcBorders>
              <w:top w:val="nil"/>
              <w:left w:val="nil"/>
              <w:bottom w:val="nil"/>
              <w:right w:val="nil"/>
            </w:tcBorders>
            <w:shd w:val="clear" w:color="000000" w:fill="FFFFFF"/>
            <w:noWrap/>
            <w:vAlign w:val="bottom"/>
            <w:hideMark/>
          </w:tcPr>
          <w:p w14:paraId="32BF8AD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11,274</w:t>
            </w:r>
          </w:p>
        </w:tc>
        <w:tc>
          <w:tcPr>
            <w:tcW w:w="960" w:type="dxa"/>
            <w:tcBorders>
              <w:top w:val="nil"/>
              <w:left w:val="nil"/>
              <w:bottom w:val="nil"/>
              <w:right w:val="nil"/>
            </w:tcBorders>
            <w:shd w:val="clear" w:color="000000" w:fill="FFFFFF"/>
            <w:noWrap/>
            <w:vAlign w:val="bottom"/>
            <w:hideMark/>
          </w:tcPr>
          <w:p w14:paraId="793D838F"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33</w:t>
            </w:r>
          </w:p>
        </w:tc>
      </w:tr>
      <w:tr w:rsidR="005A4AF7" w:rsidRPr="005A4AF7" w14:paraId="73154852" w14:textId="77777777" w:rsidTr="005A4AF7">
        <w:trPr>
          <w:trHeight w:val="20"/>
        </w:trPr>
        <w:tc>
          <w:tcPr>
            <w:tcW w:w="960" w:type="dxa"/>
            <w:tcBorders>
              <w:top w:val="nil"/>
              <w:left w:val="nil"/>
              <w:bottom w:val="nil"/>
              <w:right w:val="nil"/>
            </w:tcBorders>
            <w:shd w:val="clear" w:color="000000" w:fill="FFFFFF"/>
            <w:noWrap/>
            <w:vAlign w:val="bottom"/>
            <w:hideMark/>
          </w:tcPr>
          <w:p w14:paraId="6C194D4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1981</w:t>
            </w:r>
          </w:p>
        </w:tc>
        <w:tc>
          <w:tcPr>
            <w:tcW w:w="960" w:type="dxa"/>
            <w:tcBorders>
              <w:top w:val="nil"/>
              <w:left w:val="nil"/>
              <w:bottom w:val="nil"/>
              <w:right w:val="nil"/>
            </w:tcBorders>
            <w:shd w:val="clear" w:color="000000" w:fill="FFFFFF"/>
            <w:noWrap/>
            <w:vAlign w:val="bottom"/>
            <w:hideMark/>
          </w:tcPr>
          <w:p w14:paraId="21B5D20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10,609</w:t>
            </w:r>
          </w:p>
        </w:tc>
        <w:tc>
          <w:tcPr>
            <w:tcW w:w="960" w:type="dxa"/>
            <w:tcBorders>
              <w:top w:val="nil"/>
              <w:left w:val="nil"/>
              <w:bottom w:val="nil"/>
              <w:right w:val="nil"/>
            </w:tcBorders>
            <w:shd w:val="clear" w:color="000000" w:fill="FFFFFF"/>
            <w:noWrap/>
            <w:vAlign w:val="bottom"/>
            <w:hideMark/>
          </w:tcPr>
          <w:p w14:paraId="5746B2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10,599</w:t>
            </w:r>
          </w:p>
        </w:tc>
        <w:tc>
          <w:tcPr>
            <w:tcW w:w="960" w:type="dxa"/>
            <w:tcBorders>
              <w:top w:val="nil"/>
              <w:left w:val="nil"/>
              <w:bottom w:val="nil"/>
              <w:right w:val="nil"/>
            </w:tcBorders>
            <w:shd w:val="clear" w:color="000000" w:fill="FFFFFF"/>
            <w:noWrap/>
            <w:vAlign w:val="bottom"/>
            <w:hideMark/>
          </w:tcPr>
          <w:p w14:paraId="4E464A0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7992A311"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986A9A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E283E46"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10,313</w:t>
            </w:r>
          </w:p>
        </w:tc>
        <w:tc>
          <w:tcPr>
            <w:tcW w:w="960" w:type="dxa"/>
            <w:tcBorders>
              <w:top w:val="nil"/>
              <w:left w:val="nil"/>
              <w:bottom w:val="nil"/>
              <w:right w:val="nil"/>
            </w:tcBorders>
            <w:shd w:val="clear" w:color="000000" w:fill="FFFFFF"/>
            <w:noWrap/>
            <w:vAlign w:val="bottom"/>
            <w:hideMark/>
          </w:tcPr>
          <w:p w14:paraId="38E9B08A"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10,301</w:t>
            </w:r>
          </w:p>
        </w:tc>
        <w:tc>
          <w:tcPr>
            <w:tcW w:w="960" w:type="dxa"/>
            <w:tcBorders>
              <w:top w:val="nil"/>
              <w:left w:val="nil"/>
              <w:bottom w:val="nil"/>
              <w:right w:val="nil"/>
            </w:tcBorders>
            <w:shd w:val="clear" w:color="000000" w:fill="FFFFFF"/>
            <w:noWrap/>
            <w:vAlign w:val="bottom"/>
            <w:hideMark/>
          </w:tcPr>
          <w:p w14:paraId="78265EF1"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12</w:t>
            </w:r>
          </w:p>
        </w:tc>
      </w:tr>
      <w:tr w:rsidR="005A4AF7" w:rsidRPr="005A4AF7" w14:paraId="5706E37B" w14:textId="77777777" w:rsidTr="005A4AF7">
        <w:trPr>
          <w:trHeight w:val="20"/>
        </w:trPr>
        <w:tc>
          <w:tcPr>
            <w:tcW w:w="960" w:type="dxa"/>
            <w:tcBorders>
              <w:top w:val="nil"/>
              <w:left w:val="nil"/>
              <w:bottom w:val="nil"/>
              <w:right w:val="nil"/>
            </w:tcBorders>
            <w:shd w:val="clear" w:color="000000" w:fill="FFFFFF"/>
            <w:noWrap/>
            <w:vAlign w:val="bottom"/>
            <w:hideMark/>
          </w:tcPr>
          <w:p w14:paraId="12846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1982</w:t>
            </w:r>
          </w:p>
        </w:tc>
        <w:tc>
          <w:tcPr>
            <w:tcW w:w="960" w:type="dxa"/>
            <w:tcBorders>
              <w:top w:val="nil"/>
              <w:left w:val="nil"/>
              <w:bottom w:val="nil"/>
              <w:right w:val="nil"/>
            </w:tcBorders>
            <w:shd w:val="clear" w:color="000000" w:fill="FFFFFF"/>
            <w:noWrap/>
            <w:vAlign w:val="bottom"/>
            <w:hideMark/>
          </w:tcPr>
          <w:p w14:paraId="7D5277D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8,417</w:t>
            </w:r>
          </w:p>
        </w:tc>
        <w:tc>
          <w:tcPr>
            <w:tcW w:w="960" w:type="dxa"/>
            <w:tcBorders>
              <w:top w:val="nil"/>
              <w:left w:val="nil"/>
              <w:bottom w:val="nil"/>
              <w:right w:val="nil"/>
            </w:tcBorders>
            <w:shd w:val="clear" w:color="000000" w:fill="FFFFFF"/>
            <w:noWrap/>
            <w:vAlign w:val="bottom"/>
            <w:hideMark/>
          </w:tcPr>
          <w:p w14:paraId="5FCB529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8,397</w:t>
            </w:r>
          </w:p>
        </w:tc>
        <w:tc>
          <w:tcPr>
            <w:tcW w:w="960" w:type="dxa"/>
            <w:tcBorders>
              <w:top w:val="nil"/>
              <w:left w:val="nil"/>
              <w:bottom w:val="nil"/>
              <w:right w:val="nil"/>
            </w:tcBorders>
            <w:shd w:val="clear" w:color="000000" w:fill="FFFFFF"/>
            <w:noWrap/>
            <w:vAlign w:val="bottom"/>
            <w:hideMark/>
          </w:tcPr>
          <w:p w14:paraId="162D01D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w:t>
            </w:r>
          </w:p>
        </w:tc>
        <w:tc>
          <w:tcPr>
            <w:tcW w:w="220" w:type="dxa"/>
            <w:tcBorders>
              <w:top w:val="nil"/>
              <w:left w:val="nil"/>
              <w:bottom w:val="nil"/>
              <w:right w:val="nil"/>
            </w:tcBorders>
            <w:shd w:val="clear" w:color="000000" w:fill="FFFFFF"/>
            <w:noWrap/>
            <w:vAlign w:val="bottom"/>
            <w:hideMark/>
          </w:tcPr>
          <w:p w14:paraId="57AB6BE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657EAA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55D262DC"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9,111</w:t>
            </w:r>
          </w:p>
        </w:tc>
        <w:tc>
          <w:tcPr>
            <w:tcW w:w="960" w:type="dxa"/>
            <w:tcBorders>
              <w:top w:val="nil"/>
              <w:left w:val="nil"/>
              <w:bottom w:val="nil"/>
              <w:right w:val="nil"/>
            </w:tcBorders>
            <w:shd w:val="clear" w:color="000000" w:fill="FFFFFF"/>
            <w:noWrap/>
            <w:vAlign w:val="bottom"/>
            <w:hideMark/>
          </w:tcPr>
          <w:p w14:paraId="0327695E"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9,108</w:t>
            </w:r>
          </w:p>
        </w:tc>
        <w:tc>
          <w:tcPr>
            <w:tcW w:w="960" w:type="dxa"/>
            <w:tcBorders>
              <w:top w:val="nil"/>
              <w:left w:val="nil"/>
              <w:bottom w:val="nil"/>
              <w:right w:val="nil"/>
            </w:tcBorders>
            <w:shd w:val="clear" w:color="000000" w:fill="FFFFFF"/>
            <w:noWrap/>
            <w:vAlign w:val="bottom"/>
            <w:hideMark/>
          </w:tcPr>
          <w:p w14:paraId="1A01EDA7"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3</w:t>
            </w:r>
          </w:p>
        </w:tc>
      </w:tr>
      <w:tr w:rsidR="005A4AF7" w:rsidRPr="005A4AF7" w14:paraId="46112CF3" w14:textId="77777777" w:rsidTr="005A4AF7">
        <w:trPr>
          <w:trHeight w:val="20"/>
        </w:trPr>
        <w:tc>
          <w:tcPr>
            <w:tcW w:w="960" w:type="dxa"/>
            <w:tcBorders>
              <w:top w:val="nil"/>
              <w:left w:val="nil"/>
              <w:bottom w:val="nil"/>
              <w:right w:val="nil"/>
            </w:tcBorders>
            <w:shd w:val="clear" w:color="000000" w:fill="FFFFFF"/>
            <w:noWrap/>
            <w:vAlign w:val="bottom"/>
            <w:hideMark/>
          </w:tcPr>
          <w:p w14:paraId="3E51BEE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1983</w:t>
            </w:r>
          </w:p>
        </w:tc>
        <w:tc>
          <w:tcPr>
            <w:tcW w:w="960" w:type="dxa"/>
            <w:tcBorders>
              <w:top w:val="nil"/>
              <w:left w:val="nil"/>
              <w:bottom w:val="nil"/>
              <w:right w:val="nil"/>
            </w:tcBorders>
            <w:shd w:val="clear" w:color="000000" w:fill="FFFFFF"/>
            <w:noWrap/>
            <w:vAlign w:val="bottom"/>
            <w:hideMark/>
          </w:tcPr>
          <w:p w14:paraId="61164A6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5,518</w:t>
            </w:r>
          </w:p>
        </w:tc>
        <w:tc>
          <w:tcPr>
            <w:tcW w:w="960" w:type="dxa"/>
            <w:tcBorders>
              <w:top w:val="nil"/>
              <w:left w:val="nil"/>
              <w:bottom w:val="nil"/>
              <w:right w:val="nil"/>
            </w:tcBorders>
            <w:shd w:val="clear" w:color="000000" w:fill="FFFFFF"/>
            <w:noWrap/>
            <w:vAlign w:val="bottom"/>
            <w:hideMark/>
          </w:tcPr>
          <w:p w14:paraId="2F308BF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5,509</w:t>
            </w:r>
          </w:p>
        </w:tc>
        <w:tc>
          <w:tcPr>
            <w:tcW w:w="960" w:type="dxa"/>
            <w:tcBorders>
              <w:top w:val="nil"/>
              <w:left w:val="nil"/>
              <w:bottom w:val="nil"/>
              <w:right w:val="nil"/>
            </w:tcBorders>
            <w:shd w:val="clear" w:color="000000" w:fill="FFFFFF"/>
            <w:noWrap/>
            <w:vAlign w:val="bottom"/>
            <w:hideMark/>
          </w:tcPr>
          <w:p w14:paraId="7476279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w:t>
            </w:r>
          </w:p>
        </w:tc>
        <w:tc>
          <w:tcPr>
            <w:tcW w:w="220" w:type="dxa"/>
            <w:tcBorders>
              <w:top w:val="nil"/>
              <w:left w:val="nil"/>
              <w:bottom w:val="nil"/>
              <w:right w:val="nil"/>
            </w:tcBorders>
            <w:shd w:val="clear" w:color="000000" w:fill="FFFFFF"/>
            <w:noWrap/>
            <w:vAlign w:val="bottom"/>
            <w:hideMark/>
          </w:tcPr>
          <w:p w14:paraId="73D9DA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79294E3"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2018</w:t>
            </w:r>
          </w:p>
        </w:tc>
        <w:tc>
          <w:tcPr>
            <w:tcW w:w="960" w:type="dxa"/>
            <w:tcBorders>
              <w:top w:val="nil"/>
              <w:left w:val="nil"/>
              <w:bottom w:val="nil"/>
              <w:right w:val="nil"/>
            </w:tcBorders>
            <w:shd w:val="clear" w:color="000000" w:fill="FFFFFF"/>
            <w:noWrap/>
            <w:vAlign w:val="bottom"/>
            <w:hideMark/>
          </w:tcPr>
          <w:p w14:paraId="1D667B0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11,007</w:t>
            </w:r>
          </w:p>
        </w:tc>
        <w:tc>
          <w:tcPr>
            <w:tcW w:w="960" w:type="dxa"/>
            <w:tcBorders>
              <w:top w:val="nil"/>
              <w:left w:val="nil"/>
              <w:bottom w:val="nil"/>
              <w:right w:val="nil"/>
            </w:tcBorders>
            <w:shd w:val="clear" w:color="000000" w:fill="FFFFFF"/>
            <w:noWrap/>
            <w:vAlign w:val="bottom"/>
            <w:hideMark/>
          </w:tcPr>
          <w:p w14:paraId="7F8B1FC5"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11,001</w:t>
            </w:r>
          </w:p>
        </w:tc>
        <w:tc>
          <w:tcPr>
            <w:tcW w:w="960" w:type="dxa"/>
            <w:tcBorders>
              <w:top w:val="nil"/>
              <w:left w:val="nil"/>
              <w:bottom w:val="nil"/>
              <w:right w:val="nil"/>
            </w:tcBorders>
            <w:shd w:val="clear" w:color="000000" w:fill="FFFFFF"/>
            <w:noWrap/>
            <w:vAlign w:val="bottom"/>
            <w:hideMark/>
          </w:tcPr>
          <w:p w14:paraId="174ED369"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5</w:t>
            </w:r>
          </w:p>
        </w:tc>
      </w:tr>
      <w:tr w:rsidR="005A4AF7" w:rsidRPr="005A4AF7" w14:paraId="5A561507" w14:textId="77777777" w:rsidTr="005A4AF7">
        <w:trPr>
          <w:trHeight w:val="20"/>
        </w:trPr>
        <w:tc>
          <w:tcPr>
            <w:tcW w:w="960" w:type="dxa"/>
            <w:tcBorders>
              <w:top w:val="nil"/>
              <w:left w:val="nil"/>
              <w:bottom w:val="nil"/>
              <w:right w:val="nil"/>
            </w:tcBorders>
            <w:shd w:val="clear" w:color="000000" w:fill="FFFFFF"/>
            <w:noWrap/>
            <w:vAlign w:val="bottom"/>
            <w:hideMark/>
          </w:tcPr>
          <w:p w14:paraId="1BF63CE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1984</w:t>
            </w:r>
          </w:p>
        </w:tc>
        <w:tc>
          <w:tcPr>
            <w:tcW w:w="960" w:type="dxa"/>
            <w:tcBorders>
              <w:top w:val="nil"/>
              <w:left w:val="nil"/>
              <w:bottom w:val="nil"/>
              <w:right w:val="nil"/>
            </w:tcBorders>
            <w:shd w:val="clear" w:color="000000" w:fill="FFFFFF"/>
            <w:noWrap/>
            <w:vAlign w:val="bottom"/>
            <w:hideMark/>
          </w:tcPr>
          <w:p w14:paraId="508AF62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4,458</w:t>
            </w:r>
          </w:p>
        </w:tc>
        <w:tc>
          <w:tcPr>
            <w:tcW w:w="960" w:type="dxa"/>
            <w:tcBorders>
              <w:top w:val="nil"/>
              <w:left w:val="nil"/>
              <w:bottom w:val="nil"/>
              <w:right w:val="nil"/>
            </w:tcBorders>
            <w:shd w:val="clear" w:color="000000" w:fill="FFFFFF"/>
            <w:noWrap/>
            <w:vAlign w:val="bottom"/>
            <w:hideMark/>
          </w:tcPr>
          <w:p w14:paraId="7E11412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4,395</w:t>
            </w:r>
          </w:p>
        </w:tc>
        <w:tc>
          <w:tcPr>
            <w:tcW w:w="960" w:type="dxa"/>
            <w:tcBorders>
              <w:top w:val="nil"/>
              <w:left w:val="nil"/>
              <w:bottom w:val="nil"/>
              <w:right w:val="nil"/>
            </w:tcBorders>
            <w:shd w:val="clear" w:color="000000" w:fill="FFFFFF"/>
            <w:noWrap/>
            <w:vAlign w:val="bottom"/>
            <w:hideMark/>
          </w:tcPr>
          <w:p w14:paraId="76FC737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63</w:t>
            </w:r>
          </w:p>
        </w:tc>
        <w:tc>
          <w:tcPr>
            <w:tcW w:w="220" w:type="dxa"/>
            <w:tcBorders>
              <w:top w:val="nil"/>
              <w:left w:val="nil"/>
              <w:bottom w:val="nil"/>
              <w:right w:val="nil"/>
            </w:tcBorders>
            <w:shd w:val="clear" w:color="000000" w:fill="FFFFFF"/>
            <w:noWrap/>
            <w:vAlign w:val="bottom"/>
            <w:hideMark/>
          </w:tcPr>
          <w:p w14:paraId="4DE68C6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A4FB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2019</w:t>
            </w:r>
          </w:p>
        </w:tc>
        <w:tc>
          <w:tcPr>
            <w:tcW w:w="960" w:type="dxa"/>
            <w:tcBorders>
              <w:top w:val="nil"/>
              <w:left w:val="nil"/>
              <w:bottom w:val="nil"/>
              <w:right w:val="nil"/>
            </w:tcBorders>
            <w:shd w:val="clear" w:color="000000" w:fill="FFFFFF"/>
            <w:noWrap/>
            <w:vAlign w:val="bottom"/>
            <w:hideMark/>
          </w:tcPr>
          <w:p w14:paraId="745AAE4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15,858</w:t>
            </w:r>
          </w:p>
        </w:tc>
        <w:tc>
          <w:tcPr>
            <w:tcW w:w="960" w:type="dxa"/>
            <w:tcBorders>
              <w:top w:val="nil"/>
              <w:left w:val="nil"/>
              <w:bottom w:val="nil"/>
              <w:right w:val="nil"/>
            </w:tcBorders>
            <w:shd w:val="clear" w:color="000000" w:fill="FFFFFF"/>
            <w:noWrap/>
            <w:vAlign w:val="bottom"/>
            <w:hideMark/>
          </w:tcPr>
          <w:p w14:paraId="55DD6044"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15,857</w:t>
            </w:r>
          </w:p>
        </w:tc>
        <w:tc>
          <w:tcPr>
            <w:tcW w:w="960" w:type="dxa"/>
            <w:tcBorders>
              <w:top w:val="nil"/>
              <w:left w:val="nil"/>
              <w:bottom w:val="nil"/>
              <w:right w:val="nil"/>
            </w:tcBorders>
            <w:shd w:val="clear" w:color="000000" w:fill="FFFFFF"/>
            <w:noWrap/>
            <w:vAlign w:val="bottom"/>
            <w:hideMark/>
          </w:tcPr>
          <w:p w14:paraId="28C2F5A2"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1</w:t>
            </w:r>
          </w:p>
        </w:tc>
      </w:tr>
      <w:tr w:rsidR="005A4AF7" w:rsidRPr="005A4AF7" w14:paraId="532A1D36" w14:textId="77777777" w:rsidTr="005A4AF7">
        <w:trPr>
          <w:trHeight w:val="20"/>
        </w:trPr>
        <w:tc>
          <w:tcPr>
            <w:tcW w:w="960" w:type="dxa"/>
            <w:tcBorders>
              <w:top w:val="nil"/>
              <w:left w:val="nil"/>
              <w:bottom w:val="nil"/>
              <w:right w:val="nil"/>
            </w:tcBorders>
            <w:shd w:val="clear" w:color="000000" w:fill="FFFFFF"/>
            <w:noWrap/>
            <w:vAlign w:val="bottom"/>
            <w:hideMark/>
          </w:tcPr>
          <w:p w14:paraId="33718A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1985</w:t>
            </w:r>
          </w:p>
        </w:tc>
        <w:tc>
          <w:tcPr>
            <w:tcW w:w="960" w:type="dxa"/>
            <w:tcBorders>
              <w:top w:val="nil"/>
              <w:left w:val="nil"/>
              <w:bottom w:val="nil"/>
              <w:right w:val="nil"/>
            </w:tcBorders>
            <w:shd w:val="clear" w:color="000000" w:fill="FFFFFF"/>
            <w:noWrap/>
            <w:vAlign w:val="bottom"/>
            <w:hideMark/>
          </w:tcPr>
          <w:p w14:paraId="25E7C65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5,636</w:t>
            </w:r>
          </w:p>
        </w:tc>
        <w:tc>
          <w:tcPr>
            <w:tcW w:w="960" w:type="dxa"/>
            <w:tcBorders>
              <w:top w:val="nil"/>
              <w:left w:val="nil"/>
              <w:bottom w:val="nil"/>
              <w:right w:val="nil"/>
            </w:tcBorders>
            <w:shd w:val="clear" w:color="000000" w:fill="FFFFFF"/>
            <w:noWrap/>
            <w:vAlign w:val="bottom"/>
            <w:hideMark/>
          </w:tcPr>
          <w:p w14:paraId="47B039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5,626</w:t>
            </w:r>
          </w:p>
        </w:tc>
        <w:tc>
          <w:tcPr>
            <w:tcW w:w="960" w:type="dxa"/>
            <w:tcBorders>
              <w:top w:val="nil"/>
              <w:left w:val="nil"/>
              <w:bottom w:val="nil"/>
              <w:right w:val="nil"/>
            </w:tcBorders>
            <w:shd w:val="clear" w:color="000000" w:fill="FFFFFF"/>
            <w:noWrap/>
            <w:vAlign w:val="bottom"/>
            <w:hideMark/>
          </w:tcPr>
          <w:p w14:paraId="4EA5D9D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4BA2F6A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single" w:sz="8" w:space="0" w:color="auto"/>
              <w:right w:val="nil"/>
            </w:tcBorders>
            <w:shd w:val="clear" w:color="000000" w:fill="FFFFFF"/>
            <w:noWrap/>
            <w:vAlign w:val="bottom"/>
            <w:hideMark/>
          </w:tcPr>
          <w:p w14:paraId="45DE486D"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2020*</w:t>
            </w:r>
          </w:p>
        </w:tc>
        <w:tc>
          <w:tcPr>
            <w:tcW w:w="960" w:type="dxa"/>
            <w:tcBorders>
              <w:top w:val="nil"/>
              <w:left w:val="nil"/>
              <w:bottom w:val="single" w:sz="8" w:space="0" w:color="auto"/>
              <w:right w:val="nil"/>
            </w:tcBorders>
            <w:shd w:val="clear" w:color="000000" w:fill="FFFFFF"/>
            <w:noWrap/>
            <w:vAlign w:val="bottom"/>
            <w:hideMark/>
          </w:tcPr>
          <w:p w14:paraId="7B8D67EB"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8,556</w:t>
            </w:r>
          </w:p>
        </w:tc>
        <w:tc>
          <w:tcPr>
            <w:tcW w:w="960" w:type="dxa"/>
            <w:tcBorders>
              <w:top w:val="nil"/>
              <w:left w:val="nil"/>
              <w:bottom w:val="single" w:sz="8" w:space="0" w:color="auto"/>
              <w:right w:val="nil"/>
            </w:tcBorders>
            <w:shd w:val="clear" w:color="000000" w:fill="FFFFFF"/>
            <w:noWrap/>
            <w:vAlign w:val="bottom"/>
            <w:hideMark/>
          </w:tcPr>
          <w:p w14:paraId="7AD898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8,554</w:t>
            </w:r>
          </w:p>
        </w:tc>
        <w:tc>
          <w:tcPr>
            <w:tcW w:w="960" w:type="dxa"/>
            <w:tcBorders>
              <w:top w:val="nil"/>
              <w:left w:val="nil"/>
              <w:bottom w:val="single" w:sz="8" w:space="0" w:color="auto"/>
              <w:right w:val="nil"/>
            </w:tcBorders>
            <w:shd w:val="clear" w:color="000000" w:fill="FFFFFF"/>
            <w:noWrap/>
            <w:vAlign w:val="bottom"/>
            <w:hideMark/>
          </w:tcPr>
          <w:p w14:paraId="626EE3E8" w14:textId="77777777" w:rsidR="005A4AF7" w:rsidRPr="005A4AF7" w:rsidRDefault="005A4AF7" w:rsidP="005A4AF7">
            <w:pPr>
              <w:spacing w:after="0"/>
              <w:jc w:val="center"/>
              <w:rPr>
                <w:rFonts w:eastAsia="Times New Roman" w:cs="Times New Roman"/>
                <w:color w:val="000000"/>
                <w:sz w:val="18"/>
                <w:szCs w:val="18"/>
              </w:rPr>
            </w:pPr>
            <w:r w:rsidRPr="005A4AF7">
              <w:rPr>
                <w:rFonts w:eastAsia="Times New Roman" w:cs="Times New Roman"/>
                <w:color w:val="000000"/>
                <w:sz w:val="18"/>
                <w:szCs w:val="18"/>
              </w:rPr>
              <w:t>2</w:t>
            </w:r>
          </w:p>
        </w:tc>
      </w:tr>
      <w:tr w:rsidR="005A4AF7" w:rsidRPr="005A4AF7" w14:paraId="2803EE37" w14:textId="77777777" w:rsidTr="005A4AF7">
        <w:trPr>
          <w:trHeight w:val="20"/>
        </w:trPr>
        <w:tc>
          <w:tcPr>
            <w:tcW w:w="960" w:type="dxa"/>
            <w:tcBorders>
              <w:top w:val="nil"/>
              <w:left w:val="nil"/>
              <w:bottom w:val="nil"/>
              <w:right w:val="nil"/>
            </w:tcBorders>
            <w:shd w:val="clear" w:color="000000" w:fill="FFFFFF"/>
            <w:noWrap/>
            <w:vAlign w:val="bottom"/>
            <w:hideMark/>
          </w:tcPr>
          <w:p w14:paraId="11AF89F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1986</w:t>
            </w:r>
          </w:p>
        </w:tc>
        <w:tc>
          <w:tcPr>
            <w:tcW w:w="960" w:type="dxa"/>
            <w:tcBorders>
              <w:top w:val="nil"/>
              <w:left w:val="nil"/>
              <w:bottom w:val="nil"/>
              <w:right w:val="nil"/>
            </w:tcBorders>
            <w:shd w:val="clear" w:color="000000" w:fill="FFFFFF"/>
            <w:noWrap/>
            <w:vAlign w:val="bottom"/>
            <w:hideMark/>
          </w:tcPr>
          <w:p w14:paraId="164CB16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5,208</w:t>
            </w:r>
          </w:p>
        </w:tc>
        <w:tc>
          <w:tcPr>
            <w:tcW w:w="960" w:type="dxa"/>
            <w:tcBorders>
              <w:top w:val="nil"/>
              <w:left w:val="nil"/>
              <w:bottom w:val="nil"/>
              <w:right w:val="nil"/>
            </w:tcBorders>
            <w:shd w:val="clear" w:color="000000" w:fill="FFFFFF"/>
            <w:noWrap/>
            <w:vAlign w:val="bottom"/>
            <w:hideMark/>
          </w:tcPr>
          <w:p w14:paraId="173EB31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5,146</w:t>
            </w:r>
          </w:p>
        </w:tc>
        <w:tc>
          <w:tcPr>
            <w:tcW w:w="960" w:type="dxa"/>
            <w:tcBorders>
              <w:top w:val="nil"/>
              <w:left w:val="nil"/>
              <w:bottom w:val="nil"/>
              <w:right w:val="nil"/>
            </w:tcBorders>
            <w:shd w:val="clear" w:color="000000" w:fill="FFFFFF"/>
            <w:noWrap/>
            <w:vAlign w:val="bottom"/>
            <w:hideMark/>
          </w:tcPr>
          <w:p w14:paraId="5B69E1D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62</w:t>
            </w:r>
          </w:p>
        </w:tc>
        <w:tc>
          <w:tcPr>
            <w:tcW w:w="220" w:type="dxa"/>
            <w:tcBorders>
              <w:top w:val="nil"/>
              <w:left w:val="nil"/>
              <w:bottom w:val="nil"/>
              <w:right w:val="nil"/>
            </w:tcBorders>
            <w:shd w:val="clear" w:color="000000" w:fill="FFFFFF"/>
            <w:noWrap/>
            <w:vAlign w:val="bottom"/>
            <w:hideMark/>
          </w:tcPr>
          <w:p w14:paraId="080A809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5F458F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A056DA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D4C271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D84502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5066597" w14:textId="77777777" w:rsidTr="005A4AF7">
        <w:trPr>
          <w:trHeight w:val="20"/>
        </w:trPr>
        <w:tc>
          <w:tcPr>
            <w:tcW w:w="960" w:type="dxa"/>
            <w:tcBorders>
              <w:top w:val="nil"/>
              <w:left w:val="nil"/>
              <w:bottom w:val="nil"/>
              <w:right w:val="nil"/>
            </w:tcBorders>
            <w:shd w:val="clear" w:color="000000" w:fill="FFFFFF"/>
            <w:noWrap/>
            <w:vAlign w:val="bottom"/>
            <w:hideMark/>
          </w:tcPr>
          <w:p w14:paraId="39D68C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1987</w:t>
            </w:r>
          </w:p>
        </w:tc>
        <w:tc>
          <w:tcPr>
            <w:tcW w:w="960" w:type="dxa"/>
            <w:tcBorders>
              <w:top w:val="nil"/>
              <w:left w:val="nil"/>
              <w:bottom w:val="nil"/>
              <w:right w:val="nil"/>
            </w:tcBorders>
            <w:shd w:val="clear" w:color="000000" w:fill="FFFFFF"/>
            <w:noWrap/>
            <w:vAlign w:val="bottom"/>
            <w:hideMark/>
          </w:tcPr>
          <w:p w14:paraId="76C965EF"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3,595</w:t>
            </w:r>
          </w:p>
        </w:tc>
        <w:tc>
          <w:tcPr>
            <w:tcW w:w="960" w:type="dxa"/>
            <w:tcBorders>
              <w:top w:val="nil"/>
              <w:left w:val="nil"/>
              <w:bottom w:val="nil"/>
              <w:right w:val="nil"/>
            </w:tcBorders>
            <w:shd w:val="clear" w:color="000000" w:fill="FFFFFF"/>
            <w:noWrap/>
            <w:vAlign w:val="bottom"/>
            <w:hideMark/>
          </w:tcPr>
          <w:p w14:paraId="27586D4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3,479</w:t>
            </w:r>
          </w:p>
        </w:tc>
        <w:tc>
          <w:tcPr>
            <w:tcW w:w="960" w:type="dxa"/>
            <w:tcBorders>
              <w:top w:val="nil"/>
              <w:left w:val="nil"/>
              <w:bottom w:val="nil"/>
              <w:right w:val="nil"/>
            </w:tcBorders>
            <w:shd w:val="clear" w:color="000000" w:fill="FFFFFF"/>
            <w:noWrap/>
            <w:vAlign w:val="bottom"/>
            <w:hideMark/>
          </w:tcPr>
          <w:p w14:paraId="0664DC3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116</w:t>
            </w:r>
          </w:p>
        </w:tc>
        <w:tc>
          <w:tcPr>
            <w:tcW w:w="220" w:type="dxa"/>
            <w:tcBorders>
              <w:top w:val="nil"/>
              <w:left w:val="nil"/>
              <w:bottom w:val="nil"/>
              <w:right w:val="nil"/>
            </w:tcBorders>
            <w:shd w:val="clear" w:color="000000" w:fill="FFFFFF"/>
            <w:noWrap/>
            <w:vAlign w:val="bottom"/>
            <w:hideMark/>
          </w:tcPr>
          <w:p w14:paraId="665FFB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3C495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D6DE9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826C3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21905F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5A5B3A6" w14:textId="77777777" w:rsidTr="005A4AF7">
        <w:trPr>
          <w:trHeight w:val="20"/>
        </w:trPr>
        <w:tc>
          <w:tcPr>
            <w:tcW w:w="960" w:type="dxa"/>
            <w:tcBorders>
              <w:top w:val="nil"/>
              <w:left w:val="nil"/>
              <w:bottom w:val="nil"/>
              <w:right w:val="nil"/>
            </w:tcBorders>
            <w:shd w:val="clear" w:color="000000" w:fill="FFFFFF"/>
            <w:noWrap/>
            <w:vAlign w:val="bottom"/>
            <w:hideMark/>
          </w:tcPr>
          <w:p w14:paraId="217426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1988</w:t>
            </w:r>
          </w:p>
        </w:tc>
        <w:tc>
          <w:tcPr>
            <w:tcW w:w="960" w:type="dxa"/>
            <w:tcBorders>
              <w:top w:val="nil"/>
              <w:left w:val="nil"/>
              <w:bottom w:val="nil"/>
              <w:right w:val="nil"/>
            </w:tcBorders>
            <w:shd w:val="clear" w:color="000000" w:fill="FFFFFF"/>
            <w:noWrap/>
            <w:vAlign w:val="bottom"/>
            <w:hideMark/>
          </w:tcPr>
          <w:p w14:paraId="7FFF65D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6,783</w:t>
            </w:r>
          </w:p>
        </w:tc>
        <w:tc>
          <w:tcPr>
            <w:tcW w:w="960" w:type="dxa"/>
            <w:tcBorders>
              <w:top w:val="nil"/>
              <w:left w:val="nil"/>
              <w:bottom w:val="nil"/>
              <w:right w:val="nil"/>
            </w:tcBorders>
            <w:shd w:val="clear" w:color="000000" w:fill="FFFFFF"/>
            <w:noWrap/>
            <w:vAlign w:val="bottom"/>
            <w:hideMark/>
          </w:tcPr>
          <w:p w14:paraId="03F3F8D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6,697</w:t>
            </w:r>
          </w:p>
        </w:tc>
        <w:tc>
          <w:tcPr>
            <w:tcW w:w="960" w:type="dxa"/>
            <w:tcBorders>
              <w:top w:val="nil"/>
              <w:left w:val="nil"/>
              <w:bottom w:val="nil"/>
              <w:right w:val="nil"/>
            </w:tcBorders>
            <w:shd w:val="clear" w:color="000000" w:fill="FFFFFF"/>
            <w:noWrap/>
            <w:vAlign w:val="bottom"/>
            <w:hideMark/>
          </w:tcPr>
          <w:p w14:paraId="419E78C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86</w:t>
            </w:r>
          </w:p>
        </w:tc>
        <w:tc>
          <w:tcPr>
            <w:tcW w:w="220" w:type="dxa"/>
            <w:tcBorders>
              <w:top w:val="nil"/>
              <w:left w:val="nil"/>
              <w:bottom w:val="nil"/>
              <w:right w:val="nil"/>
            </w:tcBorders>
            <w:shd w:val="clear" w:color="000000" w:fill="FFFFFF"/>
            <w:noWrap/>
            <w:vAlign w:val="bottom"/>
            <w:hideMark/>
          </w:tcPr>
          <w:p w14:paraId="778BF28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EE44AD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8B2B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98CD35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A93DD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F0A1EAB" w14:textId="77777777" w:rsidTr="005A4AF7">
        <w:trPr>
          <w:trHeight w:val="20"/>
        </w:trPr>
        <w:tc>
          <w:tcPr>
            <w:tcW w:w="960" w:type="dxa"/>
            <w:tcBorders>
              <w:top w:val="nil"/>
              <w:left w:val="nil"/>
              <w:bottom w:val="nil"/>
              <w:right w:val="nil"/>
            </w:tcBorders>
            <w:shd w:val="clear" w:color="000000" w:fill="FFFFFF"/>
            <w:noWrap/>
            <w:vAlign w:val="bottom"/>
            <w:hideMark/>
          </w:tcPr>
          <w:p w14:paraId="40E99E9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1989</w:t>
            </w:r>
          </w:p>
        </w:tc>
        <w:tc>
          <w:tcPr>
            <w:tcW w:w="960" w:type="dxa"/>
            <w:tcBorders>
              <w:top w:val="nil"/>
              <w:left w:val="nil"/>
              <w:bottom w:val="nil"/>
              <w:right w:val="nil"/>
            </w:tcBorders>
            <w:shd w:val="clear" w:color="000000" w:fill="FFFFFF"/>
            <w:noWrap/>
            <w:vAlign w:val="bottom"/>
            <w:hideMark/>
          </w:tcPr>
          <w:p w14:paraId="5D7655B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3,604</w:t>
            </w:r>
          </w:p>
        </w:tc>
        <w:tc>
          <w:tcPr>
            <w:tcW w:w="960" w:type="dxa"/>
            <w:tcBorders>
              <w:top w:val="nil"/>
              <w:left w:val="nil"/>
              <w:bottom w:val="nil"/>
              <w:right w:val="nil"/>
            </w:tcBorders>
            <w:shd w:val="clear" w:color="000000" w:fill="FFFFFF"/>
            <w:noWrap/>
            <w:vAlign w:val="bottom"/>
            <w:hideMark/>
          </w:tcPr>
          <w:p w14:paraId="1FC3D45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3,594</w:t>
            </w:r>
          </w:p>
        </w:tc>
        <w:tc>
          <w:tcPr>
            <w:tcW w:w="960" w:type="dxa"/>
            <w:tcBorders>
              <w:top w:val="nil"/>
              <w:left w:val="nil"/>
              <w:bottom w:val="nil"/>
              <w:right w:val="nil"/>
            </w:tcBorders>
            <w:shd w:val="clear" w:color="000000" w:fill="FFFFFF"/>
            <w:noWrap/>
            <w:vAlign w:val="bottom"/>
            <w:hideMark/>
          </w:tcPr>
          <w:p w14:paraId="36B57BD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10</w:t>
            </w:r>
          </w:p>
        </w:tc>
        <w:tc>
          <w:tcPr>
            <w:tcW w:w="220" w:type="dxa"/>
            <w:tcBorders>
              <w:top w:val="nil"/>
              <w:left w:val="nil"/>
              <w:bottom w:val="nil"/>
              <w:right w:val="nil"/>
            </w:tcBorders>
            <w:shd w:val="clear" w:color="000000" w:fill="FFFFFF"/>
            <w:noWrap/>
            <w:vAlign w:val="bottom"/>
            <w:hideMark/>
          </w:tcPr>
          <w:p w14:paraId="6B5D0B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A746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F6FEDB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FFEAD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E0EDA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2D37888" w14:textId="77777777" w:rsidTr="005A4AF7">
        <w:trPr>
          <w:trHeight w:val="20"/>
        </w:trPr>
        <w:tc>
          <w:tcPr>
            <w:tcW w:w="960" w:type="dxa"/>
            <w:tcBorders>
              <w:top w:val="nil"/>
              <w:left w:val="nil"/>
              <w:bottom w:val="nil"/>
              <w:right w:val="nil"/>
            </w:tcBorders>
            <w:shd w:val="clear" w:color="000000" w:fill="FFFFFF"/>
            <w:noWrap/>
            <w:vAlign w:val="bottom"/>
            <w:hideMark/>
          </w:tcPr>
          <w:p w14:paraId="724781C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3C4997D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20,245</w:t>
            </w:r>
          </w:p>
        </w:tc>
        <w:tc>
          <w:tcPr>
            <w:tcW w:w="960" w:type="dxa"/>
            <w:tcBorders>
              <w:top w:val="nil"/>
              <w:left w:val="nil"/>
              <w:bottom w:val="nil"/>
              <w:right w:val="nil"/>
            </w:tcBorders>
            <w:shd w:val="clear" w:color="000000" w:fill="FFFFFF"/>
            <w:noWrap/>
            <w:vAlign w:val="bottom"/>
            <w:hideMark/>
          </w:tcPr>
          <w:p w14:paraId="6E53CF86"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19,264</w:t>
            </w:r>
          </w:p>
        </w:tc>
        <w:tc>
          <w:tcPr>
            <w:tcW w:w="960" w:type="dxa"/>
            <w:tcBorders>
              <w:top w:val="nil"/>
              <w:left w:val="nil"/>
              <w:bottom w:val="nil"/>
              <w:right w:val="nil"/>
            </w:tcBorders>
            <w:shd w:val="clear" w:color="000000" w:fill="FFFFFF"/>
            <w:noWrap/>
            <w:vAlign w:val="bottom"/>
            <w:hideMark/>
          </w:tcPr>
          <w:p w14:paraId="204D4A8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981</w:t>
            </w:r>
          </w:p>
        </w:tc>
        <w:tc>
          <w:tcPr>
            <w:tcW w:w="220" w:type="dxa"/>
            <w:tcBorders>
              <w:top w:val="nil"/>
              <w:left w:val="nil"/>
              <w:bottom w:val="nil"/>
              <w:right w:val="nil"/>
            </w:tcBorders>
            <w:shd w:val="clear" w:color="000000" w:fill="FFFFFF"/>
            <w:noWrap/>
            <w:vAlign w:val="bottom"/>
            <w:hideMark/>
          </w:tcPr>
          <w:p w14:paraId="5030166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FD8113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F19FDE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32DFE8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68A4DB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7DBA79D7" w14:textId="77777777" w:rsidTr="005A4AF7">
        <w:trPr>
          <w:trHeight w:val="20"/>
        </w:trPr>
        <w:tc>
          <w:tcPr>
            <w:tcW w:w="960" w:type="dxa"/>
            <w:tcBorders>
              <w:top w:val="nil"/>
              <w:left w:val="nil"/>
              <w:bottom w:val="nil"/>
              <w:right w:val="nil"/>
            </w:tcBorders>
            <w:shd w:val="clear" w:color="000000" w:fill="FFFFFF"/>
            <w:noWrap/>
            <w:vAlign w:val="bottom"/>
            <w:hideMark/>
          </w:tcPr>
          <w:p w14:paraId="35C3F590"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39B06E6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14,197</w:t>
            </w:r>
          </w:p>
        </w:tc>
        <w:tc>
          <w:tcPr>
            <w:tcW w:w="960" w:type="dxa"/>
            <w:tcBorders>
              <w:top w:val="nil"/>
              <w:left w:val="nil"/>
              <w:bottom w:val="nil"/>
              <w:right w:val="nil"/>
            </w:tcBorders>
            <w:shd w:val="clear" w:color="000000" w:fill="FFFFFF"/>
            <w:noWrap/>
            <w:vAlign w:val="bottom"/>
            <w:hideMark/>
          </w:tcPr>
          <w:p w14:paraId="40883E2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14,176</w:t>
            </w:r>
          </w:p>
        </w:tc>
        <w:tc>
          <w:tcPr>
            <w:tcW w:w="960" w:type="dxa"/>
            <w:tcBorders>
              <w:top w:val="nil"/>
              <w:left w:val="nil"/>
              <w:bottom w:val="nil"/>
              <w:right w:val="nil"/>
            </w:tcBorders>
            <w:shd w:val="clear" w:color="000000" w:fill="FFFFFF"/>
            <w:noWrap/>
            <w:vAlign w:val="bottom"/>
            <w:hideMark/>
          </w:tcPr>
          <w:p w14:paraId="45C47A9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21</w:t>
            </w:r>
          </w:p>
        </w:tc>
        <w:tc>
          <w:tcPr>
            <w:tcW w:w="220" w:type="dxa"/>
            <w:tcBorders>
              <w:top w:val="nil"/>
              <w:left w:val="nil"/>
              <w:bottom w:val="nil"/>
              <w:right w:val="nil"/>
            </w:tcBorders>
            <w:shd w:val="clear" w:color="000000" w:fill="FFFFFF"/>
            <w:noWrap/>
            <w:vAlign w:val="bottom"/>
            <w:hideMark/>
          </w:tcPr>
          <w:p w14:paraId="1D9FBD5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42F54DA"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6D6E30B"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CD1118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B99937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7B9E340" w14:textId="77777777" w:rsidTr="005A4AF7">
        <w:trPr>
          <w:trHeight w:val="20"/>
        </w:trPr>
        <w:tc>
          <w:tcPr>
            <w:tcW w:w="960" w:type="dxa"/>
            <w:tcBorders>
              <w:top w:val="nil"/>
              <w:left w:val="nil"/>
              <w:bottom w:val="nil"/>
              <w:right w:val="nil"/>
            </w:tcBorders>
            <w:shd w:val="clear" w:color="000000" w:fill="FFFFFF"/>
            <w:noWrap/>
            <w:vAlign w:val="bottom"/>
            <w:hideMark/>
          </w:tcPr>
          <w:p w14:paraId="75E13001"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5AFB7CCA"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14,407</w:t>
            </w:r>
          </w:p>
        </w:tc>
        <w:tc>
          <w:tcPr>
            <w:tcW w:w="960" w:type="dxa"/>
            <w:tcBorders>
              <w:top w:val="nil"/>
              <w:left w:val="nil"/>
              <w:bottom w:val="nil"/>
              <w:right w:val="nil"/>
            </w:tcBorders>
            <w:shd w:val="clear" w:color="000000" w:fill="FFFFFF"/>
            <w:noWrap/>
            <w:vAlign w:val="bottom"/>
            <w:hideMark/>
          </w:tcPr>
          <w:p w14:paraId="7CEF36E8"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14,347</w:t>
            </w:r>
          </w:p>
        </w:tc>
        <w:tc>
          <w:tcPr>
            <w:tcW w:w="960" w:type="dxa"/>
            <w:tcBorders>
              <w:top w:val="nil"/>
              <w:left w:val="nil"/>
              <w:bottom w:val="nil"/>
              <w:right w:val="nil"/>
            </w:tcBorders>
            <w:shd w:val="clear" w:color="000000" w:fill="FFFFFF"/>
            <w:noWrap/>
            <w:vAlign w:val="bottom"/>
            <w:hideMark/>
          </w:tcPr>
          <w:p w14:paraId="001A673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60</w:t>
            </w:r>
          </w:p>
        </w:tc>
        <w:tc>
          <w:tcPr>
            <w:tcW w:w="220" w:type="dxa"/>
            <w:tcBorders>
              <w:top w:val="nil"/>
              <w:left w:val="nil"/>
              <w:bottom w:val="nil"/>
              <w:right w:val="nil"/>
            </w:tcBorders>
            <w:shd w:val="clear" w:color="000000" w:fill="FFFFFF"/>
            <w:noWrap/>
            <w:vAlign w:val="bottom"/>
            <w:hideMark/>
          </w:tcPr>
          <w:p w14:paraId="0FF618B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F1F3B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C2AA6F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B5369C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A0EE02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02E22259" w14:textId="77777777" w:rsidTr="005A4AF7">
        <w:trPr>
          <w:trHeight w:val="20"/>
        </w:trPr>
        <w:tc>
          <w:tcPr>
            <w:tcW w:w="960" w:type="dxa"/>
            <w:tcBorders>
              <w:top w:val="nil"/>
              <w:left w:val="nil"/>
              <w:bottom w:val="nil"/>
              <w:right w:val="nil"/>
            </w:tcBorders>
            <w:shd w:val="clear" w:color="000000" w:fill="FFFFFF"/>
            <w:noWrap/>
            <w:vAlign w:val="bottom"/>
            <w:hideMark/>
          </w:tcPr>
          <w:p w14:paraId="614FF91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54140EA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13,574</w:t>
            </w:r>
          </w:p>
        </w:tc>
        <w:tc>
          <w:tcPr>
            <w:tcW w:w="960" w:type="dxa"/>
            <w:tcBorders>
              <w:top w:val="nil"/>
              <w:left w:val="nil"/>
              <w:bottom w:val="nil"/>
              <w:right w:val="nil"/>
            </w:tcBorders>
            <w:shd w:val="clear" w:color="000000" w:fill="FFFFFF"/>
            <w:noWrap/>
            <w:vAlign w:val="bottom"/>
            <w:hideMark/>
          </w:tcPr>
          <w:p w14:paraId="2083A71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13,463</w:t>
            </w:r>
          </w:p>
        </w:tc>
        <w:tc>
          <w:tcPr>
            <w:tcW w:w="960" w:type="dxa"/>
            <w:tcBorders>
              <w:top w:val="nil"/>
              <w:left w:val="nil"/>
              <w:bottom w:val="nil"/>
              <w:right w:val="nil"/>
            </w:tcBorders>
            <w:shd w:val="clear" w:color="000000" w:fill="FFFFFF"/>
            <w:noWrap/>
            <w:vAlign w:val="bottom"/>
            <w:hideMark/>
          </w:tcPr>
          <w:p w14:paraId="75AEDA1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111</w:t>
            </w:r>
          </w:p>
        </w:tc>
        <w:tc>
          <w:tcPr>
            <w:tcW w:w="220" w:type="dxa"/>
            <w:tcBorders>
              <w:top w:val="nil"/>
              <w:left w:val="nil"/>
              <w:bottom w:val="nil"/>
              <w:right w:val="nil"/>
            </w:tcBorders>
            <w:shd w:val="clear" w:color="000000" w:fill="FFFFFF"/>
            <w:noWrap/>
            <w:vAlign w:val="bottom"/>
            <w:hideMark/>
          </w:tcPr>
          <w:p w14:paraId="4FF1033D"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C160A3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92854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41079C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71C472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6A7B249E" w14:textId="77777777" w:rsidTr="005A4AF7">
        <w:trPr>
          <w:trHeight w:val="20"/>
        </w:trPr>
        <w:tc>
          <w:tcPr>
            <w:tcW w:w="960" w:type="dxa"/>
            <w:tcBorders>
              <w:top w:val="nil"/>
              <w:left w:val="nil"/>
              <w:bottom w:val="nil"/>
              <w:right w:val="nil"/>
            </w:tcBorders>
            <w:shd w:val="clear" w:color="000000" w:fill="FFFFFF"/>
            <w:noWrap/>
            <w:vAlign w:val="bottom"/>
            <w:hideMark/>
          </w:tcPr>
          <w:p w14:paraId="384C63E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65A0ADB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17,006</w:t>
            </w:r>
          </w:p>
        </w:tc>
        <w:tc>
          <w:tcPr>
            <w:tcW w:w="960" w:type="dxa"/>
            <w:tcBorders>
              <w:top w:val="nil"/>
              <w:left w:val="nil"/>
              <w:bottom w:val="nil"/>
              <w:right w:val="nil"/>
            </w:tcBorders>
            <w:shd w:val="clear" w:color="000000" w:fill="FFFFFF"/>
            <w:noWrap/>
            <w:vAlign w:val="bottom"/>
            <w:hideMark/>
          </w:tcPr>
          <w:p w14:paraId="60363E4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16,987</w:t>
            </w:r>
          </w:p>
        </w:tc>
        <w:tc>
          <w:tcPr>
            <w:tcW w:w="960" w:type="dxa"/>
            <w:tcBorders>
              <w:top w:val="nil"/>
              <w:left w:val="nil"/>
              <w:bottom w:val="nil"/>
              <w:right w:val="nil"/>
            </w:tcBorders>
            <w:shd w:val="clear" w:color="000000" w:fill="FFFFFF"/>
            <w:noWrap/>
            <w:vAlign w:val="bottom"/>
            <w:hideMark/>
          </w:tcPr>
          <w:p w14:paraId="1C00AF2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w:t>
            </w:r>
          </w:p>
        </w:tc>
        <w:tc>
          <w:tcPr>
            <w:tcW w:w="220" w:type="dxa"/>
            <w:tcBorders>
              <w:top w:val="nil"/>
              <w:left w:val="nil"/>
              <w:bottom w:val="nil"/>
              <w:right w:val="nil"/>
            </w:tcBorders>
            <w:shd w:val="clear" w:color="000000" w:fill="FFFFFF"/>
            <w:noWrap/>
            <w:vAlign w:val="bottom"/>
            <w:hideMark/>
          </w:tcPr>
          <w:p w14:paraId="614BE7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FCD0C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8E2FDE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733279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08286D3"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1EE12395" w14:textId="77777777" w:rsidTr="005A4AF7">
        <w:trPr>
          <w:trHeight w:val="20"/>
        </w:trPr>
        <w:tc>
          <w:tcPr>
            <w:tcW w:w="960" w:type="dxa"/>
            <w:tcBorders>
              <w:top w:val="nil"/>
              <w:left w:val="nil"/>
              <w:bottom w:val="nil"/>
              <w:right w:val="nil"/>
            </w:tcBorders>
            <w:shd w:val="clear" w:color="000000" w:fill="FFFFFF"/>
            <w:noWrap/>
            <w:vAlign w:val="bottom"/>
            <w:hideMark/>
          </w:tcPr>
          <w:p w14:paraId="1138A4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45127489"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14,715</w:t>
            </w:r>
          </w:p>
        </w:tc>
        <w:tc>
          <w:tcPr>
            <w:tcW w:w="960" w:type="dxa"/>
            <w:tcBorders>
              <w:top w:val="nil"/>
              <w:left w:val="nil"/>
              <w:bottom w:val="nil"/>
              <w:right w:val="nil"/>
            </w:tcBorders>
            <w:shd w:val="clear" w:color="000000" w:fill="FFFFFF"/>
            <w:noWrap/>
            <w:vAlign w:val="bottom"/>
            <w:hideMark/>
          </w:tcPr>
          <w:p w14:paraId="700D96F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14,710</w:t>
            </w:r>
          </w:p>
        </w:tc>
        <w:tc>
          <w:tcPr>
            <w:tcW w:w="960" w:type="dxa"/>
            <w:tcBorders>
              <w:top w:val="nil"/>
              <w:left w:val="nil"/>
              <w:bottom w:val="nil"/>
              <w:right w:val="nil"/>
            </w:tcBorders>
            <w:shd w:val="clear" w:color="000000" w:fill="FFFFFF"/>
            <w:noWrap/>
            <w:vAlign w:val="bottom"/>
            <w:hideMark/>
          </w:tcPr>
          <w:p w14:paraId="5466655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4</w:t>
            </w:r>
          </w:p>
        </w:tc>
        <w:tc>
          <w:tcPr>
            <w:tcW w:w="220" w:type="dxa"/>
            <w:tcBorders>
              <w:top w:val="nil"/>
              <w:left w:val="nil"/>
              <w:bottom w:val="nil"/>
              <w:right w:val="nil"/>
            </w:tcBorders>
            <w:shd w:val="clear" w:color="000000" w:fill="FFFFFF"/>
            <w:noWrap/>
            <w:vAlign w:val="bottom"/>
            <w:hideMark/>
          </w:tcPr>
          <w:p w14:paraId="774A9724"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39526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0BF028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5238D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85C7AD5"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F457E64" w14:textId="77777777" w:rsidTr="005A4AF7">
        <w:trPr>
          <w:trHeight w:val="20"/>
        </w:trPr>
        <w:tc>
          <w:tcPr>
            <w:tcW w:w="960" w:type="dxa"/>
            <w:tcBorders>
              <w:top w:val="nil"/>
              <w:left w:val="nil"/>
              <w:bottom w:val="nil"/>
              <w:right w:val="nil"/>
            </w:tcBorders>
            <w:shd w:val="clear" w:color="000000" w:fill="FFFFFF"/>
            <w:noWrap/>
            <w:vAlign w:val="bottom"/>
            <w:hideMark/>
          </w:tcPr>
          <w:p w14:paraId="3E1EDBA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40DE5FC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17,346</w:t>
            </w:r>
          </w:p>
        </w:tc>
        <w:tc>
          <w:tcPr>
            <w:tcW w:w="960" w:type="dxa"/>
            <w:tcBorders>
              <w:top w:val="nil"/>
              <w:left w:val="nil"/>
              <w:bottom w:val="nil"/>
              <w:right w:val="nil"/>
            </w:tcBorders>
            <w:shd w:val="clear" w:color="000000" w:fill="FFFFFF"/>
            <w:noWrap/>
            <w:vAlign w:val="bottom"/>
            <w:hideMark/>
          </w:tcPr>
          <w:p w14:paraId="2E0E2127"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17,341</w:t>
            </w:r>
          </w:p>
        </w:tc>
        <w:tc>
          <w:tcPr>
            <w:tcW w:w="960" w:type="dxa"/>
            <w:tcBorders>
              <w:top w:val="nil"/>
              <w:left w:val="nil"/>
              <w:bottom w:val="nil"/>
              <w:right w:val="nil"/>
            </w:tcBorders>
            <w:shd w:val="clear" w:color="000000" w:fill="FFFFFF"/>
            <w:noWrap/>
            <w:vAlign w:val="bottom"/>
            <w:hideMark/>
          </w:tcPr>
          <w:p w14:paraId="6F1A9B4C"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6AC4B36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1723A647"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DAEB142"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1D3050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7756F8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3708C05C" w14:textId="77777777" w:rsidTr="005A4AF7">
        <w:trPr>
          <w:trHeight w:val="20"/>
        </w:trPr>
        <w:tc>
          <w:tcPr>
            <w:tcW w:w="960" w:type="dxa"/>
            <w:tcBorders>
              <w:top w:val="nil"/>
              <w:left w:val="nil"/>
              <w:bottom w:val="nil"/>
              <w:right w:val="nil"/>
            </w:tcBorders>
            <w:shd w:val="clear" w:color="000000" w:fill="FFFFFF"/>
            <w:noWrap/>
            <w:vAlign w:val="bottom"/>
            <w:hideMark/>
          </w:tcPr>
          <w:p w14:paraId="380E9A1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233972EB"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20,683</w:t>
            </w:r>
          </w:p>
        </w:tc>
        <w:tc>
          <w:tcPr>
            <w:tcW w:w="960" w:type="dxa"/>
            <w:tcBorders>
              <w:top w:val="nil"/>
              <w:left w:val="nil"/>
              <w:bottom w:val="nil"/>
              <w:right w:val="nil"/>
            </w:tcBorders>
            <w:shd w:val="clear" w:color="000000" w:fill="FFFFFF"/>
            <w:noWrap/>
            <w:vAlign w:val="bottom"/>
            <w:hideMark/>
          </w:tcPr>
          <w:p w14:paraId="6DFA54B2"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20,678</w:t>
            </w:r>
          </w:p>
        </w:tc>
        <w:tc>
          <w:tcPr>
            <w:tcW w:w="960" w:type="dxa"/>
            <w:tcBorders>
              <w:top w:val="nil"/>
              <w:left w:val="nil"/>
              <w:bottom w:val="nil"/>
              <w:right w:val="nil"/>
            </w:tcBorders>
            <w:shd w:val="clear" w:color="000000" w:fill="FFFFFF"/>
            <w:noWrap/>
            <w:vAlign w:val="bottom"/>
            <w:hideMark/>
          </w:tcPr>
          <w:p w14:paraId="37901AC3"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5</w:t>
            </w:r>
          </w:p>
        </w:tc>
        <w:tc>
          <w:tcPr>
            <w:tcW w:w="220" w:type="dxa"/>
            <w:tcBorders>
              <w:top w:val="nil"/>
              <w:left w:val="nil"/>
              <w:bottom w:val="nil"/>
              <w:right w:val="nil"/>
            </w:tcBorders>
            <w:shd w:val="clear" w:color="000000" w:fill="FFFFFF"/>
            <w:noWrap/>
            <w:vAlign w:val="bottom"/>
            <w:hideMark/>
          </w:tcPr>
          <w:p w14:paraId="2E5F8C7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29CCB6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7435341E"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81D5816"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58C92120"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r w:rsidR="005A4AF7" w:rsidRPr="005A4AF7" w14:paraId="42149C19" w14:textId="77777777" w:rsidTr="005A4AF7">
        <w:trPr>
          <w:trHeight w:val="20"/>
        </w:trPr>
        <w:tc>
          <w:tcPr>
            <w:tcW w:w="960" w:type="dxa"/>
            <w:tcBorders>
              <w:top w:val="nil"/>
              <w:left w:val="nil"/>
              <w:bottom w:val="single" w:sz="8" w:space="0" w:color="auto"/>
              <w:right w:val="nil"/>
            </w:tcBorders>
            <w:shd w:val="clear" w:color="000000" w:fill="FFFFFF"/>
            <w:noWrap/>
            <w:vAlign w:val="bottom"/>
            <w:hideMark/>
          </w:tcPr>
          <w:p w14:paraId="65C86D4D"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1998</w:t>
            </w:r>
          </w:p>
        </w:tc>
        <w:tc>
          <w:tcPr>
            <w:tcW w:w="960" w:type="dxa"/>
            <w:tcBorders>
              <w:top w:val="nil"/>
              <w:left w:val="nil"/>
              <w:bottom w:val="single" w:sz="8" w:space="0" w:color="auto"/>
              <w:right w:val="nil"/>
            </w:tcBorders>
            <w:shd w:val="clear" w:color="000000" w:fill="FFFFFF"/>
            <w:noWrap/>
            <w:vAlign w:val="bottom"/>
            <w:hideMark/>
          </w:tcPr>
          <w:p w14:paraId="551601AE"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24,387</w:t>
            </w:r>
          </w:p>
        </w:tc>
        <w:tc>
          <w:tcPr>
            <w:tcW w:w="960" w:type="dxa"/>
            <w:tcBorders>
              <w:top w:val="nil"/>
              <w:left w:val="nil"/>
              <w:bottom w:val="single" w:sz="8" w:space="0" w:color="auto"/>
              <w:right w:val="nil"/>
            </w:tcBorders>
            <w:shd w:val="clear" w:color="000000" w:fill="FFFFFF"/>
            <w:noWrap/>
            <w:vAlign w:val="bottom"/>
            <w:hideMark/>
          </w:tcPr>
          <w:p w14:paraId="484B60D4"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24,381</w:t>
            </w:r>
          </w:p>
        </w:tc>
        <w:tc>
          <w:tcPr>
            <w:tcW w:w="960" w:type="dxa"/>
            <w:tcBorders>
              <w:top w:val="nil"/>
              <w:left w:val="nil"/>
              <w:bottom w:val="single" w:sz="8" w:space="0" w:color="auto"/>
              <w:right w:val="nil"/>
            </w:tcBorders>
            <w:shd w:val="clear" w:color="000000" w:fill="FFFFFF"/>
            <w:noWrap/>
            <w:vAlign w:val="bottom"/>
            <w:hideMark/>
          </w:tcPr>
          <w:p w14:paraId="0ECE7F15" w14:textId="77777777" w:rsidR="005A4AF7" w:rsidRPr="005A4AF7" w:rsidRDefault="005A4AF7" w:rsidP="005A4AF7">
            <w:pPr>
              <w:spacing w:after="0"/>
              <w:jc w:val="center"/>
              <w:rPr>
                <w:rFonts w:eastAsia="Times New Roman" w:cs="Times New Roman"/>
                <w:sz w:val="18"/>
                <w:szCs w:val="18"/>
              </w:rPr>
            </w:pPr>
            <w:r w:rsidRPr="005A4AF7">
              <w:rPr>
                <w:rFonts w:eastAsia="Times New Roman" w:cs="Times New Roman"/>
                <w:sz w:val="18"/>
                <w:szCs w:val="18"/>
              </w:rPr>
              <w:t>7</w:t>
            </w:r>
          </w:p>
        </w:tc>
        <w:tc>
          <w:tcPr>
            <w:tcW w:w="220" w:type="dxa"/>
            <w:tcBorders>
              <w:top w:val="nil"/>
              <w:left w:val="nil"/>
              <w:bottom w:val="nil"/>
              <w:right w:val="nil"/>
            </w:tcBorders>
            <w:shd w:val="clear" w:color="000000" w:fill="FFFFFF"/>
            <w:noWrap/>
            <w:vAlign w:val="bottom"/>
            <w:hideMark/>
          </w:tcPr>
          <w:p w14:paraId="22EE08D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20D6137F"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4FB6BE7C"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30B68299"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c>
          <w:tcPr>
            <w:tcW w:w="960" w:type="dxa"/>
            <w:tcBorders>
              <w:top w:val="nil"/>
              <w:left w:val="nil"/>
              <w:bottom w:val="nil"/>
              <w:right w:val="nil"/>
            </w:tcBorders>
            <w:shd w:val="clear" w:color="000000" w:fill="FFFFFF"/>
            <w:noWrap/>
            <w:vAlign w:val="bottom"/>
            <w:hideMark/>
          </w:tcPr>
          <w:p w14:paraId="64BD0278" w14:textId="77777777" w:rsidR="005A4AF7" w:rsidRPr="005A4AF7" w:rsidRDefault="005A4AF7" w:rsidP="005A4AF7">
            <w:pPr>
              <w:spacing w:after="0"/>
              <w:rPr>
                <w:rFonts w:ascii="Calibri" w:eastAsia="Times New Roman" w:hAnsi="Calibri" w:cs="Calibri"/>
                <w:color w:val="000000"/>
                <w:sz w:val="18"/>
                <w:szCs w:val="18"/>
              </w:rPr>
            </w:pPr>
            <w:r w:rsidRPr="005A4AF7">
              <w:rPr>
                <w:rFonts w:ascii="Calibri" w:eastAsia="Times New Roman" w:hAnsi="Calibri" w:cs="Calibri"/>
                <w:color w:val="000000"/>
                <w:sz w:val="18"/>
                <w:szCs w:val="18"/>
              </w:rPr>
              <w:t> </w:t>
            </w:r>
          </w:p>
        </w:tc>
      </w:tr>
    </w:tbl>
    <w:p w14:paraId="64D682A4" w14:textId="46613EAE" w:rsidR="009B3CA2" w:rsidRPr="005522A7" w:rsidRDefault="009B3CA2" w:rsidP="009B3CA2">
      <w:pPr>
        <w:rPr>
          <w:sz w:val="20"/>
          <w:szCs w:val="20"/>
        </w:rPr>
      </w:pPr>
      <w:r w:rsidRPr="005522A7">
        <w:rPr>
          <w:sz w:val="20"/>
          <w:szCs w:val="20"/>
        </w:rPr>
        <w:t>*20</w:t>
      </w:r>
      <w:r w:rsidR="00630807">
        <w:rPr>
          <w:sz w:val="20"/>
          <w:szCs w:val="20"/>
        </w:rPr>
        <w:t>20</w:t>
      </w:r>
      <w:r w:rsidRPr="005522A7">
        <w:rPr>
          <w:sz w:val="20"/>
          <w:szCs w:val="20"/>
        </w:rPr>
        <w:t xml:space="preserve"> cat</w:t>
      </w:r>
      <w:r w:rsidR="00630807">
        <w:rPr>
          <w:sz w:val="20"/>
          <w:szCs w:val="20"/>
        </w:rPr>
        <w:t xml:space="preserve">ches are current as of October </w:t>
      </w:r>
      <w:r w:rsidR="005A4AF7">
        <w:rPr>
          <w:sz w:val="20"/>
          <w:szCs w:val="20"/>
        </w:rPr>
        <w:t>26</w:t>
      </w:r>
      <w:r w:rsidRPr="005522A7">
        <w:rPr>
          <w:sz w:val="20"/>
          <w:szCs w:val="20"/>
        </w:rPr>
        <w:t>, 20</w:t>
      </w:r>
      <w:r w:rsidR="00630807">
        <w:rPr>
          <w:sz w:val="20"/>
          <w:szCs w:val="20"/>
        </w:rPr>
        <w:t>20</w:t>
      </w:r>
    </w:p>
    <w:p w14:paraId="6574962C" w14:textId="77777777" w:rsidR="00645778" w:rsidRDefault="00645778" w:rsidP="00851AAD">
      <w:bookmarkStart w:id="68" w:name="_Ref528499071"/>
    </w:p>
    <w:p w14:paraId="28611E08" w14:textId="61187D27" w:rsidR="00EE5AF6" w:rsidRDefault="00AD0B6B" w:rsidP="00DD6D62">
      <w:pPr>
        <w:pStyle w:val="SAFETableCaption"/>
      </w:pPr>
      <w:bookmarkStart w:id="69" w:name="_Ref528993932"/>
      <w:r w:rsidRPr="00851AA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w:t>
      </w:r>
      <w:r w:rsidR="008226C8">
        <w:rPr>
          <w:noProof/>
        </w:rPr>
        <w:fldChar w:fldCharType="end"/>
      </w:r>
      <w:bookmarkEnd w:id="66"/>
      <w:bookmarkEnd w:id="68"/>
      <w:bookmarkEnd w:id="69"/>
      <w:r w:rsidR="00534570" w:rsidRPr="00851AAD">
        <w:t xml:space="preserve">. </w:t>
      </w:r>
      <w:r w:rsidR="00EE5AF6" w:rsidRPr="00851AAD">
        <w:t xml:space="preserve">Combined catch </w:t>
      </w:r>
      <w:r w:rsidR="00DF0A7E">
        <w:t>(t</w:t>
      </w:r>
      <w:r w:rsidR="00EE5AF6" w:rsidRPr="00851AAD">
        <w:t>) of flathead sole and Bering flounder (</w:t>
      </w:r>
      <w:r w:rsidR="00317508" w:rsidRPr="00DF0A7E">
        <w:t>Hippoglossoides</w:t>
      </w:r>
      <w:r w:rsidR="00EE5AF6" w:rsidRPr="00851AAD">
        <w:t xml:space="preserve"> spp</w:t>
      </w:r>
      <w:r w:rsidR="00317508" w:rsidRPr="00851AAD">
        <w:t>.</w:t>
      </w:r>
      <w:r w:rsidR="00EE5AF6" w:rsidRPr="00851AAD">
        <w:t>) in the Bering Sea and Aleutian Islands</w:t>
      </w:r>
      <w:r w:rsidR="00DB04D9" w:rsidRPr="00851AAD">
        <w:t xml:space="preserve"> as </w:t>
      </w:r>
      <w:r w:rsidR="00A447F7" w:rsidRPr="00851AAD">
        <w:t xml:space="preserve">of October </w:t>
      </w:r>
      <w:r w:rsidR="00D16A0B">
        <w:t>26</w:t>
      </w:r>
      <w:r w:rsidR="009B3CA2" w:rsidRPr="00851AAD">
        <w:t xml:space="preserve"> 20</w:t>
      </w:r>
      <w:r w:rsidR="00B36EEC">
        <w:t>20</w:t>
      </w:r>
      <w:r w:rsidR="002C6E04" w:rsidRPr="009B3CA2">
        <w:t>.</w:t>
      </w:r>
    </w:p>
    <w:tbl>
      <w:tblPr>
        <w:tblW w:w="5380" w:type="dxa"/>
        <w:tblLook w:val="04A0" w:firstRow="1" w:lastRow="0" w:firstColumn="1" w:lastColumn="0" w:noHBand="0" w:noVBand="1"/>
      </w:tblPr>
      <w:tblGrid>
        <w:gridCol w:w="960"/>
        <w:gridCol w:w="960"/>
        <w:gridCol w:w="960"/>
        <w:gridCol w:w="960"/>
        <w:gridCol w:w="1540"/>
      </w:tblGrid>
      <w:tr w:rsidR="001425E3" w:rsidRPr="001425E3" w14:paraId="7503D2E8" w14:textId="77777777" w:rsidTr="001425E3">
        <w:trPr>
          <w:trHeight w:val="20"/>
        </w:trPr>
        <w:tc>
          <w:tcPr>
            <w:tcW w:w="960" w:type="dxa"/>
            <w:tcBorders>
              <w:top w:val="single" w:sz="4" w:space="0" w:color="auto"/>
              <w:left w:val="nil"/>
              <w:bottom w:val="single" w:sz="8" w:space="0" w:color="auto"/>
              <w:right w:val="nil"/>
            </w:tcBorders>
            <w:shd w:val="clear" w:color="000000" w:fill="FFFFFF"/>
            <w:vAlign w:val="bottom"/>
            <w:hideMark/>
          </w:tcPr>
          <w:p w14:paraId="75B73DB4"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Year</w:t>
            </w:r>
          </w:p>
        </w:tc>
        <w:tc>
          <w:tcPr>
            <w:tcW w:w="960" w:type="dxa"/>
            <w:tcBorders>
              <w:top w:val="single" w:sz="4" w:space="0" w:color="auto"/>
              <w:left w:val="nil"/>
              <w:bottom w:val="single" w:sz="8" w:space="0" w:color="auto"/>
              <w:right w:val="nil"/>
            </w:tcBorders>
            <w:shd w:val="clear" w:color="000000" w:fill="FFFFFF"/>
            <w:vAlign w:val="bottom"/>
            <w:hideMark/>
          </w:tcPr>
          <w:p w14:paraId="11C71C3A"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Total</w:t>
            </w:r>
          </w:p>
        </w:tc>
        <w:tc>
          <w:tcPr>
            <w:tcW w:w="960" w:type="dxa"/>
            <w:tcBorders>
              <w:top w:val="single" w:sz="4" w:space="0" w:color="auto"/>
              <w:left w:val="nil"/>
              <w:bottom w:val="single" w:sz="8" w:space="0" w:color="auto"/>
              <w:right w:val="nil"/>
            </w:tcBorders>
            <w:shd w:val="clear" w:color="000000" w:fill="FFFFFF"/>
            <w:vAlign w:val="bottom"/>
            <w:hideMark/>
          </w:tcPr>
          <w:p w14:paraId="1E929E09"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non-CDQ</w:t>
            </w:r>
          </w:p>
        </w:tc>
        <w:tc>
          <w:tcPr>
            <w:tcW w:w="960" w:type="dxa"/>
            <w:tcBorders>
              <w:top w:val="single" w:sz="4" w:space="0" w:color="auto"/>
              <w:left w:val="nil"/>
              <w:bottom w:val="single" w:sz="8" w:space="0" w:color="auto"/>
              <w:right w:val="nil"/>
            </w:tcBorders>
            <w:shd w:val="clear" w:color="000000" w:fill="FFFFFF"/>
            <w:vAlign w:val="bottom"/>
            <w:hideMark/>
          </w:tcPr>
          <w:p w14:paraId="79C58540"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CDQ</w:t>
            </w:r>
          </w:p>
        </w:tc>
        <w:tc>
          <w:tcPr>
            <w:tcW w:w="1540" w:type="dxa"/>
            <w:tcBorders>
              <w:top w:val="single" w:sz="4" w:space="0" w:color="auto"/>
              <w:left w:val="nil"/>
              <w:bottom w:val="single" w:sz="8" w:space="0" w:color="auto"/>
              <w:right w:val="nil"/>
            </w:tcBorders>
            <w:shd w:val="clear" w:color="000000" w:fill="FFFFFF"/>
            <w:vAlign w:val="bottom"/>
            <w:hideMark/>
          </w:tcPr>
          <w:p w14:paraId="2995DB1E" w14:textId="77777777" w:rsidR="001425E3" w:rsidRPr="001425E3" w:rsidRDefault="001425E3" w:rsidP="001425E3">
            <w:pPr>
              <w:spacing w:after="0"/>
              <w:jc w:val="center"/>
              <w:rPr>
                <w:rFonts w:eastAsia="Times New Roman" w:cs="Times New Roman"/>
                <w:b/>
                <w:bCs/>
                <w:color w:val="000000"/>
                <w:sz w:val="20"/>
                <w:szCs w:val="20"/>
              </w:rPr>
            </w:pPr>
            <w:r w:rsidRPr="001425E3">
              <w:rPr>
                <w:rFonts w:eastAsia="Times New Roman" w:cs="Times New Roman"/>
                <w:b/>
                <w:bCs/>
                <w:color w:val="000000"/>
                <w:sz w:val="20"/>
                <w:szCs w:val="20"/>
              </w:rPr>
              <w:t>Proportion CDQ</w:t>
            </w:r>
          </w:p>
        </w:tc>
      </w:tr>
      <w:tr w:rsidR="001425E3" w:rsidRPr="001425E3" w14:paraId="7AB6426A" w14:textId="77777777" w:rsidTr="001425E3">
        <w:trPr>
          <w:trHeight w:val="20"/>
        </w:trPr>
        <w:tc>
          <w:tcPr>
            <w:tcW w:w="960" w:type="dxa"/>
            <w:tcBorders>
              <w:top w:val="nil"/>
              <w:left w:val="nil"/>
              <w:bottom w:val="nil"/>
              <w:right w:val="nil"/>
            </w:tcBorders>
            <w:shd w:val="clear" w:color="000000" w:fill="FFFFFF"/>
            <w:noWrap/>
            <w:vAlign w:val="bottom"/>
            <w:hideMark/>
          </w:tcPr>
          <w:p w14:paraId="2EBEF3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1995</w:t>
            </w:r>
          </w:p>
        </w:tc>
        <w:tc>
          <w:tcPr>
            <w:tcW w:w="960" w:type="dxa"/>
            <w:tcBorders>
              <w:top w:val="nil"/>
              <w:left w:val="nil"/>
              <w:bottom w:val="nil"/>
              <w:right w:val="nil"/>
            </w:tcBorders>
            <w:shd w:val="clear" w:color="000000" w:fill="FFFFFF"/>
            <w:noWrap/>
            <w:vAlign w:val="bottom"/>
            <w:hideMark/>
          </w:tcPr>
          <w:p w14:paraId="6E880BA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14,715</w:t>
            </w:r>
          </w:p>
        </w:tc>
        <w:tc>
          <w:tcPr>
            <w:tcW w:w="960" w:type="dxa"/>
            <w:tcBorders>
              <w:top w:val="nil"/>
              <w:left w:val="nil"/>
              <w:bottom w:val="nil"/>
              <w:right w:val="nil"/>
            </w:tcBorders>
            <w:shd w:val="clear" w:color="000000" w:fill="FFFFFF"/>
            <w:noWrap/>
            <w:vAlign w:val="bottom"/>
            <w:hideMark/>
          </w:tcPr>
          <w:p w14:paraId="743451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112</w:t>
            </w:r>
          </w:p>
        </w:tc>
        <w:tc>
          <w:tcPr>
            <w:tcW w:w="960" w:type="dxa"/>
            <w:tcBorders>
              <w:top w:val="nil"/>
              <w:left w:val="nil"/>
              <w:bottom w:val="nil"/>
              <w:right w:val="nil"/>
            </w:tcBorders>
            <w:shd w:val="clear" w:color="000000" w:fill="FFFFFF"/>
            <w:noWrap/>
            <w:vAlign w:val="bottom"/>
            <w:hideMark/>
          </w:tcPr>
          <w:p w14:paraId="1637AA9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14,603</w:t>
            </w:r>
          </w:p>
        </w:tc>
        <w:tc>
          <w:tcPr>
            <w:tcW w:w="1540" w:type="dxa"/>
            <w:tcBorders>
              <w:top w:val="nil"/>
              <w:left w:val="nil"/>
              <w:bottom w:val="nil"/>
              <w:right w:val="nil"/>
            </w:tcBorders>
            <w:shd w:val="clear" w:color="000000" w:fill="FFFFFF"/>
            <w:noWrap/>
            <w:vAlign w:val="bottom"/>
            <w:hideMark/>
          </w:tcPr>
          <w:p w14:paraId="709762C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5D8806AD" w14:textId="77777777" w:rsidTr="001425E3">
        <w:trPr>
          <w:trHeight w:val="20"/>
        </w:trPr>
        <w:tc>
          <w:tcPr>
            <w:tcW w:w="960" w:type="dxa"/>
            <w:tcBorders>
              <w:top w:val="nil"/>
              <w:left w:val="nil"/>
              <w:bottom w:val="nil"/>
              <w:right w:val="nil"/>
            </w:tcBorders>
            <w:shd w:val="clear" w:color="000000" w:fill="FFFFFF"/>
            <w:noWrap/>
            <w:vAlign w:val="bottom"/>
            <w:hideMark/>
          </w:tcPr>
          <w:p w14:paraId="3D1EC4B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1996</w:t>
            </w:r>
          </w:p>
        </w:tc>
        <w:tc>
          <w:tcPr>
            <w:tcW w:w="960" w:type="dxa"/>
            <w:tcBorders>
              <w:top w:val="nil"/>
              <w:left w:val="nil"/>
              <w:bottom w:val="nil"/>
              <w:right w:val="nil"/>
            </w:tcBorders>
            <w:shd w:val="clear" w:color="000000" w:fill="FFFFFF"/>
            <w:noWrap/>
            <w:vAlign w:val="bottom"/>
            <w:hideMark/>
          </w:tcPr>
          <w:p w14:paraId="606E2D3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17,346</w:t>
            </w:r>
          </w:p>
        </w:tc>
        <w:tc>
          <w:tcPr>
            <w:tcW w:w="960" w:type="dxa"/>
            <w:tcBorders>
              <w:top w:val="nil"/>
              <w:left w:val="nil"/>
              <w:bottom w:val="nil"/>
              <w:right w:val="nil"/>
            </w:tcBorders>
            <w:shd w:val="clear" w:color="000000" w:fill="FFFFFF"/>
            <w:noWrap/>
            <w:vAlign w:val="bottom"/>
            <w:hideMark/>
          </w:tcPr>
          <w:p w14:paraId="7DCAB8A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126</w:t>
            </w:r>
          </w:p>
        </w:tc>
        <w:tc>
          <w:tcPr>
            <w:tcW w:w="960" w:type="dxa"/>
            <w:tcBorders>
              <w:top w:val="nil"/>
              <w:left w:val="nil"/>
              <w:bottom w:val="nil"/>
              <w:right w:val="nil"/>
            </w:tcBorders>
            <w:shd w:val="clear" w:color="000000" w:fill="FFFFFF"/>
            <w:noWrap/>
            <w:vAlign w:val="bottom"/>
            <w:hideMark/>
          </w:tcPr>
          <w:p w14:paraId="6519E4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17,220</w:t>
            </w:r>
          </w:p>
        </w:tc>
        <w:tc>
          <w:tcPr>
            <w:tcW w:w="1540" w:type="dxa"/>
            <w:tcBorders>
              <w:top w:val="nil"/>
              <w:left w:val="nil"/>
              <w:bottom w:val="nil"/>
              <w:right w:val="nil"/>
            </w:tcBorders>
            <w:shd w:val="clear" w:color="000000" w:fill="FFFFFF"/>
            <w:noWrap/>
            <w:vAlign w:val="bottom"/>
            <w:hideMark/>
          </w:tcPr>
          <w:p w14:paraId="2D52D3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9603C23" w14:textId="77777777" w:rsidTr="001425E3">
        <w:trPr>
          <w:trHeight w:val="20"/>
        </w:trPr>
        <w:tc>
          <w:tcPr>
            <w:tcW w:w="960" w:type="dxa"/>
            <w:tcBorders>
              <w:top w:val="nil"/>
              <w:left w:val="nil"/>
              <w:bottom w:val="nil"/>
              <w:right w:val="nil"/>
            </w:tcBorders>
            <w:shd w:val="clear" w:color="000000" w:fill="FFFFFF"/>
            <w:noWrap/>
            <w:vAlign w:val="bottom"/>
            <w:hideMark/>
          </w:tcPr>
          <w:p w14:paraId="4674F16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1997</w:t>
            </w:r>
          </w:p>
        </w:tc>
        <w:tc>
          <w:tcPr>
            <w:tcW w:w="960" w:type="dxa"/>
            <w:tcBorders>
              <w:top w:val="nil"/>
              <w:left w:val="nil"/>
              <w:bottom w:val="nil"/>
              <w:right w:val="nil"/>
            </w:tcBorders>
            <w:shd w:val="clear" w:color="000000" w:fill="FFFFFF"/>
            <w:noWrap/>
            <w:vAlign w:val="bottom"/>
            <w:hideMark/>
          </w:tcPr>
          <w:p w14:paraId="0F5D5B4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20,683</w:t>
            </w:r>
          </w:p>
        </w:tc>
        <w:tc>
          <w:tcPr>
            <w:tcW w:w="960" w:type="dxa"/>
            <w:tcBorders>
              <w:top w:val="nil"/>
              <w:left w:val="nil"/>
              <w:bottom w:val="nil"/>
              <w:right w:val="nil"/>
            </w:tcBorders>
            <w:shd w:val="clear" w:color="000000" w:fill="FFFFFF"/>
            <w:noWrap/>
            <w:vAlign w:val="bottom"/>
            <w:hideMark/>
          </w:tcPr>
          <w:p w14:paraId="0B8467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34</w:t>
            </w:r>
          </w:p>
        </w:tc>
        <w:tc>
          <w:tcPr>
            <w:tcW w:w="960" w:type="dxa"/>
            <w:tcBorders>
              <w:top w:val="nil"/>
              <w:left w:val="nil"/>
              <w:bottom w:val="nil"/>
              <w:right w:val="nil"/>
            </w:tcBorders>
            <w:shd w:val="clear" w:color="000000" w:fill="FFFFFF"/>
            <w:noWrap/>
            <w:vAlign w:val="bottom"/>
            <w:hideMark/>
          </w:tcPr>
          <w:p w14:paraId="7191BA1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20,649</w:t>
            </w:r>
          </w:p>
        </w:tc>
        <w:tc>
          <w:tcPr>
            <w:tcW w:w="1540" w:type="dxa"/>
            <w:tcBorders>
              <w:top w:val="nil"/>
              <w:left w:val="nil"/>
              <w:bottom w:val="nil"/>
              <w:right w:val="nil"/>
            </w:tcBorders>
            <w:shd w:val="clear" w:color="000000" w:fill="FFFFFF"/>
            <w:noWrap/>
            <w:vAlign w:val="bottom"/>
            <w:hideMark/>
          </w:tcPr>
          <w:p w14:paraId="7E9DDE2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1D0649E4" w14:textId="77777777" w:rsidTr="001425E3">
        <w:trPr>
          <w:trHeight w:val="20"/>
        </w:trPr>
        <w:tc>
          <w:tcPr>
            <w:tcW w:w="960" w:type="dxa"/>
            <w:tcBorders>
              <w:top w:val="nil"/>
              <w:left w:val="nil"/>
              <w:bottom w:val="nil"/>
              <w:right w:val="nil"/>
            </w:tcBorders>
            <w:shd w:val="clear" w:color="000000" w:fill="FFFFFF"/>
            <w:noWrap/>
            <w:vAlign w:val="bottom"/>
            <w:hideMark/>
          </w:tcPr>
          <w:p w14:paraId="4BEFC69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lastRenderedPageBreak/>
              <w:t>1998</w:t>
            </w:r>
          </w:p>
        </w:tc>
        <w:tc>
          <w:tcPr>
            <w:tcW w:w="960" w:type="dxa"/>
            <w:tcBorders>
              <w:top w:val="nil"/>
              <w:left w:val="nil"/>
              <w:bottom w:val="nil"/>
              <w:right w:val="nil"/>
            </w:tcBorders>
            <w:shd w:val="clear" w:color="000000" w:fill="FFFFFF"/>
            <w:noWrap/>
            <w:vAlign w:val="bottom"/>
            <w:hideMark/>
          </w:tcPr>
          <w:p w14:paraId="48A220F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960" w:type="dxa"/>
            <w:tcBorders>
              <w:top w:val="nil"/>
              <w:left w:val="nil"/>
              <w:bottom w:val="nil"/>
              <w:right w:val="nil"/>
            </w:tcBorders>
            <w:shd w:val="clear" w:color="000000" w:fill="FFFFFF"/>
            <w:noWrap/>
            <w:vAlign w:val="bottom"/>
            <w:hideMark/>
          </w:tcPr>
          <w:p w14:paraId="0ED8621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1E38514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24,387</w:t>
            </w:r>
          </w:p>
        </w:tc>
        <w:tc>
          <w:tcPr>
            <w:tcW w:w="1540" w:type="dxa"/>
            <w:tcBorders>
              <w:top w:val="nil"/>
              <w:left w:val="nil"/>
              <w:bottom w:val="nil"/>
              <w:right w:val="nil"/>
            </w:tcBorders>
            <w:shd w:val="clear" w:color="000000" w:fill="FFFFFF"/>
            <w:noWrap/>
            <w:vAlign w:val="bottom"/>
            <w:hideMark/>
          </w:tcPr>
          <w:p w14:paraId="719285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3E29FCC8" w14:textId="77777777" w:rsidTr="001425E3">
        <w:trPr>
          <w:trHeight w:val="20"/>
        </w:trPr>
        <w:tc>
          <w:tcPr>
            <w:tcW w:w="960" w:type="dxa"/>
            <w:tcBorders>
              <w:top w:val="nil"/>
              <w:left w:val="nil"/>
              <w:bottom w:val="nil"/>
              <w:right w:val="nil"/>
            </w:tcBorders>
            <w:shd w:val="clear" w:color="000000" w:fill="FFFFFF"/>
            <w:noWrap/>
            <w:vAlign w:val="bottom"/>
            <w:hideMark/>
          </w:tcPr>
          <w:p w14:paraId="154D7C7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1999</w:t>
            </w:r>
          </w:p>
        </w:tc>
        <w:tc>
          <w:tcPr>
            <w:tcW w:w="960" w:type="dxa"/>
            <w:tcBorders>
              <w:top w:val="nil"/>
              <w:left w:val="nil"/>
              <w:bottom w:val="nil"/>
              <w:right w:val="nil"/>
            </w:tcBorders>
            <w:shd w:val="clear" w:color="000000" w:fill="FFFFFF"/>
            <w:noWrap/>
            <w:vAlign w:val="bottom"/>
            <w:hideMark/>
          </w:tcPr>
          <w:p w14:paraId="58AD4D8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18,573</w:t>
            </w:r>
          </w:p>
        </w:tc>
        <w:tc>
          <w:tcPr>
            <w:tcW w:w="960" w:type="dxa"/>
            <w:tcBorders>
              <w:top w:val="nil"/>
              <w:left w:val="nil"/>
              <w:bottom w:val="nil"/>
              <w:right w:val="nil"/>
            </w:tcBorders>
            <w:shd w:val="clear" w:color="000000" w:fill="FFFFFF"/>
            <w:noWrap/>
            <w:vAlign w:val="bottom"/>
            <w:hideMark/>
          </w:tcPr>
          <w:p w14:paraId="0B85166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729</w:t>
            </w:r>
          </w:p>
        </w:tc>
        <w:tc>
          <w:tcPr>
            <w:tcW w:w="960" w:type="dxa"/>
            <w:tcBorders>
              <w:top w:val="nil"/>
              <w:left w:val="nil"/>
              <w:bottom w:val="nil"/>
              <w:right w:val="nil"/>
            </w:tcBorders>
            <w:shd w:val="clear" w:color="000000" w:fill="FFFFFF"/>
            <w:noWrap/>
            <w:vAlign w:val="bottom"/>
            <w:hideMark/>
          </w:tcPr>
          <w:p w14:paraId="0BB860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17,844</w:t>
            </w:r>
          </w:p>
        </w:tc>
        <w:tc>
          <w:tcPr>
            <w:tcW w:w="1540" w:type="dxa"/>
            <w:tcBorders>
              <w:top w:val="nil"/>
              <w:left w:val="nil"/>
              <w:bottom w:val="nil"/>
              <w:right w:val="nil"/>
            </w:tcBorders>
            <w:shd w:val="clear" w:color="000000" w:fill="FFFFFF"/>
            <w:noWrap/>
            <w:vAlign w:val="bottom"/>
            <w:hideMark/>
          </w:tcPr>
          <w:p w14:paraId="3B516F5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7EDED239" w14:textId="77777777" w:rsidTr="001425E3">
        <w:trPr>
          <w:trHeight w:val="20"/>
        </w:trPr>
        <w:tc>
          <w:tcPr>
            <w:tcW w:w="960" w:type="dxa"/>
            <w:tcBorders>
              <w:top w:val="nil"/>
              <w:left w:val="nil"/>
              <w:bottom w:val="nil"/>
              <w:right w:val="nil"/>
            </w:tcBorders>
            <w:shd w:val="clear" w:color="000000" w:fill="FFFFFF"/>
            <w:noWrap/>
            <w:vAlign w:val="bottom"/>
            <w:hideMark/>
          </w:tcPr>
          <w:p w14:paraId="6BD34EC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2000</w:t>
            </w:r>
          </w:p>
        </w:tc>
        <w:tc>
          <w:tcPr>
            <w:tcW w:w="960" w:type="dxa"/>
            <w:tcBorders>
              <w:top w:val="nil"/>
              <w:left w:val="nil"/>
              <w:bottom w:val="nil"/>
              <w:right w:val="nil"/>
            </w:tcBorders>
            <w:shd w:val="clear" w:color="000000" w:fill="FFFFFF"/>
            <w:noWrap/>
            <w:vAlign w:val="bottom"/>
            <w:hideMark/>
          </w:tcPr>
          <w:p w14:paraId="24815AF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20,441</w:t>
            </w:r>
          </w:p>
        </w:tc>
        <w:tc>
          <w:tcPr>
            <w:tcW w:w="960" w:type="dxa"/>
            <w:tcBorders>
              <w:top w:val="nil"/>
              <w:left w:val="nil"/>
              <w:bottom w:val="nil"/>
              <w:right w:val="nil"/>
            </w:tcBorders>
            <w:shd w:val="clear" w:color="000000" w:fill="FFFFFF"/>
            <w:noWrap/>
            <w:vAlign w:val="bottom"/>
            <w:hideMark/>
          </w:tcPr>
          <w:p w14:paraId="118BA4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457</w:t>
            </w:r>
          </w:p>
        </w:tc>
        <w:tc>
          <w:tcPr>
            <w:tcW w:w="960" w:type="dxa"/>
            <w:tcBorders>
              <w:top w:val="nil"/>
              <w:left w:val="nil"/>
              <w:bottom w:val="nil"/>
              <w:right w:val="nil"/>
            </w:tcBorders>
            <w:shd w:val="clear" w:color="000000" w:fill="FFFFFF"/>
            <w:noWrap/>
            <w:vAlign w:val="bottom"/>
            <w:hideMark/>
          </w:tcPr>
          <w:p w14:paraId="3534818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19,984</w:t>
            </w:r>
          </w:p>
        </w:tc>
        <w:tc>
          <w:tcPr>
            <w:tcW w:w="1540" w:type="dxa"/>
            <w:tcBorders>
              <w:top w:val="nil"/>
              <w:left w:val="nil"/>
              <w:bottom w:val="nil"/>
              <w:right w:val="nil"/>
            </w:tcBorders>
            <w:shd w:val="clear" w:color="000000" w:fill="FFFFFF"/>
            <w:noWrap/>
            <w:vAlign w:val="bottom"/>
            <w:hideMark/>
          </w:tcPr>
          <w:p w14:paraId="3A58E1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12DD6F3C" w14:textId="77777777" w:rsidTr="001425E3">
        <w:trPr>
          <w:trHeight w:val="20"/>
        </w:trPr>
        <w:tc>
          <w:tcPr>
            <w:tcW w:w="960" w:type="dxa"/>
            <w:tcBorders>
              <w:top w:val="nil"/>
              <w:left w:val="nil"/>
              <w:bottom w:val="nil"/>
              <w:right w:val="nil"/>
            </w:tcBorders>
            <w:shd w:val="clear" w:color="000000" w:fill="FFFFFF"/>
            <w:noWrap/>
            <w:vAlign w:val="bottom"/>
            <w:hideMark/>
          </w:tcPr>
          <w:p w14:paraId="4533D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2001</w:t>
            </w:r>
          </w:p>
        </w:tc>
        <w:tc>
          <w:tcPr>
            <w:tcW w:w="960" w:type="dxa"/>
            <w:tcBorders>
              <w:top w:val="nil"/>
              <w:left w:val="nil"/>
              <w:bottom w:val="nil"/>
              <w:right w:val="nil"/>
            </w:tcBorders>
            <w:shd w:val="clear" w:color="000000" w:fill="FFFFFF"/>
            <w:noWrap/>
            <w:vAlign w:val="bottom"/>
            <w:hideMark/>
          </w:tcPr>
          <w:p w14:paraId="7014450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17,811</w:t>
            </w:r>
          </w:p>
        </w:tc>
        <w:tc>
          <w:tcPr>
            <w:tcW w:w="960" w:type="dxa"/>
            <w:tcBorders>
              <w:top w:val="nil"/>
              <w:left w:val="nil"/>
              <w:bottom w:val="nil"/>
              <w:right w:val="nil"/>
            </w:tcBorders>
            <w:shd w:val="clear" w:color="000000" w:fill="FFFFFF"/>
            <w:noWrap/>
            <w:vAlign w:val="bottom"/>
            <w:hideMark/>
          </w:tcPr>
          <w:p w14:paraId="54A9B89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223</w:t>
            </w:r>
          </w:p>
        </w:tc>
        <w:tc>
          <w:tcPr>
            <w:tcW w:w="960" w:type="dxa"/>
            <w:tcBorders>
              <w:top w:val="nil"/>
              <w:left w:val="nil"/>
              <w:bottom w:val="nil"/>
              <w:right w:val="nil"/>
            </w:tcBorders>
            <w:shd w:val="clear" w:color="000000" w:fill="FFFFFF"/>
            <w:noWrap/>
            <w:vAlign w:val="bottom"/>
            <w:hideMark/>
          </w:tcPr>
          <w:p w14:paraId="0E1C8E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17,588</w:t>
            </w:r>
          </w:p>
        </w:tc>
        <w:tc>
          <w:tcPr>
            <w:tcW w:w="1540" w:type="dxa"/>
            <w:tcBorders>
              <w:top w:val="nil"/>
              <w:left w:val="nil"/>
              <w:bottom w:val="nil"/>
              <w:right w:val="nil"/>
            </w:tcBorders>
            <w:shd w:val="clear" w:color="000000" w:fill="FFFFFF"/>
            <w:noWrap/>
            <w:vAlign w:val="bottom"/>
            <w:hideMark/>
          </w:tcPr>
          <w:p w14:paraId="78A2A69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0.01</w:t>
            </w:r>
          </w:p>
        </w:tc>
      </w:tr>
      <w:tr w:rsidR="001425E3" w:rsidRPr="001425E3" w14:paraId="0CA44C31" w14:textId="77777777" w:rsidTr="001425E3">
        <w:trPr>
          <w:trHeight w:val="20"/>
        </w:trPr>
        <w:tc>
          <w:tcPr>
            <w:tcW w:w="960" w:type="dxa"/>
            <w:tcBorders>
              <w:top w:val="nil"/>
              <w:left w:val="nil"/>
              <w:bottom w:val="nil"/>
              <w:right w:val="nil"/>
            </w:tcBorders>
            <w:shd w:val="clear" w:color="000000" w:fill="FFFFFF"/>
            <w:noWrap/>
            <w:vAlign w:val="bottom"/>
            <w:hideMark/>
          </w:tcPr>
          <w:p w14:paraId="540100D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2002</w:t>
            </w:r>
          </w:p>
        </w:tc>
        <w:tc>
          <w:tcPr>
            <w:tcW w:w="960" w:type="dxa"/>
            <w:tcBorders>
              <w:top w:val="nil"/>
              <w:left w:val="nil"/>
              <w:bottom w:val="nil"/>
              <w:right w:val="nil"/>
            </w:tcBorders>
            <w:shd w:val="clear" w:color="000000" w:fill="FFFFFF"/>
            <w:noWrap/>
            <w:vAlign w:val="bottom"/>
            <w:hideMark/>
          </w:tcPr>
          <w:p w14:paraId="458989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15,575</w:t>
            </w:r>
          </w:p>
        </w:tc>
        <w:tc>
          <w:tcPr>
            <w:tcW w:w="960" w:type="dxa"/>
            <w:tcBorders>
              <w:top w:val="nil"/>
              <w:left w:val="nil"/>
              <w:bottom w:val="nil"/>
              <w:right w:val="nil"/>
            </w:tcBorders>
            <w:shd w:val="clear" w:color="000000" w:fill="FFFFFF"/>
            <w:noWrap/>
            <w:vAlign w:val="bottom"/>
            <w:hideMark/>
          </w:tcPr>
          <w:p w14:paraId="485B8ED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464</w:t>
            </w:r>
          </w:p>
        </w:tc>
        <w:tc>
          <w:tcPr>
            <w:tcW w:w="960" w:type="dxa"/>
            <w:tcBorders>
              <w:top w:val="nil"/>
              <w:left w:val="nil"/>
              <w:bottom w:val="nil"/>
              <w:right w:val="nil"/>
            </w:tcBorders>
            <w:shd w:val="clear" w:color="000000" w:fill="FFFFFF"/>
            <w:noWrap/>
            <w:vAlign w:val="bottom"/>
            <w:hideMark/>
          </w:tcPr>
          <w:p w14:paraId="7B8497A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15,111</w:t>
            </w:r>
          </w:p>
        </w:tc>
        <w:tc>
          <w:tcPr>
            <w:tcW w:w="1540" w:type="dxa"/>
            <w:tcBorders>
              <w:top w:val="nil"/>
              <w:left w:val="nil"/>
              <w:bottom w:val="nil"/>
              <w:right w:val="nil"/>
            </w:tcBorders>
            <w:shd w:val="clear" w:color="000000" w:fill="FFFFFF"/>
            <w:noWrap/>
            <w:vAlign w:val="bottom"/>
            <w:hideMark/>
          </w:tcPr>
          <w:p w14:paraId="28BA42E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4E9DE707" w14:textId="77777777" w:rsidTr="001425E3">
        <w:trPr>
          <w:trHeight w:val="20"/>
        </w:trPr>
        <w:tc>
          <w:tcPr>
            <w:tcW w:w="960" w:type="dxa"/>
            <w:tcBorders>
              <w:top w:val="nil"/>
              <w:left w:val="nil"/>
              <w:bottom w:val="nil"/>
              <w:right w:val="nil"/>
            </w:tcBorders>
            <w:shd w:val="clear" w:color="000000" w:fill="FFFFFF"/>
            <w:noWrap/>
            <w:vAlign w:val="bottom"/>
            <w:hideMark/>
          </w:tcPr>
          <w:p w14:paraId="160BABD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2003</w:t>
            </w:r>
          </w:p>
        </w:tc>
        <w:tc>
          <w:tcPr>
            <w:tcW w:w="960" w:type="dxa"/>
            <w:tcBorders>
              <w:top w:val="nil"/>
              <w:left w:val="nil"/>
              <w:bottom w:val="nil"/>
              <w:right w:val="nil"/>
            </w:tcBorders>
            <w:shd w:val="clear" w:color="000000" w:fill="FFFFFF"/>
            <w:noWrap/>
            <w:vAlign w:val="bottom"/>
            <w:hideMark/>
          </w:tcPr>
          <w:p w14:paraId="58CC78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960" w:type="dxa"/>
            <w:tcBorders>
              <w:top w:val="nil"/>
              <w:left w:val="nil"/>
              <w:bottom w:val="nil"/>
              <w:right w:val="nil"/>
            </w:tcBorders>
            <w:shd w:val="clear" w:color="000000" w:fill="FFFFFF"/>
            <w:noWrap/>
            <w:vAlign w:val="bottom"/>
            <w:hideMark/>
          </w:tcPr>
          <w:p w14:paraId="373A89F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w:t>
            </w:r>
          </w:p>
        </w:tc>
        <w:tc>
          <w:tcPr>
            <w:tcW w:w="960" w:type="dxa"/>
            <w:tcBorders>
              <w:top w:val="nil"/>
              <w:left w:val="nil"/>
              <w:bottom w:val="nil"/>
              <w:right w:val="nil"/>
            </w:tcBorders>
            <w:shd w:val="clear" w:color="000000" w:fill="FFFFFF"/>
            <w:noWrap/>
            <w:vAlign w:val="bottom"/>
            <w:hideMark/>
          </w:tcPr>
          <w:p w14:paraId="5BCB145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13,785</w:t>
            </w:r>
          </w:p>
        </w:tc>
        <w:tc>
          <w:tcPr>
            <w:tcW w:w="1540" w:type="dxa"/>
            <w:tcBorders>
              <w:top w:val="nil"/>
              <w:left w:val="nil"/>
              <w:bottom w:val="nil"/>
              <w:right w:val="nil"/>
            </w:tcBorders>
            <w:shd w:val="clear" w:color="000000" w:fill="FFFFFF"/>
            <w:noWrap/>
            <w:vAlign w:val="bottom"/>
            <w:hideMark/>
          </w:tcPr>
          <w:p w14:paraId="18D8C2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0.00</w:t>
            </w:r>
          </w:p>
        </w:tc>
      </w:tr>
      <w:tr w:rsidR="001425E3" w:rsidRPr="001425E3" w14:paraId="0C4975F8" w14:textId="77777777" w:rsidTr="001425E3">
        <w:trPr>
          <w:trHeight w:val="20"/>
        </w:trPr>
        <w:tc>
          <w:tcPr>
            <w:tcW w:w="960" w:type="dxa"/>
            <w:tcBorders>
              <w:top w:val="nil"/>
              <w:left w:val="nil"/>
              <w:bottom w:val="nil"/>
              <w:right w:val="nil"/>
            </w:tcBorders>
            <w:shd w:val="clear" w:color="000000" w:fill="FFFFFF"/>
            <w:noWrap/>
            <w:vAlign w:val="bottom"/>
            <w:hideMark/>
          </w:tcPr>
          <w:p w14:paraId="1AB4D79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2004</w:t>
            </w:r>
          </w:p>
        </w:tc>
        <w:tc>
          <w:tcPr>
            <w:tcW w:w="960" w:type="dxa"/>
            <w:tcBorders>
              <w:top w:val="nil"/>
              <w:left w:val="nil"/>
              <w:bottom w:val="nil"/>
              <w:right w:val="nil"/>
            </w:tcBorders>
            <w:shd w:val="clear" w:color="000000" w:fill="FFFFFF"/>
            <w:noWrap/>
            <w:vAlign w:val="bottom"/>
            <w:hideMark/>
          </w:tcPr>
          <w:p w14:paraId="26C0038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17,398</w:t>
            </w:r>
          </w:p>
        </w:tc>
        <w:tc>
          <w:tcPr>
            <w:tcW w:w="960" w:type="dxa"/>
            <w:tcBorders>
              <w:top w:val="nil"/>
              <w:left w:val="nil"/>
              <w:bottom w:val="nil"/>
              <w:right w:val="nil"/>
            </w:tcBorders>
            <w:shd w:val="clear" w:color="000000" w:fill="FFFFFF"/>
            <w:noWrap/>
            <w:vAlign w:val="bottom"/>
            <w:hideMark/>
          </w:tcPr>
          <w:p w14:paraId="2F54A1B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545</w:t>
            </w:r>
          </w:p>
        </w:tc>
        <w:tc>
          <w:tcPr>
            <w:tcW w:w="960" w:type="dxa"/>
            <w:tcBorders>
              <w:top w:val="nil"/>
              <w:left w:val="nil"/>
              <w:bottom w:val="nil"/>
              <w:right w:val="nil"/>
            </w:tcBorders>
            <w:shd w:val="clear" w:color="000000" w:fill="FFFFFF"/>
            <w:noWrap/>
            <w:vAlign w:val="bottom"/>
            <w:hideMark/>
          </w:tcPr>
          <w:p w14:paraId="5CCDE35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16,853</w:t>
            </w:r>
          </w:p>
        </w:tc>
        <w:tc>
          <w:tcPr>
            <w:tcW w:w="1540" w:type="dxa"/>
            <w:tcBorders>
              <w:top w:val="nil"/>
              <w:left w:val="nil"/>
              <w:bottom w:val="nil"/>
              <w:right w:val="nil"/>
            </w:tcBorders>
            <w:shd w:val="clear" w:color="000000" w:fill="FFFFFF"/>
            <w:noWrap/>
            <w:vAlign w:val="bottom"/>
            <w:hideMark/>
          </w:tcPr>
          <w:p w14:paraId="6197815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3B57AA0D" w14:textId="77777777" w:rsidTr="001425E3">
        <w:trPr>
          <w:trHeight w:val="20"/>
        </w:trPr>
        <w:tc>
          <w:tcPr>
            <w:tcW w:w="960" w:type="dxa"/>
            <w:tcBorders>
              <w:top w:val="nil"/>
              <w:left w:val="nil"/>
              <w:bottom w:val="nil"/>
              <w:right w:val="nil"/>
            </w:tcBorders>
            <w:shd w:val="clear" w:color="000000" w:fill="FFFFFF"/>
            <w:noWrap/>
            <w:vAlign w:val="bottom"/>
            <w:hideMark/>
          </w:tcPr>
          <w:p w14:paraId="793F67A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2005</w:t>
            </w:r>
          </w:p>
        </w:tc>
        <w:tc>
          <w:tcPr>
            <w:tcW w:w="960" w:type="dxa"/>
            <w:tcBorders>
              <w:top w:val="nil"/>
              <w:left w:val="nil"/>
              <w:bottom w:val="nil"/>
              <w:right w:val="nil"/>
            </w:tcBorders>
            <w:shd w:val="clear" w:color="000000" w:fill="FFFFFF"/>
            <w:noWrap/>
            <w:vAlign w:val="bottom"/>
            <w:hideMark/>
          </w:tcPr>
          <w:p w14:paraId="1077A91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16,108</w:t>
            </w:r>
          </w:p>
        </w:tc>
        <w:tc>
          <w:tcPr>
            <w:tcW w:w="960" w:type="dxa"/>
            <w:tcBorders>
              <w:top w:val="nil"/>
              <w:left w:val="nil"/>
              <w:bottom w:val="nil"/>
              <w:right w:val="nil"/>
            </w:tcBorders>
            <w:shd w:val="clear" w:color="000000" w:fill="FFFFFF"/>
            <w:noWrap/>
            <w:vAlign w:val="bottom"/>
            <w:hideMark/>
          </w:tcPr>
          <w:p w14:paraId="599DA45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891</w:t>
            </w:r>
          </w:p>
        </w:tc>
        <w:tc>
          <w:tcPr>
            <w:tcW w:w="960" w:type="dxa"/>
            <w:tcBorders>
              <w:top w:val="nil"/>
              <w:left w:val="nil"/>
              <w:bottom w:val="nil"/>
              <w:right w:val="nil"/>
            </w:tcBorders>
            <w:shd w:val="clear" w:color="000000" w:fill="FFFFFF"/>
            <w:noWrap/>
            <w:vAlign w:val="bottom"/>
            <w:hideMark/>
          </w:tcPr>
          <w:p w14:paraId="0FB6ECD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15,217</w:t>
            </w:r>
          </w:p>
        </w:tc>
        <w:tc>
          <w:tcPr>
            <w:tcW w:w="1540" w:type="dxa"/>
            <w:tcBorders>
              <w:top w:val="nil"/>
              <w:left w:val="nil"/>
              <w:bottom w:val="nil"/>
              <w:right w:val="nil"/>
            </w:tcBorders>
            <w:shd w:val="clear" w:color="000000" w:fill="FFFFFF"/>
            <w:noWrap/>
            <w:vAlign w:val="bottom"/>
            <w:hideMark/>
          </w:tcPr>
          <w:p w14:paraId="77A9776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39D8B051" w14:textId="77777777" w:rsidTr="001425E3">
        <w:trPr>
          <w:trHeight w:val="20"/>
        </w:trPr>
        <w:tc>
          <w:tcPr>
            <w:tcW w:w="960" w:type="dxa"/>
            <w:tcBorders>
              <w:top w:val="nil"/>
              <w:left w:val="nil"/>
              <w:bottom w:val="nil"/>
              <w:right w:val="nil"/>
            </w:tcBorders>
            <w:shd w:val="clear" w:color="000000" w:fill="FFFFFF"/>
            <w:noWrap/>
            <w:vAlign w:val="bottom"/>
            <w:hideMark/>
          </w:tcPr>
          <w:p w14:paraId="2D238E9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2006</w:t>
            </w:r>
          </w:p>
        </w:tc>
        <w:tc>
          <w:tcPr>
            <w:tcW w:w="960" w:type="dxa"/>
            <w:tcBorders>
              <w:top w:val="nil"/>
              <w:left w:val="nil"/>
              <w:bottom w:val="nil"/>
              <w:right w:val="nil"/>
            </w:tcBorders>
            <w:shd w:val="clear" w:color="000000" w:fill="FFFFFF"/>
            <w:noWrap/>
            <w:vAlign w:val="bottom"/>
            <w:hideMark/>
          </w:tcPr>
          <w:p w14:paraId="4820FB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17,981</w:t>
            </w:r>
          </w:p>
        </w:tc>
        <w:tc>
          <w:tcPr>
            <w:tcW w:w="960" w:type="dxa"/>
            <w:tcBorders>
              <w:top w:val="nil"/>
              <w:left w:val="nil"/>
              <w:bottom w:val="nil"/>
              <w:right w:val="nil"/>
            </w:tcBorders>
            <w:shd w:val="clear" w:color="000000" w:fill="FFFFFF"/>
            <w:noWrap/>
            <w:vAlign w:val="bottom"/>
            <w:hideMark/>
          </w:tcPr>
          <w:p w14:paraId="346FCB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405</w:t>
            </w:r>
          </w:p>
        </w:tc>
        <w:tc>
          <w:tcPr>
            <w:tcW w:w="960" w:type="dxa"/>
            <w:tcBorders>
              <w:top w:val="nil"/>
              <w:left w:val="nil"/>
              <w:bottom w:val="nil"/>
              <w:right w:val="nil"/>
            </w:tcBorders>
            <w:shd w:val="clear" w:color="000000" w:fill="FFFFFF"/>
            <w:noWrap/>
            <w:vAlign w:val="bottom"/>
            <w:hideMark/>
          </w:tcPr>
          <w:p w14:paraId="3FEF846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17,576</w:t>
            </w:r>
          </w:p>
        </w:tc>
        <w:tc>
          <w:tcPr>
            <w:tcW w:w="1540" w:type="dxa"/>
            <w:tcBorders>
              <w:top w:val="nil"/>
              <w:left w:val="nil"/>
              <w:bottom w:val="nil"/>
              <w:right w:val="nil"/>
            </w:tcBorders>
            <w:shd w:val="clear" w:color="000000" w:fill="FFFFFF"/>
            <w:noWrap/>
            <w:vAlign w:val="bottom"/>
            <w:hideMark/>
          </w:tcPr>
          <w:p w14:paraId="62B7A24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706A1E3C" w14:textId="77777777" w:rsidTr="001425E3">
        <w:trPr>
          <w:trHeight w:val="20"/>
        </w:trPr>
        <w:tc>
          <w:tcPr>
            <w:tcW w:w="960" w:type="dxa"/>
            <w:tcBorders>
              <w:top w:val="nil"/>
              <w:left w:val="nil"/>
              <w:bottom w:val="nil"/>
              <w:right w:val="nil"/>
            </w:tcBorders>
            <w:shd w:val="clear" w:color="000000" w:fill="FFFFFF"/>
            <w:noWrap/>
            <w:vAlign w:val="bottom"/>
            <w:hideMark/>
          </w:tcPr>
          <w:p w14:paraId="48F0F4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2007</w:t>
            </w:r>
          </w:p>
        </w:tc>
        <w:tc>
          <w:tcPr>
            <w:tcW w:w="960" w:type="dxa"/>
            <w:tcBorders>
              <w:top w:val="nil"/>
              <w:left w:val="nil"/>
              <w:bottom w:val="nil"/>
              <w:right w:val="nil"/>
            </w:tcBorders>
            <w:shd w:val="clear" w:color="000000" w:fill="FFFFFF"/>
            <w:noWrap/>
            <w:vAlign w:val="bottom"/>
            <w:hideMark/>
          </w:tcPr>
          <w:p w14:paraId="5ED94F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18,958</w:t>
            </w:r>
          </w:p>
        </w:tc>
        <w:tc>
          <w:tcPr>
            <w:tcW w:w="960" w:type="dxa"/>
            <w:tcBorders>
              <w:top w:val="nil"/>
              <w:left w:val="nil"/>
              <w:bottom w:val="nil"/>
              <w:right w:val="nil"/>
            </w:tcBorders>
            <w:shd w:val="clear" w:color="000000" w:fill="FFFFFF"/>
            <w:noWrap/>
            <w:vAlign w:val="bottom"/>
            <w:hideMark/>
          </w:tcPr>
          <w:p w14:paraId="51C0EC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w:t>
            </w:r>
          </w:p>
        </w:tc>
        <w:tc>
          <w:tcPr>
            <w:tcW w:w="960" w:type="dxa"/>
            <w:tcBorders>
              <w:top w:val="nil"/>
              <w:left w:val="nil"/>
              <w:bottom w:val="nil"/>
              <w:right w:val="nil"/>
            </w:tcBorders>
            <w:shd w:val="clear" w:color="000000" w:fill="FFFFFF"/>
            <w:noWrap/>
            <w:vAlign w:val="bottom"/>
            <w:hideMark/>
          </w:tcPr>
          <w:p w14:paraId="715070F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17,887</w:t>
            </w:r>
          </w:p>
        </w:tc>
        <w:tc>
          <w:tcPr>
            <w:tcW w:w="1540" w:type="dxa"/>
            <w:tcBorders>
              <w:top w:val="nil"/>
              <w:left w:val="nil"/>
              <w:bottom w:val="nil"/>
              <w:right w:val="nil"/>
            </w:tcBorders>
            <w:shd w:val="clear" w:color="000000" w:fill="FFFFFF"/>
            <w:noWrap/>
            <w:vAlign w:val="bottom"/>
            <w:hideMark/>
          </w:tcPr>
          <w:p w14:paraId="360B73E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02CD0629" w14:textId="77777777" w:rsidTr="001425E3">
        <w:trPr>
          <w:trHeight w:val="20"/>
        </w:trPr>
        <w:tc>
          <w:tcPr>
            <w:tcW w:w="960" w:type="dxa"/>
            <w:tcBorders>
              <w:top w:val="nil"/>
              <w:left w:val="nil"/>
              <w:bottom w:val="nil"/>
              <w:right w:val="nil"/>
            </w:tcBorders>
            <w:shd w:val="clear" w:color="000000" w:fill="FFFFFF"/>
            <w:noWrap/>
            <w:vAlign w:val="bottom"/>
            <w:hideMark/>
          </w:tcPr>
          <w:p w14:paraId="3216E24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2008</w:t>
            </w:r>
          </w:p>
        </w:tc>
        <w:tc>
          <w:tcPr>
            <w:tcW w:w="960" w:type="dxa"/>
            <w:tcBorders>
              <w:top w:val="nil"/>
              <w:left w:val="nil"/>
              <w:bottom w:val="nil"/>
              <w:right w:val="nil"/>
            </w:tcBorders>
            <w:shd w:val="clear" w:color="000000" w:fill="FFFFFF"/>
            <w:noWrap/>
            <w:vAlign w:val="bottom"/>
            <w:hideMark/>
          </w:tcPr>
          <w:p w14:paraId="32F388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24,540</w:t>
            </w:r>
          </w:p>
        </w:tc>
        <w:tc>
          <w:tcPr>
            <w:tcW w:w="960" w:type="dxa"/>
            <w:tcBorders>
              <w:top w:val="nil"/>
              <w:left w:val="nil"/>
              <w:bottom w:val="nil"/>
              <w:right w:val="nil"/>
            </w:tcBorders>
            <w:shd w:val="clear" w:color="000000" w:fill="FFFFFF"/>
            <w:noWrap/>
            <w:vAlign w:val="bottom"/>
            <w:hideMark/>
          </w:tcPr>
          <w:p w14:paraId="43CE0D6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500</w:t>
            </w:r>
          </w:p>
        </w:tc>
        <w:tc>
          <w:tcPr>
            <w:tcW w:w="960" w:type="dxa"/>
            <w:tcBorders>
              <w:top w:val="nil"/>
              <w:left w:val="nil"/>
              <w:bottom w:val="nil"/>
              <w:right w:val="nil"/>
            </w:tcBorders>
            <w:shd w:val="clear" w:color="000000" w:fill="FFFFFF"/>
            <w:noWrap/>
            <w:vAlign w:val="bottom"/>
            <w:hideMark/>
          </w:tcPr>
          <w:p w14:paraId="52E47A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24,040</w:t>
            </w:r>
          </w:p>
        </w:tc>
        <w:tc>
          <w:tcPr>
            <w:tcW w:w="1540" w:type="dxa"/>
            <w:tcBorders>
              <w:top w:val="nil"/>
              <w:left w:val="nil"/>
              <w:bottom w:val="nil"/>
              <w:right w:val="nil"/>
            </w:tcBorders>
            <w:shd w:val="clear" w:color="000000" w:fill="FFFFFF"/>
            <w:noWrap/>
            <w:vAlign w:val="bottom"/>
            <w:hideMark/>
          </w:tcPr>
          <w:p w14:paraId="224D193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0.02</w:t>
            </w:r>
          </w:p>
        </w:tc>
      </w:tr>
      <w:tr w:rsidR="001425E3" w:rsidRPr="001425E3" w14:paraId="2611E74E" w14:textId="77777777" w:rsidTr="001425E3">
        <w:trPr>
          <w:trHeight w:val="20"/>
        </w:trPr>
        <w:tc>
          <w:tcPr>
            <w:tcW w:w="960" w:type="dxa"/>
            <w:tcBorders>
              <w:top w:val="nil"/>
              <w:left w:val="nil"/>
              <w:bottom w:val="nil"/>
              <w:right w:val="nil"/>
            </w:tcBorders>
            <w:shd w:val="clear" w:color="000000" w:fill="FFFFFF"/>
            <w:noWrap/>
            <w:vAlign w:val="bottom"/>
            <w:hideMark/>
          </w:tcPr>
          <w:p w14:paraId="0E7208B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2009</w:t>
            </w:r>
          </w:p>
        </w:tc>
        <w:tc>
          <w:tcPr>
            <w:tcW w:w="960" w:type="dxa"/>
            <w:tcBorders>
              <w:top w:val="nil"/>
              <w:left w:val="nil"/>
              <w:bottom w:val="nil"/>
              <w:right w:val="nil"/>
            </w:tcBorders>
            <w:shd w:val="clear" w:color="000000" w:fill="FFFFFF"/>
            <w:noWrap/>
            <w:vAlign w:val="bottom"/>
            <w:hideMark/>
          </w:tcPr>
          <w:p w14:paraId="47C4582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19,558</w:t>
            </w:r>
          </w:p>
        </w:tc>
        <w:tc>
          <w:tcPr>
            <w:tcW w:w="960" w:type="dxa"/>
            <w:tcBorders>
              <w:top w:val="nil"/>
              <w:left w:val="nil"/>
              <w:bottom w:val="nil"/>
              <w:right w:val="nil"/>
            </w:tcBorders>
            <w:shd w:val="clear" w:color="000000" w:fill="FFFFFF"/>
            <w:noWrap/>
            <w:vAlign w:val="bottom"/>
            <w:hideMark/>
          </w:tcPr>
          <w:p w14:paraId="52779A1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508</w:t>
            </w:r>
          </w:p>
        </w:tc>
        <w:tc>
          <w:tcPr>
            <w:tcW w:w="960" w:type="dxa"/>
            <w:tcBorders>
              <w:top w:val="nil"/>
              <w:left w:val="nil"/>
              <w:bottom w:val="nil"/>
              <w:right w:val="nil"/>
            </w:tcBorders>
            <w:shd w:val="clear" w:color="000000" w:fill="FFFFFF"/>
            <w:noWrap/>
            <w:vAlign w:val="bottom"/>
            <w:hideMark/>
          </w:tcPr>
          <w:p w14:paraId="515EC20A"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19,050</w:t>
            </w:r>
          </w:p>
        </w:tc>
        <w:tc>
          <w:tcPr>
            <w:tcW w:w="1540" w:type="dxa"/>
            <w:tcBorders>
              <w:top w:val="nil"/>
              <w:left w:val="nil"/>
              <w:bottom w:val="nil"/>
              <w:right w:val="nil"/>
            </w:tcBorders>
            <w:shd w:val="clear" w:color="000000" w:fill="FFFFFF"/>
            <w:noWrap/>
            <w:vAlign w:val="bottom"/>
            <w:hideMark/>
          </w:tcPr>
          <w:p w14:paraId="3B46C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0.03</w:t>
            </w:r>
          </w:p>
        </w:tc>
      </w:tr>
      <w:tr w:rsidR="001425E3" w:rsidRPr="001425E3" w14:paraId="7381AAF1" w14:textId="77777777" w:rsidTr="001425E3">
        <w:trPr>
          <w:trHeight w:val="20"/>
        </w:trPr>
        <w:tc>
          <w:tcPr>
            <w:tcW w:w="960" w:type="dxa"/>
            <w:tcBorders>
              <w:top w:val="nil"/>
              <w:left w:val="nil"/>
              <w:bottom w:val="nil"/>
              <w:right w:val="nil"/>
            </w:tcBorders>
            <w:shd w:val="clear" w:color="000000" w:fill="FFFFFF"/>
            <w:noWrap/>
            <w:vAlign w:val="bottom"/>
            <w:hideMark/>
          </w:tcPr>
          <w:p w14:paraId="17E3629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2010</w:t>
            </w:r>
          </w:p>
        </w:tc>
        <w:tc>
          <w:tcPr>
            <w:tcW w:w="960" w:type="dxa"/>
            <w:tcBorders>
              <w:top w:val="nil"/>
              <w:left w:val="nil"/>
              <w:bottom w:val="nil"/>
              <w:right w:val="nil"/>
            </w:tcBorders>
            <w:shd w:val="clear" w:color="000000" w:fill="FFFFFF"/>
            <w:noWrap/>
            <w:vAlign w:val="bottom"/>
            <w:hideMark/>
          </w:tcPr>
          <w:p w14:paraId="094A311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20,127</w:t>
            </w:r>
          </w:p>
        </w:tc>
        <w:tc>
          <w:tcPr>
            <w:tcW w:w="960" w:type="dxa"/>
            <w:tcBorders>
              <w:top w:val="nil"/>
              <w:left w:val="nil"/>
              <w:bottom w:val="nil"/>
              <w:right w:val="nil"/>
            </w:tcBorders>
            <w:shd w:val="clear" w:color="000000" w:fill="FFFFFF"/>
            <w:noWrap/>
            <w:vAlign w:val="bottom"/>
            <w:hideMark/>
          </w:tcPr>
          <w:p w14:paraId="7E4A315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943</w:t>
            </w:r>
          </w:p>
        </w:tc>
        <w:tc>
          <w:tcPr>
            <w:tcW w:w="960" w:type="dxa"/>
            <w:tcBorders>
              <w:top w:val="nil"/>
              <w:left w:val="nil"/>
              <w:bottom w:val="nil"/>
              <w:right w:val="nil"/>
            </w:tcBorders>
            <w:shd w:val="clear" w:color="000000" w:fill="FFFFFF"/>
            <w:noWrap/>
            <w:vAlign w:val="bottom"/>
            <w:hideMark/>
          </w:tcPr>
          <w:p w14:paraId="7F52FB3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19,184</w:t>
            </w:r>
          </w:p>
        </w:tc>
        <w:tc>
          <w:tcPr>
            <w:tcW w:w="1540" w:type="dxa"/>
            <w:tcBorders>
              <w:top w:val="nil"/>
              <w:left w:val="nil"/>
              <w:bottom w:val="nil"/>
              <w:right w:val="nil"/>
            </w:tcBorders>
            <w:shd w:val="clear" w:color="000000" w:fill="FFFFFF"/>
            <w:noWrap/>
            <w:vAlign w:val="bottom"/>
            <w:hideMark/>
          </w:tcPr>
          <w:p w14:paraId="2D7B6FE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6B8D203" w14:textId="77777777" w:rsidTr="001425E3">
        <w:trPr>
          <w:trHeight w:val="20"/>
        </w:trPr>
        <w:tc>
          <w:tcPr>
            <w:tcW w:w="960" w:type="dxa"/>
            <w:tcBorders>
              <w:top w:val="nil"/>
              <w:left w:val="nil"/>
              <w:bottom w:val="nil"/>
              <w:right w:val="nil"/>
            </w:tcBorders>
            <w:shd w:val="clear" w:color="000000" w:fill="FFFFFF"/>
            <w:noWrap/>
            <w:vAlign w:val="bottom"/>
            <w:hideMark/>
          </w:tcPr>
          <w:p w14:paraId="5087C33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2011</w:t>
            </w:r>
          </w:p>
        </w:tc>
        <w:tc>
          <w:tcPr>
            <w:tcW w:w="960" w:type="dxa"/>
            <w:tcBorders>
              <w:top w:val="nil"/>
              <w:left w:val="nil"/>
              <w:bottom w:val="nil"/>
              <w:right w:val="nil"/>
            </w:tcBorders>
            <w:shd w:val="clear" w:color="000000" w:fill="FFFFFF"/>
            <w:noWrap/>
            <w:vAlign w:val="bottom"/>
            <w:hideMark/>
          </w:tcPr>
          <w:p w14:paraId="035892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13,558</w:t>
            </w:r>
          </w:p>
        </w:tc>
        <w:tc>
          <w:tcPr>
            <w:tcW w:w="960" w:type="dxa"/>
            <w:tcBorders>
              <w:top w:val="nil"/>
              <w:left w:val="nil"/>
              <w:bottom w:val="nil"/>
              <w:right w:val="nil"/>
            </w:tcBorders>
            <w:shd w:val="clear" w:color="000000" w:fill="FFFFFF"/>
            <w:noWrap/>
            <w:vAlign w:val="bottom"/>
            <w:hideMark/>
          </w:tcPr>
          <w:p w14:paraId="77EDDFC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674</w:t>
            </w:r>
          </w:p>
        </w:tc>
        <w:tc>
          <w:tcPr>
            <w:tcW w:w="960" w:type="dxa"/>
            <w:tcBorders>
              <w:top w:val="nil"/>
              <w:left w:val="nil"/>
              <w:bottom w:val="nil"/>
              <w:right w:val="nil"/>
            </w:tcBorders>
            <w:shd w:val="clear" w:color="000000" w:fill="FFFFFF"/>
            <w:noWrap/>
            <w:vAlign w:val="bottom"/>
            <w:hideMark/>
          </w:tcPr>
          <w:p w14:paraId="7BAFD8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12,884</w:t>
            </w:r>
          </w:p>
        </w:tc>
        <w:tc>
          <w:tcPr>
            <w:tcW w:w="1540" w:type="dxa"/>
            <w:tcBorders>
              <w:top w:val="nil"/>
              <w:left w:val="nil"/>
              <w:bottom w:val="nil"/>
              <w:right w:val="nil"/>
            </w:tcBorders>
            <w:shd w:val="clear" w:color="000000" w:fill="FFFFFF"/>
            <w:noWrap/>
            <w:vAlign w:val="bottom"/>
            <w:hideMark/>
          </w:tcPr>
          <w:p w14:paraId="2420BB2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13B94675" w14:textId="77777777" w:rsidTr="001425E3">
        <w:trPr>
          <w:trHeight w:val="20"/>
        </w:trPr>
        <w:tc>
          <w:tcPr>
            <w:tcW w:w="960" w:type="dxa"/>
            <w:tcBorders>
              <w:top w:val="nil"/>
              <w:left w:val="nil"/>
              <w:bottom w:val="nil"/>
              <w:right w:val="nil"/>
            </w:tcBorders>
            <w:shd w:val="clear" w:color="000000" w:fill="FFFFFF"/>
            <w:noWrap/>
            <w:vAlign w:val="bottom"/>
            <w:hideMark/>
          </w:tcPr>
          <w:p w14:paraId="4B5D86D2"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2012</w:t>
            </w:r>
          </w:p>
        </w:tc>
        <w:tc>
          <w:tcPr>
            <w:tcW w:w="960" w:type="dxa"/>
            <w:tcBorders>
              <w:top w:val="nil"/>
              <w:left w:val="nil"/>
              <w:bottom w:val="nil"/>
              <w:right w:val="nil"/>
            </w:tcBorders>
            <w:shd w:val="clear" w:color="000000" w:fill="FFFFFF"/>
            <w:noWrap/>
            <w:vAlign w:val="bottom"/>
            <w:hideMark/>
          </w:tcPr>
          <w:p w14:paraId="5E09F5F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11,368</w:t>
            </w:r>
          </w:p>
        </w:tc>
        <w:tc>
          <w:tcPr>
            <w:tcW w:w="960" w:type="dxa"/>
            <w:tcBorders>
              <w:top w:val="nil"/>
              <w:left w:val="nil"/>
              <w:bottom w:val="nil"/>
              <w:right w:val="nil"/>
            </w:tcBorders>
            <w:shd w:val="clear" w:color="000000" w:fill="FFFFFF"/>
            <w:noWrap/>
            <w:vAlign w:val="bottom"/>
            <w:hideMark/>
          </w:tcPr>
          <w:p w14:paraId="3F2CD54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507</w:t>
            </w:r>
          </w:p>
        </w:tc>
        <w:tc>
          <w:tcPr>
            <w:tcW w:w="960" w:type="dxa"/>
            <w:tcBorders>
              <w:top w:val="nil"/>
              <w:left w:val="nil"/>
              <w:bottom w:val="nil"/>
              <w:right w:val="nil"/>
            </w:tcBorders>
            <w:shd w:val="clear" w:color="000000" w:fill="FFFFFF"/>
            <w:noWrap/>
            <w:vAlign w:val="bottom"/>
            <w:hideMark/>
          </w:tcPr>
          <w:p w14:paraId="35FDC2A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10,861</w:t>
            </w:r>
          </w:p>
        </w:tc>
        <w:tc>
          <w:tcPr>
            <w:tcW w:w="1540" w:type="dxa"/>
            <w:tcBorders>
              <w:top w:val="nil"/>
              <w:left w:val="nil"/>
              <w:bottom w:val="nil"/>
              <w:right w:val="nil"/>
            </w:tcBorders>
            <w:shd w:val="clear" w:color="000000" w:fill="FFFFFF"/>
            <w:noWrap/>
            <w:vAlign w:val="bottom"/>
            <w:hideMark/>
          </w:tcPr>
          <w:p w14:paraId="632168A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42D6289" w14:textId="77777777" w:rsidTr="001425E3">
        <w:trPr>
          <w:trHeight w:val="20"/>
        </w:trPr>
        <w:tc>
          <w:tcPr>
            <w:tcW w:w="960" w:type="dxa"/>
            <w:tcBorders>
              <w:top w:val="nil"/>
              <w:left w:val="nil"/>
              <w:bottom w:val="nil"/>
              <w:right w:val="nil"/>
            </w:tcBorders>
            <w:shd w:val="clear" w:color="000000" w:fill="FFFFFF"/>
            <w:noWrap/>
            <w:vAlign w:val="bottom"/>
            <w:hideMark/>
          </w:tcPr>
          <w:p w14:paraId="45D0C44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2013</w:t>
            </w:r>
          </w:p>
        </w:tc>
        <w:tc>
          <w:tcPr>
            <w:tcW w:w="960" w:type="dxa"/>
            <w:tcBorders>
              <w:top w:val="nil"/>
              <w:left w:val="nil"/>
              <w:bottom w:val="nil"/>
              <w:right w:val="nil"/>
            </w:tcBorders>
            <w:shd w:val="clear" w:color="000000" w:fill="FFFFFF"/>
            <w:noWrap/>
            <w:vAlign w:val="bottom"/>
            <w:hideMark/>
          </w:tcPr>
          <w:p w14:paraId="7506C67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17,355</w:t>
            </w:r>
          </w:p>
        </w:tc>
        <w:tc>
          <w:tcPr>
            <w:tcW w:w="960" w:type="dxa"/>
            <w:tcBorders>
              <w:top w:val="nil"/>
              <w:left w:val="nil"/>
              <w:bottom w:val="nil"/>
              <w:right w:val="nil"/>
            </w:tcBorders>
            <w:shd w:val="clear" w:color="000000" w:fill="FFFFFF"/>
            <w:noWrap/>
            <w:vAlign w:val="bottom"/>
            <w:hideMark/>
          </w:tcPr>
          <w:p w14:paraId="1FF8819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697</w:t>
            </w:r>
          </w:p>
        </w:tc>
        <w:tc>
          <w:tcPr>
            <w:tcW w:w="960" w:type="dxa"/>
            <w:tcBorders>
              <w:top w:val="nil"/>
              <w:left w:val="nil"/>
              <w:bottom w:val="nil"/>
              <w:right w:val="nil"/>
            </w:tcBorders>
            <w:shd w:val="clear" w:color="000000" w:fill="FFFFFF"/>
            <w:noWrap/>
            <w:vAlign w:val="bottom"/>
            <w:hideMark/>
          </w:tcPr>
          <w:p w14:paraId="1B8F9CA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16,657</w:t>
            </w:r>
          </w:p>
        </w:tc>
        <w:tc>
          <w:tcPr>
            <w:tcW w:w="1540" w:type="dxa"/>
            <w:tcBorders>
              <w:top w:val="nil"/>
              <w:left w:val="nil"/>
              <w:bottom w:val="nil"/>
              <w:right w:val="nil"/>
            </w:tcBorders>
            <w:shd w:val="clear" w:color="000000" w:fill="FFFFFF"/>
            <w:noWrap/>
            <w:vAlign w:val="bottom"/>
            <w:hideMark/>
          </w:tcPr>
          <w:p w14:paraId="6F7A5C2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5757D6E5" w14:textId="77777777" w:rsidTr="001425E3">
        <w:trPr>
          <w:trHeight w:val="20"/>
        </w:trPr>
        <w:tc>
          <w:tcPr>
            <w:tcW w:w="960" w:type="dxa"/>
            <w:tcBorders>
              <w:top w:val="nil"/>
              <w:left w:val="nil"/>
              <w:bottom w:val="nil"/>
              <w:right w:val="nil"/>
            </w:tcBorders>
            <w:shd w:val="clear" w:color="000000" w:fill="FFFFFF"/>
            <w:noWrap/>
            <w:vAlign w:val="bottom"/>
            <w:hideMark/>
          </w:tcPr>
          <w:p w14:paraId="1C2A080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2014</w:t>
            </w:r>
          </w:p>
        </w:tc>
        <w:tc>
          <w:tcPr>
            <w:tcW w:w="960" w:type="dxa"/>
            <w:tcBorders>
              <w:top w:val="nil"/>
              <w:left w:val="nil"/>
              <w:bottom w:val="nil"/>
              <w:right w:val="nil"/>
            </w:tcBorders>
            <w:shd w:val="clear" w:color="000000" w:fill="FFFFFF"/>
            <w:noWrap/>
            <w:vAlign w:val="bottom"/>
            <w:hideMark/>
          </w:tcPr>
          <w:p w14:paraId="13838BE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16,512</w:t>
            </w:r>
          </w:p>
        </w:tc>
        <w:tc>
          <w:tcPr>
            <w:tcW w:w="960" w:type="dxa"/>
            <w:tcBorders>
              <w:top w:val="nil"/>
              <w:left w:val="nil"/>
              <w:bottom w:val="nil"/>
              <w:right w:val="nil"/>
            </w:tcBorders>
            <w:shd w:val="clear" w:color="000000" w:fill="FFFFFF"/>
            <w:noWrap/>
            <w:vAlign w:val="bottom"/>
            <w:hideMark/>
          </w:tcPr>
          <w:p w14:paraId="3899F03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726</w:t>
            </w:r>
          </w:p>
        </w:tc>
        <w:tc>
          <w:tcPr>
            <w:tcW w:w="960" w:type="dxa"/>
            <w:tcBorders>
              <w:top w:val="nil"/>
              <w:left w:val="nil"/>
              <w:bottom w:val="nil"/>
              <w:right w:val="nil"/>
            </w:tcBorders>
            <w:shd w:val="clear" w:color="000000" w:fill="FFFFFF"/>
            <w:noWrap/>
            <w:vAlign w:val="bottom"/>
            <w:hideMark/>
          </w:tcPr>
          <w:p w14:paraId="04A1074F"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15,786</w:t>
            </w:r>
          </w:p>
        </w:tc>
        <w:tc>
          <w:tcPr>
            <w:tcW w:w="1540" w:type="dxa"/>
            <w:tcBorders>
              <w:top w:val="nil"/>
              <w:left w:val="nil"/>
              <w:bottom w:val="nil"/>
              <w:right w:val="nil"/>
            </w:tcBorders>
            <w:shd w:val="clear" w:color="000000" w:fill="FFFFFF"/>
            <w:noWrap/>
            <w:vAlign w:val="bottom"/>
            <w:hideMark/>
          </w:tcPr>
          <w:p w14:paraId="30A22450"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61A33F90" w14:textId="77777777" w:rsidTr="001425E3">
        <w:trPr>
          <w:trHeight w:val="20"/>
        </w:trPr>
        <w:tc>
          <w:tcPr>
            <w:tcW w:w="960" w:type="dxa"/>
            <w:tcBorders>
              <w:top w:val="nil"/>
              <w:left w:val="nil"/>
              <w:bottom w:val="nil"/>
              <w:right w:val="nil"/>
            </w:tcBorders>
            <w:shd w:val="clear" w:color="000000" w:fill="FFFFFF"/>
            <w:noWrap/>
            <w:vAlign w:val="bottom"/>
            <w:hideMark/>
          </w:tcPr>
          <w:p w14:paraId="5FDBF41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2015</w:t>
            </w:r>
          </w:p>
        </w:tc>
        <w:tc>
          <w:tcPr>
            <w:tcW w:w="960" w:type="dxa"/>
            <w:tcBorders>
              <w:top w:val="nil"/>
              <w:left w:val="nil"/>
              <w:bottom w:val="nil"/>
              <w:right w:val="nil"/>
            </w:tcBorders>
            <w:shd w:val="clear" w:color="000000" w:fill="FFFFFF"/>
            <w:noWrap/>
            <w:vAlign w:val="bottom"/>
            <w:hideMark/>
          </w:tcPr>
          <w:p w14:paraId="1431167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11,308</w:t>
            </w:r>
          </w:p>
        </w:tc>
        <w:tc>
          <w:tcPr>
            <w:tcW w:w="960" w:type="dxa"/>
            <w:tcBorders>
              <w:top w:val="nil"/>
              <w:left w:val="nil"/>
              <w:bottom w:val="nil"/>
              <w:right w:val="nil"/>
            </w:tcBorders>
            <w:shd w:val="clear" w:color="000000" w:fill="FFFFFF"/>
            <w:noWrap/>
            <w:vAlign w:val="bottom"/>
            <w:hideMark/>
          </w:tcPr>
          <w:p w14:paraId="3A36A3F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596</w:t>
            </w:r>
          </w:p>
        </w:tc>
        <w:tc>
          <w:tcPr>
            <w:tcW w:w="960" w:type="dxa"/>
            <w:tcBorders>
              <w:top w:val="nil"/>
              <w:left w:val="nil"/>
              <w:bottom w:val="nil"/>
              <w:right w:val="nil"/>
            </w:tcBorders>
            <w:shd w:val="clear" w:color="000000" w:fill="FFFFFF"/>
            <w:noWrap/>
            <w:vAlign w:val="bottom"/>
            <w:hideMark/>
          </w:tcPr>
          <w:p w14:paraId="5D3D66C4"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10,712</w:t>
            </w:r>
          </w:p>
        </w:tc>
        <w:tc>
          <w:tcPr>
            <w:tcW w:w="1540" w:type="dxa"/>
            <w:tcBorders>
              <w:top w:val="nil"/>
              <w:left w:val="nil"/>
              <w:bottom w:val="nil"/>
              <w:right w:val="nil"/>
            </w:tcBorders>
            <w:shd w:val="clear" w:color="000000" w:fill="FFFFFF"/>
            <w:noWrap/>
            <w:vAlign w:val="bottom"/>
            <w:hideMark/>
          </w:tcPr>
          <w:p w14:paraId="179C48D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r w:rsidR="001425E3" w:rsidRPr="001425E3" w14:paraId="55A69C76" w14:textId="77777777" w:rsidTr="001425E3">
        <w:trPr>
          <w:trHeight w:val="20"/>
        </w:trPr>
        <w:tc>
          <w:tcPr>
            <w:tcW w:w="960" w:type="dxa"/>
            <w:tcBorders>
              <w:top w:val="nil"/>
              <w:left w:val="nil"/>
              <w:bottom w:val="nil"/>
              <w:right w:val="nil"/>
            </w:tcBorders>
            <w:shd w:val="clear" w:color="000000" w:fill="FFFFFF"/>
            <w:noWrap/>
            <w:vAlign w:val="bottom"/>
            <w:hideMark/>
          </w:tcPr>
          <w:p w14:paraId="4ECA60E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2016</w:t>
            </w:r>
          </w:p>
        </w:tc>
        <w:tc>
          <w:tcPr>
            <w:tcW w:w="960" w:type="dxa"/>
            <w:tcBorders>
              <w:top w:val="nil"/>
              <w:left w:val="nil"/>
              <w:bottom w:val="nil"/>
              <w:right w:val="nil"/>
            </w:tcBorders>
            <w:shd w:val="clear" w:color="000000" w:fill="FFFFFF"/>
            <w:noWrap/>
            <w:vAlign w:val="bottom"/>
            <w:hideMark/>
          </w:tcPr>
          <w:p w14:paraId="44F3BBA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10,313</w:t>
            </w:r>
          </w:p>
        </w:tc>
        <w:tc>
          <w:tcPr>
            <w:tcW w:w="960" w:type="dxa"/>
            <w:tcBorders>
              <w:top w:val="nil"/>
              <w:left w:val="nil"/>
              <w:bottom w:val="nil"/>
              <w:right w:val="nil"/>
            </w:tcBorders>
            <w:shd w:val="clear" w:color="000000" w:fill="FFFFFF"/>
            <w:noWrap/>
            <w:vAlign w:val="bottom"/>
            <w:hideMark/>
          </w:tcPr>
          <w:p w14:paraId="5573EC8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594</w:t>
            </w:r>
          </w:p>
        </w:tc>
        <w:tc>
          <w:tcPr>
            <w:tcW w:w="960" w:type="dxa"/>
            <w:tcBorders>
              <w:top w:val="nil"/>
              <w:left w:val="nil"/>
              <w:bottom w:val="nil"/>
              <w:right w:val="nil"/>
            </w:tcBorders>
            <w:shd w:val="clear" w:color="000000" w:fill="FFFFFF"/>
            <w:noWrap/>
            <w:vAlign w:val="bottom"/>
            <w:hideMark/>
          </w:tcPr>
          <w:p w14:paraId="5B4613F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9,719</w:t>
            </w:r>
          </w:p>
        </w:tc>
        <w:tc>
          <w:tcPr>
            <w:tcW w:w="1540" w:type="dxa"/>
            <w:tcBorders>
              <w:top w:val="nil"/>
              <w:left w:val="nil"/>
              <w:bottom w:val="nil"/>
              <w:right w:val="nil"/>
            </w:tcBorders>
            <w:shd w:val="clear" w:color="000000" w:fill="FFFFFF"/>
            <w:noWrap/>
            <w:vAlign w:val="bottom"/>
            <w:hideMark/>
          </w:tcPr>
          <w:p w14:paraId="2A77EC0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6D23D804" w14:textId="77777777" w:rsidTr="001425E3">
        <w:trPr>
          <w:trHeight w:val="20"/>
        </w:trPr>
        <w:tc>
          <w:tcPr>
            <w:tcW w:w="960" w:type="dxa"/>
            <w:tcBorders>
              <w:top w:val="nil"/>
              <w:left w:val="nil"/>
              <w:bottom w:val="nil"/>
              <w:right w:val="nil"/>
            </w:tcBorders>
            <w:shd w:val="clear" w:color="000000" w:fill="FFFFFF"/>
            <w:noWrap/>
            <w:vAlign w:val="bottom"/>
            <w:hideMark/>
          </w:tcPr>
          <w:p w14:paraId="73CD457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2017</w:t>
            </w:r>
          </w:p>
        </w:tc>
        <w:tc>
          <w:tcPr>
            <w:tcW w:w="960" w:type="dxa"/>
            <w:tcBorders>
              <w:top w:val="nil"/>
              <w:left w:val="nil"/>
              <w:bottom w:val="nil"/>
              <w:right w:val="nil"/>
            </w:tcBorders>
            <w:shd w:val="clear" w:color="000000" w:fill="FFFFFF"/>
            <w:noWrap/>
            <w:vAlign w:val="bottom"/>
            <w:hideMark/>
          </w:tcPr>
          <w:p w14:paraId="24EFB8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9,111</w:t>
            </w:r>
          </w:p>
        </w:tc>
        <w:tc>
          <w:tcPr>
            <w:tcW w:w="960" w:type="dxa"/>
            <w:tcBorders>
              <w:top w:val="nil"/>
              <w:left w:val="nil"/>
              <w:bottom w:val="nil"/>
              <w:right w:val="nil"/>
            </w:tcBorders>
            <w:shd w:val="clear" w:color="000000" w:fill="FFFFFF"/>
            <w:noWrap/>
            <w:vAlign w:val="bottom"/>
            <w:hideMark/>
          </w:tcPr>
          <w:p w14:paraId="1B8437A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582</w:t>
            </w:r>
          </w:p>
        </w:tc>
        <w:tc>
          <w:tcPr>
            <w:tcW w:w="960" w:type="dxa"/>
            <w:tcBorders>
              <w:top w:val="nil"/>
              <w:left w:val="nil"/>
              <w:bottom w:val="nil"/>
              <w:right w:val="nil"/>
            </w:tcBorders>
            <w:shd w:val="clear" w:color="000000" w:fill="FFFFFF"/>
            <w:noWrap/>
            <w:vAlign w:val="bottom"/>
            <w:hideMark/>
          </w:tcPr>
          <w:p w14:paraId="3A57984C"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8,529</w:t>
            </w:r>
          </w:p>
        </w:tc>
        <w:tc>
          <w:tcPr>
            <w:tcW w:w="1540" w:type="dxa"/>
            <w:tcBorders>
              <w:top w:val="nil"/>
              <w:left w:val="nil"/>
              <w:bottom w:val="nil"/>
              <w:right w:val="nil"/>
            </w:tcBorders>
            <w:shd w:val="clear" w:color="000000" w:fill="FFFFFF"/>
            <w:noWrap/>
            <w:vAlign w:val="bottom"/>
            <w:hideMark/>
          </w:tcPr>
          <w:p w14:paraId="4D7A6FE7"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0.06</w:t>
            </w:r>
          </w:p>
        </w:tc>
      </w:tr>
      <w:tr w:rsidR="001425E3" w:rsidRPr="001425E3" w14:paraId="77D607C4" w14:textId="77777777" w:rsidTr="001425E3">
        <w:trPr>
          <w:trHeight w:val="20"/>
        </w:trPr>
        <w:tc>
          <w:tcPr>
            <w:tcW w:w="960" w:type="dxa"/>
            <w:tcBorders>
              <w:top w:val="nil"/>
              <w:left w:val="nil"/>
              <w:bottom w:val="nil"/>
              <w:right w:val="nil"/>
            </w:tcBorders>
            <w:shd w:val="clear" w:color="000000" w:fill="FFFFFF"/>
            <w:noWrap/>
            <w:vAlign w:val="bottom"/>
            <w:hideMark/>
          </w:tcPr>
          <w:p w14:paraId="13230F4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2018</w:t>
            </w:r>
          </w:p>
        </w:tc>
        <w:tc>
          <w:tcPr>
            <w:tcW w:w="960" w:type="dxa"/>
            <w:tcBorders>
              <w:top w:val="nil"/>
              <w:left w:val="nil"/>
              <w:bottom w:val="nil"/>
              <w:right w:val="nil"/>
            </w:tcBorders>
            <w:shd w:val="clear" w:color="000000" w:fill="FFFFFF"/>
            <w:noWrap/>
            <w:vAlign w:val="bottom"/>
            <w:hideMark/>
          </w:tcPr>
          <w:p w14:paraId="430D2FEB"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11,007</w:t>
            </w:r>
          </w:p>
        </w:tc>
        <w:tc>
          <w:tcPr>
            <w:tcW w:w="960" w:type="dxa"/>
            <w:tcBorders>
              <w:top w:val="nil"/>
              <w:left w:val="nil"/>
              <w:bottom w:val="nil"/>
              <w:right w:val="nil"/>
            </w:tcBorders>
            <w:shd w:val="clear" w:color="000000" w:fill="FFFFFF"/>
            <w:noWrap/>
            <w:vAlign w:val="bottom"/>
            <w:hideMark/>
          </w:tcPr>
          <w:p w14:paraId="6BF4152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999</w:t>
            </w:r>
          </w:p>
        </w:tc>
        <w:tc>
          <w:tcPr>
            <w:tcW w:w="960" w:type="dxa"/>
            <w:tcBorders>
              <w:top w:val="nil"/>
              <w:left w:val="nil"/>
              <w:bottom w:val="nil"/>
              <w:right w:val="nil"/>
            </w:tcBorders>
            <w:shd w:val="clear" w:color="000000" w:fill="FFFFFF"/>
            <w:noWrap/>
            <w:vAlign w:val="bottom"/>
            <w:hideMark/>
          </w:tcPr>
          <w:p w14:paraId="0DDC3749"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10,007</w:t>
            </w:r>
          </w:p>
        </w:tc>
        <w:tc>
          <w:tcPr>
            <w:tcW w:w="1540" w:type="dxa"/>
            <w:tcBorders>
              <w:top w:val="nil"/>
              <w:left w:val="nil"/>
              <w:bottom w:val="nil"/>
              <w:right w:val="nil"/>
            </w:tcBorders>
            <w:shd w:val="clear" w:color="000000" w:fill="FFFFFF"/>
            <w:noWrap/>
            <w:vAlign w:val="bottom"/>
            <w:hideMark/>
          </w:tcPr>
          <w:p w14:paraId="5441B55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0.09</w:t>
            </w:r>
          </w:p>
        </w:tc>
      </w:tr>
      <w:tr w:rsidR="001425E3" w:rsidRPr="001425E3" w14:paraId="40C30BC7" w14:textId="77777777" w:rsidTr="001425E3">
        <w:trPr>
          <w:trHeight w:val="20"/>
        </w:trPr>
        <w:tc>
          <w:tcPr>
            <w:tcW w:w="960" w:type="dxa"/>
            <w:tcBorders>
              <w:top w:val="nil"/>
              <w:left w:val="nil"/>
              <w:bottom w:val="nil"/>
              <w:right w:val="nil"/>
            </w:tcBorders>
            <w:shd w:val="clear" w:color="000000" w:fill="FFFFFF"/>
            <w:noWrap/>
            <w:vAlign w:val="bottom"/>
            <w:hideMark/>
          </w:tcPr>
          <w:p w14:paraId="68F4E98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2019</w:t>
            </w:r>
          </w:p>
        </w:tc>
        <w:tc>
          <w:tcPr>
            <w:tcW w:w="960" w:type="dxa"/>
            <w:tcBorders>
              <w:top w:val="nil"/>
              <w:left w:val="nil"/>
              <w:bottom w:val="nil"/>
              <w:right w:val="nil"/>
            </w:tcBorders>
            <w:shd w:val="clear" w:color="000000" w:fill="FFFFFF"/>
            <w:noWrap/>
            <w:vAlign w:val="bottom"/>
            <w:hideMark/>
          </w:tcPr>
          <w:p w14:paraId="16AEEB1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15,858</w:t>
            </w:r>
          </w:p>
        </w:tc>
        <w:tc>
          <w:tcPr>
            <w:tcW w:w="960" w:type="dxa"/>
            <w:tcBorders>
              <w:top w:val="nil"/>
              <w:left w:val="nil"/>
              <w:bottom w:val="nil"/>
              <w:right w:val="nil"/>
            </w:tcBorders>
            <w:shd w:val="clear" w:color="000000" w:fill="FFFFFF"/>
            <w:noWrap/>
            <w:vAlign w:val="bottom"/>
            <w:hideMark/>
          </w:tcPr>
          <w:p w14:paraId="4F7D49B6"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680</w:t>
            </w:r>
          </w:p>
        </w:tc>
        <w:tc>
          <w:tcPr>
            <w:tcW w:w="960" w:type="dxa"/>
            <w:tcBorders>
              <w:top w:val="nil"/>
              <w:left w:val="nil"/>
              <w:bottom w:val="nil"/>
              <w:right w:val="nil"/>
            </w:tcBorders>
            <w:shd w:val="clear" w:color="000000" w:fill="FFFFFF"/>
            <w:noWrap/>
            <w:vAlign w:val="bottom"/>
            <w:hideMark/>
          </w:tcPr>
          <w:p w14:paraId="1481B718"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15,178</w:t>
            </w:r>
          </w:p>
        </w:tc>
        <w:tc>
          <w:tcPr>
            <w:tcW w:w="1540" w:type="dxa"/>
            <w:tcBorders>
              <w:top w:val="nil"/>
              <w:left w:val="nil"/>
              <w:bottom w:val="nil"/>
              <w:right w:val="nil"/>
            </w:tcBorders>
            <w:shd w:val="clear" w:color="000000" w:fill="FFFFFF"/>
            <w:noWrap/>
            <w:vAlign w:val="bottom"/>
            <w:hideMark/>
          </w:tcPr>
          <w:p w14:paraId="4F59BD61"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0.04</w:t>
            </w:r>
          </w:p>
        </w:tc>
      </w:tr>
      <w:tr w:rsidR="001425E3" w:rsidRPr="001425E3" w14:paraId="42C07595" w14:textId="77777777" w:rsidTr="001425E3">
        <w:trPr>
          <w:trHeight w:val="20"/>
        </w:trPr>
        <w:tc>
          <w:tcPr>
            <w:tcW w:w="960" w:type="dxa"/>
            <w:tcBorders>
              <w:top w:val="nil"/>
              <w:left w:val="nil"/>
              <w:bottom w:val="single" w:sz="8" w:space="0" w:color="auto"/>
              <w:right w:val="nil"/>
            </w:tcBorders>
            <w:shd w:val="clear" w:color="000000" w:fill="FFFFFF"/>
            <w:noWrap/>
            <w:vAlign w:val="bottom"/>
            <w:hideMark/>
          </w:tcPr>
          <w:p w14:paraId="15A7AD7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2020</w:t>
            </w:r>
          </w:p>
        </w:tc>
        <w:tc>
          <w:tcPr>
            <w:tcW w:w="960" w:type="dxa"/>
            <w:tcBorders>
              <w:top w:val="nil"/>
              <w:left w:val="nil"/>
              <w:bottom w:val="single" w:sz="8" w:space="0" w:color="auto"/>
              <w:right w:val="nil"/>
            </w:tcBorders>
            <w:shd w:val="clear" w:color="000000" w:fill="FFFFFF"/>
            <w:noWrap/>
            <w:vAlign w:val="bottom"/>
            <w:hideMark/>
          </w:tcPr>
          <w:p w14:paraId="5CB62503"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8,556</w:t>
            </w:r>
          </w:p>
        </w:tc>
        <w:tc>
          <w:tcPr>
            <w:tcW w:w="960" w:type="dxa"/>
            <w:tcBorders>
              <w:top w:val="nil"/>
              <w:left w:val="nil"/>
              <w:bottom w:val="single" w:sz="8" w:space="0" w:color="auto"/>
              <w:right w:val="nil"/>
            </w:tcBorders>
            <w:shd w:val="clear" w:color="000000" w:fill="FFFFFF"/>
            <w:noWrap/>
            <w:vAlign w:val="bottom"/>
            <w:hideMark/>
          </w:tcPr>
          <w:p w14:paraId="52B6D72E"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438</w:t>
            </w:r>
          </w:p>
        </w:tc>
        <w:tc>
          <w:tcPr>
            <w:tcW w:w="960" w:type="dxa"/>
            <w:tcBorders>
              <w:top w:val="nil"/>
              <w:left w:val="nil"/>
              <w:bottom w:val="single" w:sz="8" w:space="0" w:color="auto"/>
              <w:right w:val="nil"/>
            </w:tcBorders>
            <w:shd w:val="clear" w:color="000000" w:fill="FFFFFF"/>
            <w:noWrap/>
            <w:vAlign w:val="bottom"/>
            <w:hideMark/>
          </w:tcPr>
          <w:p w14:paraId="4B69D98D"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8,117</w:t>
            </w:r>
          </w:p>
        </w:tc>
        <w:tc>
          <w:tcPr>
            <w:tcW w:w="1540" w:type="dxa"/>
            <w:tcBorders>
              <w:top w:val="nil"/>
              <w:left w:val="nil"/>
              <w:bottom w:val="single" w:sz="8" w:space="0" w:color="auto"/>
              <w:right w:val="nil"/>
            </w:tcBorders>
            <w:shd w:val="clear" w:color="000000" w:fill="FFFFFF"/>
            <w:noWrap/>
            <w:vAlign w:val="bottom"/>
            <w:hideMark/>
          </w:tcPr>
          <w:p w14:paraId="36CBC7E5" w14:textId="77777777" w:rsidR="001425E3" w:rsidRPr="001425E3" w:rsidRDefault="001425E3" w:rsidP="001425E3">
            <w:pPr>
              <w:spacing w:after="0"/>
              <w:jc w:val="center"/>
              <w:rPr>
                <w:rFonts w:eastAsia="Times New Roman" w:cs="Times New Roman"/>
                <w:color w:val="000000"/>
                <w:sz w:val="20"/>
                <w:szCs w:val="20"/>
              </w:rPr>
            </w:pPr>
            <w:r w:rsidRPr="001425E3">
              <w:rPr>
                <w:rFonts w:eastAsia="Times New Roman" w:cs="Times New Roman"/>
                <w:color w:val="000000"/>
                <w:sz w:val="20"/>
                <w:szCs w:val="20"/>
              </w:rPr>
              <w:t>0.05</w:t>
            </w:r>
          </w:p>
        </w:tc>
      </w:tr>
    </w:tbl>
    <w:p w14:paraId="25090D08" w14:textId="20B84D64" w:rsidR="00EE5AF6" w:rsidRPr="0087267B" w:rsidRDefault="00EE5AF6" w:rsidP="00EE5AF6">
      <w:pPr>
        <w:rPr>
          <w:highlight w:val="lightGray"/>
        </w:rPr>
      </w:pPr>
    </w:p>
    <w:p w14:paraId="44D9A4B4" w14:textId="7D8AD2BB" w:rsidR="00CB44C7" w:rsidRPr="00AD3C1F" w:rsidRDefault="009D65E7" w:rsidP="00DD6D62">
      <w:pPr>
        <w:pStyle w:val="SAFETableCaption"/>
      </w:pPr>
      <w:bookmarkStart w:id="70" w:name="_Ref402383716"/>
      <w:bookmarkStart w:id="71" w:name="_Ref402383690"/>
      <w:r w:rsidRPr="00AD3C1F">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3</w:t>
      </w:r>
      <w:r w:rsidR="008226C8">
        <w:rPr>
          <w:noProof/>
        </w:rPr>
        <w:fldChar w:fldCharType="end"/>
      </w:r>
      <w:bookmarkEnd w:id="70"/>
      <w:r w:rsidRPr="00AD3C1F">
        <w:t>. Proportion of combined catch of flathead sole and Bering flounder (Hippoglossoides spp.) by gear type</w:t>
      </w:r>
      <w:r w:rsidR="00CF39F6" w:rsidRPr="00AD3C1F">
        <w:t xml:space="preserve"> </w:t>
      </w:r>
      <w:r w:rsidR="008E69A7" w:rsidRPr="00AD3C1F">
        <w:t>in recent years</w:t>
      </w:r>
      <w:r w:rsidR="00192A19">
        <w:t>, as calculated from observer data</w:t>
      </w:r>
      <w:r w:rsidR="00547617" w:rsidRPr="00AD3C1F">
        <w:t>. Proportions are shown on a scale of white to dark gray, with the lowest proportions in white and the highest proportions in dark grey.</w:t>
      </w:r>
      <w:bookmarkEnd w:id="71"/>
      <w:r w:rsidR="00307F62">
        <w:t xml:space="preserve"> Proportions for </w:t>
      </w:r>
      <w:r w:rsidR="004E10A7">
        <w:t>2020</w:t>
      </w:r>
      <w:r w:rsidR="00307F62">
        <w:t xml:space="preserve"> are current as of October </w:t>
      </w:r>
      <w:r w:rsidR="001425E3">
        <w:t>26</w:t>
      </w:r>
      <w:r w:rsidR="00307F62">
        <w:t>, 20</w:t>
      </w:r>
      <w:r w:rsidR="004E10A7">
        <w:t>20</w:t>
      </w:r>
      <w:r w:rsidR="00307F62">
        <w:t>.</w:t>
      </w:r>
    </w:p>
    <w:tbl>
      <w:tblPr>
        <w:tblpPr w:leftFromText="180" w:rightFromText="180" w:vertAnchor="text" w:tblpY="1"/>
        <w:tblOverlap w:val="never"/>
        <w:tblW w:w="6720" w:type="dxa"/>
        <w:tblLook w:val="04A0" w:firstRow="1" w:lastRow="0" w:firstColumn="1" w:lastColumn="0" w:noHBand="0" w:noVBand="1"/>
      </w:tblPr>
      <w:tblGrid>
        <w:gridCol w:w="960"/>
        <w:gridCol w:w="960"/>
        <w:gridCol w:w="960"/>
        <w:gridCol w:w="960"/>
        <w:gridCol w:w="960"/>
        <w:gridCol w:w="960"/>
        <w:gridCol w:w="960"/>
      </w:tblGrid>
      <w:tr w:rsidR="004E10A7" w:rsidRPr="004E10A7" w14:paraId="05186758" w14:textId="77777777" w:rsidTr="004E10A7">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4DFEDBBD" w14:textId="77777777" w:rsidR="004E10A7" w:rsidRPr="004E10A7" w:rsidRDefault="004E10A7" w:rsidP="004E10A7">
            <w:pPr>
              <w:spacing w:after="0"/>
              <w:jc w:val="center"/>
              <w:rPr>
                <w:rFonts w:eastAsia="Times New Roman" w:cs="Times New Roman"/>
                <w:b/>
                <w:bCs/>
                <w:color w:val="000000"/>
                <w:sz w:val="18"/>
                <w:szCs w:val="18"/>
              </w:rPr>
            </w:pPr>
            <w:r w:rsidRPr="004E10A7">
              <w:rPr>
                <w:rFonts w:eastAsia="Times New Roman" w:cs="Times New Roman"/>
                <w:b/>
                <w:bCs/>
                <w:color w:val="000000"/>
                <w:sz w:val="18"/>
                <w:szCs w:val="18"/>
              </w:rPr>
              <w:t>Year</w:t>
            </w:r>
          </w:p>
        </w:tc>
        <w:tc>
          <w:tcPr>
            <w:tcW w:w="960" w:type="dxa"/>
            <w:tcBorders>
              <w:top w:val="single" w:sz="8" w:space="0" w:color="auto"/>
              <w:left w:val="nil"/>
              <w:bottom w:val="single" w:sz="8" w:space="0" w:color="auto"/>
              <w:right w:val="nil"/>
            </w:tcBorders>
            <w:shd w:val="clear" w:color="000000" w:fill="FFFFFF"/>
            <w:vAlign w:val="center"/>
            <w:hideMark/>
          </w:tcPr>
          <w:p w14:paraId="4540C2FE"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Non-Pelagic Trawl</w:t>
            </w:r>
          </w:p>
        </w:tc>
        <w:tc>
          <w:tcPr>
            <w:tcW w:w="960" w:type="dxa"/>
            <w:tcBorders>
              <w:top w:val="single" w:sz="8" w:space="0" w:color="auto"/>
              <w:left w:val="nil"/>
              <w:bottom w:val="single" w:sz="8" w:space="0" w:color="auto"/>
              <w:right w:val="nil"/>
            </w:tcBorders>
            <w:shd w:val="clear" w:color="000000" w:fill="FFFFFF"/>
            <w:vAlign w:val="center"/>
            <w:hideMark/>
          </w:tcPr>
          <w:p w14:paraId="6085623D"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Pelagic Trawl</w:t>
            </w:r>
          </w:p>
        </w:tc>
        <w:tc>
          <w:tcPr>
            <w:tcW w:w="960" w:type="dxa"/>
            <w:tcBorders>
              <w:top w:val="single" w:sz="8" w:space="0" w:color="auto"/>
              <w:left w:val="nil"/>
              <w:bottom w:val="single" w:sz="8" w:space="0" w:color="auto"/>
              <w:right w:val="nil"/>
            </w:tcBorders>
            <w:shd w:val="clear" w:color="000000" w:fill="FFFFFF"/>
            <w:vAlign w:val="center"/>
            <w:hideMark/>
          </w:tcPr>
          <w:p w14:paraId="7816A170"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Pair Trawl</w:t>
            </w:r>
          </w:p>
        </w:tc>
        <w:tc>
          <w:tcPr>
            <w:tcW w:w="960" w:type="dxa"/>
            <w:tcBorders>
              <w:top w:val="single" w:sz="8" w:space="0" w:color="auto"/>
              <w:left w:val="nil"/>
              <w:bottom w:val="single" w:sz="8" w:space="0" w:color="auto"/>
              <w:right w:val="nil"/>
            </w:tcBorders>
            <w:shd w:val="clear" w:color="000000" w:fill="FFFFFF"/>
            <w:vAlign w:val="center"/>
            <w:hideMark/>
          </w:tcPr>
          <w:p w14:paraId="173C3961"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Shrimp Trawl</w:t>
            </w:r>
          </w:p>
        </w:tc>
        <w:tc>
          <w:tcPr>
            <w:tcW w:w="960" w:type="dxa"/>
            <w:tcBorders>
              <w:top w:val="single" w:sz="8" w:space="0" w:color="auto"/>
              <w:left w:val="nil"/>
              <w:bottom w:val="single" w:sz="8" w:space="0" w:color="auto"/>
              <w:right w:val="nil"/>
            </w:tcBorders>
            <w:shd w:val="clear" w:color="000000" w:fill="FFFFFF"/>
            <w:vAlign w:val="center"/>
            <w:hideMark/>
          </w:tcPr>
          <w:p w14:paraId="7C720318"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Pot or Trap</w:t>
            </w:r>
          </w:p>
        </w:tc>
        <w:tc>
          <w:tcPr>
            <w:tcW w:w="960" w:type="dxa"/>
            <w:tcBorders>
              <w:top w:val="single" w:sz="8" w:space="0" w:color="auto"/>
              <w:left w:val="nil"/>
              <w:bottom w:val="single" w:sz="8" w:space="0" w:color="auto"/>
              <w:right w:val="nil"/>
            </w:tcBorders>
            <w:shd w:val="clear" w:color="000000" w:fill="FFFFFF"/>
            <w:vAlign w:val="center"/>
            <w:hideMark/>
          </w:tcPr>
          <w:p w14:paraId="3CEDAD26" w14:textId="77777777" w:rsidR="004E10A7" w:rsidRPr="004E10A7" w:rsidRDefault="004E10A7" w:rsidP="004E10A7">
            <w:pPr>
              <w:spacing w:after="0"/>
              <w:jc w:val="right"/>
              <w:rPr>
                <w:rFonts w:eastAsia="Times New Roman" w:cs="Times New Roman"/>
                <w:b/>
                <w:bCs/>
                <w:color w:val="000000"/>
                <w:sz w:val="18"/>
                <w:szCs w:val="18"/>
              </w:rPr>
            </w:pPr>
            <w:r w:rsidRPr="004E10A7">
              <w:rPr>
                <w:rFonts w:eastAsia="Times New Roman" w:cs="Times New Roman"/>
                <w:b/>
                <w:bCs/>
                <w:color w:val="000000"/>
                <w:sz w:val="18"/>
                <w:szCs w:val="18"/>
              </w:rPr>
              <w:t>Longline</w:t>
            </w:r>
          </w:p>
        </w:tc>
      </w:tr>
      <w:tr w:rsidR="004E10A7" w:rsidRPr="004E10A7" w14:paraId="1CBD78CA" w14:textId="77777777" w:rsidTr="004E10A7">
        <w:trPr>
          <w:trHeight w:val="20"/>
        </w:trPr>
        <w:tc>
          <w:tcPr>
            <w:tcW w:w="960" w:type="dxa"/>
            <w:tcBorders>
              <w:top w:val="nil"/>
              <w:left w:val="nil"/>
              <w:bottom w:val="nil"/>
              <w:right w:val="nil"/>
            </w:tcBorders>
            <w:shd w:val="clear" w:color="auto" w:fill="auto"/>
            <w:noWrap/>
            <w:vAlign w:val="bottom"/>
            <w:hideMark/>
          </w:tcPr>
          <w:p w14:paraId="14415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1992</w:t>
            </w:r>
          </w:p>
        </w:tc>
        <w:tc>
          <w:tcPr>
            <w:tcW w:w="960" w:type="dxa"/>
            <w:tcBorders>
              <w:top w:val="nil"/>
              <w:left w:val="nil"/>
              <w:bottom w:val="nil"/>
              <w:right w:val="nil"/>
            </w:tcBorders>
            <w:shd w:val="clear" w:color="000000" w:fill="A6D9B5"/>
            <w:noWrap/>
            <w:vAlign w:val="bottom"/>
            <w:hideMark/>
          </w:tcPr>
          <w:p w14:paraId="2A4B47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0.52</w:t>
            </w:r>
          </w:p>
        </w:tc>
        <w:tc>
          <w:tcPr>
            <w:tcW w:w="960" w:type="dxa"/>
            <w:tcBorders>
              <w:top w:val="nil"/>
              <w:left w:val="nil"/>
              <w:bottom w:val="nil"/>
              <w:right w:val="nil"/>
            </w:tcBorders>
            <w:shd w:val="clear" w:color="000000" w:fill="B1DEBE"/>
            <w:noWrap/>
            <w:vAlign w:val="bottom"/>
            <w:hideMark/>
          </w:tcPr>
          <w:p w14:paraId="2502622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0.45</w:t>
            </w:r>
          </w:p>
        </w:tc>
        <w:tc>
          <w:tcPr>
            <w:tcW w:w="960" w:type="dxa"/>
            <w:tcBorders>
              <w:top w:val="nil"/>
              <w:left w:val="nil"/>
              <w:bottom w:val="nil"/>
              <w:right w:val="nil"/>
            </w:tcBorders>
            <w:shd w:val="clear" w:color="000000" w:fill="FCFCFF"/>
            <w:noWrap/>
            <w:vAlign w:val="bottom"/>
            <w:hideMark/>
          </w:tcPr>
          <w:p w14:paraId="677B25B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1B66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19EF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19B3AB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3AF9AB44" w14:textId="77777777" w:rsidTr="004E10A7">
        <w:trPr>
          <w:trHeight w:val="20"/>
        </w:trPr>
        <w:tc>
          <w:tcPr>
            <w:tcW w:w="960" w:type="dxa"/>
            <w:tcBorders>
              <w:top w:val="nil"/>
              <w:left w:val="nil"/>
              <w:bottom w:val="nil"/>
              <w:right w:val="nil"/>
            </w:tcBorders>
            <w:shd w:val="clear" w:color="auto" w:fill="auto"/>
            <w:noWrap/>
            <w:vAlign w:val="bottom"/>
            <w:hideMark/>
          </w:tcPr>
          <w:p w14:paraId="2BCF9C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1993</w:t>
            </w:r>
          </w:p>
        </w:tc>
        <w:tc>
          <w:tcPr>
            <w:tcW w:w="960" w:type="dxa"/>
            <w:tcBorders>
              <w:top w:val="nil"/>
              <w:left w:val="nil"/>
              <w:bottom w:val="nil"/>
              <w:right w:val="nil"/>
            </w:tcBorders>
            <w:shd w:val="clear" w:color="000000" w:fill="70C386"/>
            <w:noWrap/>
            <w:vAlign w:val="bottom"/>
            <w:hideMark/>
          </w:tcPr>
          <w:p w14:paraId="56AA05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3EC"/>
            <w:noWrap/>
            <w:vAlign w:val="bottom"/>
            <w:hideMark/>
          </w:tcPr>
          <w:p w14:paraId="53B294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050A8EB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111F66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265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3F6905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E98D936" w14:textId="77777777" w:rsidTr="004E10A7">
        <w:trPr>
          <w:trHeight w:val="20"/>
        </w:trPr>
        <w:tc>
          <w:tcPr>
            <w:tcW w:w="960" w:type="dxa"/>
            <w:tcBorders>
              <w:top w:val="nil"/>
              <w:left w:val="nil"/>
              <w:bottom w:val="nil"/>
              <w:right w:val="nil"/>
            </w:tcBorders>
            <w:shd w:val="clear" w:color="auto" w:fill="auto"/>
            <w:noWrap/>
            <w:vAlign w:val="bottom"/>
            <w:hideMark/>
          </w:tcPr>
          <w:p w14:paraId="172C2C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1994</w:t>
            </w:r>
          </w:p>
        </w:tc>
        <w:tc>
          <w:tcPr>
            <w:tcW w:w="960" w:type="dxa"/>
            <w:tcBorders>
              <w:top w:val="nil"/>
              <w:left w:val="nil"/>
              <w:bottom w:val="nil"/>
              <w:right w:val="nil"/>
            </w:tcBorders>
            <w:shd w:val="clear" w:color="000000" w:fill="69C180"/>
            <w:noWrap/>
            <w:vAlign w:val="bottom"/>
            <w:hideMark/>
          </w:tcPr>
          <w:p w14:paraId="14A726A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DF6F2"/>
            <w:noWrap/>
            <w:vAlign w:val="bottom"/>
            <w:hideMark/>
          </w:tcPr>
          <w:p w14:paraId="6B82442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0.09</w:t>
            </w:r>
          </w:p>
        </w:tc>
        <w:tc>
          <w:tcPr>
            <w:tcW w:w="960" w:type="dxa"/>
            <w:tcBorders>
              <w:top w:val="nil"/>
              <w:left w:val="nil"/>
              <w:bottom w:val="nil"/>
              <w:right w:val="nil"/>
            </w:tcBorders>
            <w:shd w:val="clear" w:color="000000" w:fill="FCFCFF"/>
            <w:noWrap/>
            <w:vAlign w:val="bottom"/>
            <w:hideMark/>
          </w:tcPr>
          <w:p w14:paraId="7F7E9A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6F6982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D38845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6C3A95F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1722114F" w14:textId="77777777" w:rsidTr="004E10A7">
        <w:trPr>
          <w:trHeight w:val="20"/>
        </w:trPr>
        <w:tc>
          <w:tcPr>
            <w:tcW w:w="960" w:type="dxa"/>
            <w:tcBorders>
              <w:top w:val="nil"/>
              <w:left w:val="nil"/>
              <w:bottom w:val="nil"/>
              <w:right w:val="nil"/>
            </w:tcBorders>
            <w:shd w:val="clear" w:color="auto" w:fill="auto"/>
            <w:noWrap/>
            <w:vAlign w:val="bottom"/>
            <w:hideMark/>
          </w:tcPr>
          <w:p w14:paraId="68D1BF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1995</w:t>
            </w:r>
          </w:p>
        </w:tc>
        <w:tc>
          <w:tcPr>
            <w:tcW w:w="960" w:type="dxa"/>
            <w:tcBorders>
              <w:top w:val="nil"/>
              <w:left w:val="nil"/>
              <w:bottom w:val="nil"/>
              <w:right w:val="nil"/>
            </w:tcBorders>
            <w:shd w:val="clear" w:color="000000" w:fill="70C386"/>
            <w:noWrap/>
            <w:vAlign w:val="bottom"/>
            <w:hideMark/>
          </w:tcPr>
          <w:p w14:paraId="51A9145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0.85</w:t>
            </w:r>
          </w:p>
        </w:tc>
        <w:tc>
          <w:tcPr>
            <w:tcW w:w="960" w:type="dxa"/>
            <w:tcBorders>
              <w:top w:val="nil"/>
              <w:left w:val="nil"/>
              <w:bottom w:val="nil"/>
              <w:right w:val="nil"/>
            </w:tcBorders>
            <w:shd w:val="clear" w:color="000000" w:fill="E6F4EC"/>
            <w:noWrap/>
            <w:vAlign w:val="bottom"/>
            <w:hideMark/>
          </w:tcPr>
          <w:p w14:paraId="5E7DDE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0.13</w:t>
            </w:r>
          </w:p>
        </w:tc>
        <w:tc>
          <w:tcPr>
            <w:tcW w:w="960" w:type="dxa"/>
            <w:tcBorders>
              <w:top w:val="nil"/>
              <w:left w:val="nil"/>
              <w:bottom w:val="nil"/>
              <w:right w:val="nil"/>
            </w:tcBorders>
            <w:shd w:val="clear" w:color="000000" w:fill="FCFCFF"/>
            <w:noWrap/>
            <w:vAlign w:val="bottom"/>
            <w:hideMark/>
          </w:tcPr>
          <w:p w14:paraId="1DBB10D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C8152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8480A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EB8EB2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D066ACD" w14:textId="77777777" w:rsidTr="004E10A7">
        <w:trPr>
          <w:trHeight w:val="20"/>
        </w:trPr>
        <w:tc>
          <w:tcPr>
            <w:tcW w:w="960" w:type="dxa"/>
            <w:tcBorders>
              <w:top w:val="nil"/>
              <w:left w:val="nil"/>
              <w:bottom w:val="nil"/>
              <w:right w:val="nil"/>
            </w:tcBorders>
            <w:shd w:val="clear" w:color="auto" w:fill="auto"/>
            <w:noWrap/>
            <w:vAlign w:val="bottom"/>
            <w:hideMark/>
          </w:tcPr>
          <w:p w14:paraId="10FECAF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1996</w:t>
            </w:r>
          </w:p>
        </w:tc>
        <w:tc>
          <w:tcPr>
            <w:tcW w:w="960" w:type="dxa"/>
            <w:tcBorders>
              <w:top w:val="nil"/>
              <w:left w:val="nil"/>
              <w:bottom w:val="nil"/>
              <w:right w:val="nil"/>
            </w:tcBorders>
            <w:shd w:val="clear" w:color="000000" w:fill="78C78D"/>
            <w:noWrap/>
            <w:vAlign w:val="bottom"/>
            <w:hideMark/>
          </w:tcPr>
          <w:p w14:paraId="19BCE8E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EF0E5"/>
            <w:noWrap/>
            <w:vAlign w:val="bottom"/>
            <w:hideMark/>
          </w:tcPr>
          <w:p w14:paraId="7F3ECB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270BAD0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F90ED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EBB94F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D"/>
            <w:noWrap/>
            <w:vAlign w:val="bottom"/>
            <w:hideMark/>
          </w:tcPr>
          <w:p w14:paraId="3D4EA46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CEC99D2" w14:textId="77777777" w:rsidTr="004E10A7">
        <w:trPr>
          <w:trHeight w:val="20"/>
        </w:trPr>
        <w:tc>
          <w:tcPr>
            <w:tcW w:w="960" w:type="dxa"/>
            <w:tcBorders>
              <w:top w:val="nil"/>
              <w:left w:val="nil"/>
              <w:bottom w:val="nil"/>
              <w:right w:val="nil"/>
            </w:tcBorders>
            <w:shd w:val="clear" w:color="auto" w:fill="auto"/>
            <w:noWrap/>
            <w:vAlign w:val="bottom"/>
            <w:hideMark/>
          </w:tcPr>
          <w:p w14:paraId="4A3BEA5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1997</w:t>
            </w:r>
          </w:p>
        </w:tc>
        <w:tc>
          <w:tcPr>
            <w:tcW w:w="960" w:type="dxa"/>
            <w:tcBorders>
              <w:top w:val="nil"/>
              <w:left w:val="nil"/>
              <w:bottom w:val="nil"/>
              <w:right w:val="nil"/>
            </w:tcBorders>
            <w:shd w:val="clear" w:color="000000" w:fill="75C68B"/>
            <w:noWrap/>
            <w:vAlign w:val="bottom"/>
            <w:hideMark/>
          </w:tcPr>
          <w:p w14:paraId="779A5B2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0.81</w:t>
            </w:r>
          </w:p>
        </w:tc>
        <w:tc>
          <w:tcPr>
            <w:tcW w:w="960" w:type="dxa"/>
            <w:tcBorders>
              <w:top w:val="nil"/>
              <w:left w:val="nil"/>
              <w:bottom w:val="nil"/>
              <w:right w:val="nil"/>
            </w:tcBorders>
            <w:shd w:val="clear" w:color="000000" w:fill="E2F2E9"/>
            <w:noWrap/>
            <w:vAlign w:val="bottom"/>
            <w:hideMark/>
          </w:tcPr>
          <w:p w14:paraId="77A7ECE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0038AFB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B8D5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2DC713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3DF0760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2DE56918" w14:textId="77777777" w:rsidTr="004E10A7">
        <w:trPr>
          <w:trHeight w:val="20"/>
        </w:trPr>
        <w:tc>
          <w:tcPr>
            <w:tcW w:w="960" w:type="dxa"/>
            <w:tcBorders>
              <w:top w:val="nil"/>
              <w:left w:val="nil"/>
              <w:bottom w:val="nil"/>
              <w:right w:val="nil"/>
            </w:tcBorders>
            <w:shd w:val="clear" w:color="auto" w:fill="auto"/>
            <w:noWrap/>
            <w:vAlign w:val="bottom"/>
            <w:hideMark/>
          </w:tcPr>
          <w:p w14:paraId="2BD5FE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1998</w:t>
            </w:r>
          </w:p>
        </w:tc>
        <w:tc>
          <w:tcPr>
            <w:tcW w:w="960" w:type="dxa"/>
            <w:tcBorders>
              <w:top w:val="nil"/>
              <w:left w:val="nil"/>
              <w:bottom w:val="nil"/>
              <w:right w:val="nil"/>
            </w:tcBorders>
            <w:shd w:val="clear" w:color="000000" w:fill="6EC384"/>
            <w:noWrap/>
            <w:vAlign w:val="bottom"/>
            <w:hideMark/>
          </w:tcPr>
          <w:p w14:paraId="4B9A25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9F5EF"/>
            <w:noWrap/>
            <w:vAlign w:val="bottom"/>
            <w:hideMark/>
          </w:tcPr>
          <w:p w14:paraId="73ADA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0.12</w:t>
            </w:r>
          </w:p>
        </w:tc>
        <w:tc>
          <w:tcPr>
            <w:tcW w:w="960" w:type="dxa"/>
            <w:tcBorders>
              <w:top w:val="nil"/>
              <w:left w:val="nil"/>
              <w:bottom w:val="nil"/>
              <w:right w:val="nil"/>
            </w:tcBorders>
            <w:shd w:val="clear" w:color="000000" w:fill="FCFCFF"/>
            <w:noWrap/>
            <w:vAlign w:val="bottom"/>
            <w:hideMark/>
          </w:tcPr>
          <w:p w14:paraId="6906371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E7D48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7645DF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0075450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665CD71" w14:textId="77777777" w:rsidTr="004E10A7">
        <w:trPr>
          <w:trHeight w:val="20"/>
        </w:trPr>
        <w:tc>
          <w:tcPr>
            <w:tcW w:w="960" w:type="dxa"/>
            <w:tcBorders>
              <w:top w:val="nil"/>
              <w:left w:val="nil"/>
              <w:bottom w:val="nil"/>
              <w:right w:val="nil"/>
            </w:tcBorders>
            <w:shd w:val="clear" w:color="auto" w:fill="auto"/>
            <w:noWrap/>
            <w:vAlign w:val="bottom"/>
            <w:hideMark/>
          </w:tcPr>
          <w:p w14:paraId="54FD91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1999</w:t>
            </w:r>
          </w:p>
        </w:tc>
        <w:tc>
          <w:tcPr>
            <w:tcW w:w="960" w:type="dxa"/>
            <w:tcBorders>
              <w:top w:val="nil"/>
              <w:left w:val="nil"/>
              <w:bottom w:val="nil"/>
              <w:right w:val="nil"/>
            </w:tcBorders>
            <w:shd w:val="clear" w:color="000000" w:fill="7EC992"/>
            <w:noWrap/>
            <w:vAlign w:val="bottom"/>
            <w:hideMark/>
          </w:tcPr>
          <w:p w14:paraId="1ED1AF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9EEE1"/>
            <w:noWrap/>
            <w:vAlign w:val="bottom"/>
            <w:hideMark/>
          </w:tcPr>
          <w:p w14:paraId="6D57E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60F5284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685A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312466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7F2415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3DFFDF" w14:textId="77777777" w:rsidTr="004E10A7">
        <w:trPr>
          <w:trHeight w:val="20"/>
        </w:trPr>
        <w:tc>
          <w:tcPr>
            <w:tcW w:w="960" w:type="dxa"/>
            <w:tcBorders>
              <w:top w:val="nil"/>
              <w:left w:val="nil"/>
              <w:bottom w:val="nil"/>
              <w:right w:val="nil"/>
            </w:tcBorders>
            <w:shd w:val="clear" w:color="auto" w:fill="auto"/>
            <w:noWrap/>
            <w:vAlign w:val="bottom"/>
            <w:hideMark/>
          </w:tcPr>
          <w:p w14:paraId="2A872B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2000</w:t>
            </w:r>
          </w:p>
        </w:tc>
        <w:tc>
          <w:tcPr>
            <w:tcW w:w="960" w:type="dxa"/>
            <w:tcBorders>
              <w:top w:val="nil"/>
              <w:left w:val="nil"/>
              <w:bottom w:val="nil"/>
              <w:right w:val="nil"/>
            </w:tcBorders>
            <w:shd w:val="clear" w:color="000000" w:fill="7CC891"/>
            <w:noWrap/>
            <w:vAlign w:val="bottom"/>
            <w:hideMark/>
          </w:tcPr>
          <w:p w14:paraId="1EA4BF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0.77</w:t>
            </w:r>
          </w:p>
        </w:tc>
        <w:tc>
          <w:tcPr>
            <w:tcW w:w="960" w:type="dxa"/>
            <w:tcBorders>
              <w:top w:val="nil"/>
              <w:left w:val="nil"/>
              <w:bottom w:val="nil"/>
              <w:right w:val="nil"/>
            </w:tcBorders>
            <w:shd w:val="clear" w:color="000000" w:fill="DAEFE2"/>
            <w:noWrap/>
            <w:vAlign w:val="bottom"/>
            <w:hideMark/>
          </w:tcPr>
          <w:p w14:paraId="315E2D4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04FAE90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AD09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7B208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40789C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6DB217F7" w14:textId="77777777" w:rsidTr="004E10A7">
        <w:trPr>
          <w:trHeight w:val="20"/>
        </w:trPr>
        <w:tc>
          <w:tcPr>
            <w:tcW w:w="960" w:type="dxa"/>
            <w:tcBorders>
              <w:top w:val="nil"/>
              <w:left w:val="nil"/>
              <w:bottom w:val="nil"/>
              <w:right w:val="nil"/>
            </w:tcBorders>
            <w:shd w:val="clear" w:color="auto" w:fill="auto"/>
            <w:noWrap/>
            <w:vAlign w:val="bottom"/>
            <w:hideMark/>
          </w:tcPr>
          <w:p w14:paraId="258DE0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2001</w:t>
            </w:r>
          </w:p>
        </w:tc>
        <w:tc>
          <w:tcPr>
            <w:tcW w:w="960" w:type="dxa"/>
            <w:tcBorders>
              <w:top w:val="nil"/>
              <w:left w:val="nil"/>
              <w:bottom w:val="nil"/>
              <w:right w:val="nil"/>
            </w:tcBorders>
            <w:shd w:val="clear" w:color="000000" w:fill="81CA95"/>
            <w:noWrap/>
            <w:vAlign w:val="bottom"/>
            <w:hideMark/>
          </w:tcPr>
          <w:p w14:paraId="4EF0744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6EDDE"/>
            <w:noWrap/>
            <w:vAlign w:val="bottom"/>
            <w:hideMark/>
          </w:tcPr>
          <w:p w14:paraId="79A9D3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0.23</w:t>
            </w:r>
          </w:p>
        </w:tc>
        <w:tc>
          <w:tcPr>
            <w:tcW w:w="960" w:type="dxa"/>
            <w:tcBorders>
              <w:top w:val="nil"/>
              <w:left w:val="nil"/>
              <w:bottom w:val="nil"/>
              <w:right w:val="nil"/>
            </w:tcBorders>
            <w:shd w:val="clear" w:color="000000" w:fill="FCFCFF"/>
            <w:noWrap/>
            <w:vAlign w:val="bottom"/>
            <w:hideMark/>
          </w:tcPr>
          <w:p w14:paraId="0324FF6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D668A4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1D29AD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2789D4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20B0FA2A" w14:textId="77777777" w:rsidTr="004E10A7">
        <w:trPr>
          <w:trHeight w:val="20"/>
        </w:trPr>
        <w:tc>
          <w:tcPr>
            <w:tcW w:w="960" w:type="dxa"/>
            <w:tcBorders>
              <w:top w:val="nil"/>
              <w:left w:val="nil"/>
              <w:bottom w:val="nil"/>
              <w:right w:val="nil"/>
            </w:tcBorders>
            <w:shd w:val="clear" w:color="auto" w:fill="auto"/>
            <w:noWrap/>
            <w:vAlign w:val="bottom"/>
            <w:hideMark/>
          </w:tcPr>
          <w:p w14:paraId="644E54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2002</w:t>
            </w:r>
          </w:p>
        </w:tc>
        <w:tc>
          <w:tcPr>
            <w:tcW w:w="960" w:type="dxa"/>
            <w:tcBorders>
              <w:top w:val="nil"/>
              <w:left w:val="nil"/>
              <w:bottom w:val="nil"/>
              <w:right w:val="nil"/>
            </w:tcBorders>
            <w:shd w:val="clear" w:color="000000" w:fill="83CB97"/>
            <w:noWrap/>
            <w:vAlign w:val="bottom"/>
            <w:hideMark/>
          </w:tcPr>
          <w:p w14:paraId="2C077AE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3601F6A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046175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9E3FA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A0231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31262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3ED8D7" w14:textId="77777777" w:rsidTr="004E10A7">
        <w:trPr>
          <w:trHeight w:val="20"/>
        </w:trPr>
        <w:tc>
          <w:tcPr>
            <w:tcW w:w="960" w:type="dxa"/>
            <w:tcBorders>
              <w:top w:val="nil"/>
              <w:left w:val="nil"/>
              <w:bottom w:val="nil"/>
              <w:right w:val="nil"/>
            </w:tcBorders>
            <w:shd w:val="clear" w:color="auto" w:fill="auto"/>
            <w:noWrap/>
            <w:vAlign w:val="bottom"/>
            <w:hideMark/>
          </w:tcPr>
          <w:p w14:paraId="4079E9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2003</w:t>
            </w:r>
          </w:p>
        </w:tc>
        <w:tc>
          <w:tcPr>
            <w:tcW w:w="960" w:type="dxa"/>
            <w:tcBorders>
              <w:top w:val="nil"/>
              <w:left w:val="nil"/>
              <w:bottom w:val="nil"/>
              <w:right w:val="nil"/>
            </w:tcBorders>
            <w:shd w:val="clear" w:color="000000" w:fill="80CA94"/>
            <w:noWrap/>
            <w:vAlign w:val="bottom"/>
            <w:hideMark/>
          </w:tcPr>
          <w:p w14:paraId="1FEFC3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0.75</w:t>
            </w:r>
          </w:p>
        </w:tc>
        <w:tc>
          <w:tcPr>
            <w:tcW w:w="960" w:type="dxa"/>
            <w:tcBorders>
              <w:top w:val="nil"/>
              <w:left w:val="nil"/>
              <w:bottom w:val="nil"/>
              <w:right w:val="nil"/>
            </w:tcBorders>
            <w:shd w:val="clear" w:color="000000" w:fill="DAEEE1"/>
            <w:noWrap/>
            <w:vAlign w:val="bottom"/>
            <w:hideMark/>
          </w:tcPr>
          <w:p w14:paraId="4C3CAAF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0.21</w:t>
            </w:r>
          </w:p>
        </w:tc>
        <w:tc>
          <w:tcPr>
            <w:tcW w:w="960" w:type="dxa"/>
            <w:tcBorders>
              <w:top w:val="nil"/>
              <w:left w:val="nil"/>
              <w:bottom w:val="nil"/>
              <w:right w:val="nil"/>
            </w:tcBorders>
            <w:shd w:val="clear" w:color="000000" w:fill="FCFCFF"/>
            <w:noWrap/>
            <w:vAlign w:val="bottom"/>
            <w:hideMark/>
          </w:tcPr>
          <w:p w14:paraId="4E77012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74C71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90733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74551CC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00BB1604" w14:textId="77777777" w:rsidTr="004E10A7">
        <w:trPr>
          <w:trHeight w:val="20"/>
        </w:trPr>
        <w:tc>
          <w:tcPr>
            <w:tcW w:w="960" w:type="dxa"/>
            <w:tcBorders>
              <w:top w:val="nil"/>
              <w:left w:val="nil"/>
              <w:bottom w:val="nil"/>
              <w:right w:val="nil"/>
            </w:tcBorders>
            <w:shd w:val="clear" w:color="auto" w:fill="auto"/>
            <w:noWrap/>
            <w:vAlign w:val="bottom"/>
            <w:hideMark/>
          </w:tcPr>
          <w:p w14:paraId="061167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2004</w:t>
            </w:r>
          </w:p>
        </w:tc>
        <w:tc>
          <w:tcPr>
            <w:tcW w:w="960" w:type="dxa"/>
            <w:tcBorders>
              <w:top w:val="nil"/>
              <w:left w:val="nil"/>
              <w:bottom w:val="nil"/>
              <w:right w:val="nil"/>
            </w:tcBorders>
            <w:shd w:val="clear" w:color="000000" w:fill="7FCA93"/>
            <w:noWrap/>
            <w:vAlign w:val="bottom"/>
            <w:hideMark/>
          </w:tcPr>
          <w:p w14:paraId="64AA56D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0.76</w:t>
            </w:r>
          </w:p>
        </w:tc>
        <w:tc>
          <w:tcPr>
            <w:tcW w:w="960" w:type="dxa"/>
            <w:tcBorders>
              <w:top w:val="nil"/>
              <w:left w:val="nil"/>
              <w:bottom w:val="nil"/>
              <w:right w:val="nil"/>
            </w:tcBorders>
            <w:shd w:val="clear" w:color="000000" w:fill="DBEFE2"/>
            <w:noWrap/>
            <w:vAlign w:val="bottom"/>
            <w:hideMark/>
          </w:tcPr>
          <w:p w14:paraId="75D2D33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33FD5C1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9C1BA7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381C1DB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AF9"/>
            <w:noWrap/>
            <w:vAlign w:val="bottom"/>
            <w:hideMark/>
          </w:tcPr>
          <w:p w14:paraId="29AD84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5BD781C5" w14:textId="77777777" w:rsidTr="004E10A7">
        <w:trPr>
          <w:trHeight w:val="20"/>
        </w:trPr>
        <w:tc>
          <w:tcPr>
            <w:tcW w:w="960" w:type="dxa"/>
            <w:tcBorders>
              <w:top w:val="nil"/>
              <w:left w:val="nil"/>
              <w:bottom w:val="nil"/>
              <w:right w:val="nil"/>
            </w:tcBorders>
            <w:shd w:val="clear" w:color="auto" w:fill="auto"/>
            <w:noWrap/>
            <w:vAlign w:val="bottom"/>
            <w:hideMark/>
          </w:tcPr>
          <w:p w14:paraId="244836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2005</w:t>
            </w:r>
          </w:p>
        </w:tc>
        <w:tc>
          <w:tcPr>
            <w:tcW w:w="960" w:type="dxa"/>
            <w:tcBorders>
              <w:top w:val="nil"/>
              <w:left w:val="nil"/>
              <w:bottom w:val="nil"/>
              <w:right w:val="nil"/>
            </w:tcBorders>
            <w:shd w:val="clear" w:color="000000" w:fill="82CB95"/>
            <w:noWrap/>
            <w:vAlign w:val="bottom"/>
            <w:hideMark/>
          </w:tcPr>
          <w:p w14:paraId="01504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nil"/>
              <w:right w:val="nil"/>
            </w:tcBorders>
            <w:shd w:val="clear" w:color="000000" w:fill="D9EEE1"/>
            <w:noWrap/>
            <w:vAlign w:val="bottom"/>
            <w:hideMark/>
          </w:tcPr>
          <w:p w14:paraId="7F0425A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nil"/>
              <w:right w:val="nil"/>
            </w:tcBorders>
            <w:shd w:val="clear" w:color="000000" w:fill="FCFCFF"/>
            <w:noWrap/>
            <w:vAlign w:val="bottom"/>
            <w:hideMark/>
          </w:tcPr>
          <w:p w14:paraId="5D24C6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6CDE6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405A67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5F9F9"/>
            <w:noWrap/>
            <w:vAlign w:val="bottom"/>
            <w:hideMark/>
          </w:tcPr>
          <w:p w14:paraId="67D119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0.05</w:t>
            </w:r>
          </w:p>
        </w:tc>
      </w:tr>
      <w:tr w:rsidR="004E10A7" w:rsidRPr="004E10A7" w14:paraId="411F2EEA" w14:textId="77777777" w:rsidTr="004E10A7">
        <w:trPr>
          <w:trHeight w:val="20"/>
        </w:trPr>
        <w:tc>
          <w:tcPr>
            <w:tcW w:w="960" w:type="dxa"/>
            <w:tcBorders>
              <w:top w:val="nil"/>
              <w:left w:val="nil"/>
              <w:bottom w:val="nil"/>
              <w:right w:val="nil"/>
            </w:tcBorders>
            <w:shd w:val="clear" w:color="auto" w:fill="auto"/>
            <w:noWrap/>
            <w:vAlign w:val="bottom"/>
            <w:hideMark/>
          </w:tcPr>
          <w:p w14:paraId="759A5A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2006</w:t>
            </w:r>
          </w:p>
        </w:tc>
        <w:tc>
          <w:tcPr>
            <w:tcW w:w="960" w:type="dxa"/>
            <w:tcBorders>
              <w:top w:val="nil"/>
              <w:left w:val="nil"/>
              <w:bottom w:val="nil"/>
              <w:right w:val="nil"/>
            </w:tcBorders>
            <w:shd w:val="clear" w:color="000000" w:fill="84CC97"/>
            <w:noWrap/>
            <w:vAlign w:val="bottom"/>
            <w:hideMark/>
          </w:tcPr>
          <w:p w14:paraId="3D8FBF7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0.73</w:t>
            </w:r>
          </w:p>
        </w:tc>
        <w:tc>
          <w:tcPr>
            <w:tcW w:w="960" w:type="dxa"/>
            <w:tcBorders>
              <w:top w:val="nil"/>
              <w:left w:val="nil"/>
              <w:bottom w:val="nil"/>
              <w:right w:val="nil"/>
            </w:tcBorders>
            <w:shd w:val="clear" w:color="000000" w:fill="D5ECDD"/>
            <w:noWrap/>
            <w:vAlign w:val="bottom"/>
            <w:hideMark/>
          </w:tcPr>
          <w:p w14:paraId="4EB10A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0.24</w:t>
            </w:r>
          </w:p>
        </w:tc>
        <w:tc>
          <w:tcPr>
            <w:tcW w:w="960" w:type="dxa"/>
            <w:tcBorders>
              <w:top w:val="nil"/>
              <w:left w:val="nil"/>
              <w:bottom w:val="nil"/>
              <w:right w:val="nil"/>
            </w:tcBorders>
            <w:shd w:val="clear" w:color="000000" w:fill="FCFCFF"/>
            <w:noWrap/>
            <w:vAlign w:val="bottom"/>
            <w:hideMark/>
          </w:tcPr>
          <w:p w14:paraId="78EF9B2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FA9F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C751C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B"/>
            <w:noWrap/>
            <w:vAlign w:val="bottom"/>
            <w:hideMark/>
          </w:tcPr>
          <w:p w14:paraId="01980C5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69ACFEA6" w14:textId="77777777" w:rsidTr="004E10A7">
        <w:trPr>
          <w:trHeight w:val="20"/>
        </w:trPr>
        <w:tc>
          <w:tcPr>
            <w:tcW w:w="960" w:type="dxa"/>
            <w:tcBorders>
              <w:top w:val="nil"/>
              <w:left w:val="nil"/>
              <w:bottom w:val="nil"/>
              <w:right w:val="nil"/>
            </w:tcBorders>
            <w:shd w:val="clear" w:color="auto" w:fill="auto"/>
            <w:noWrap/>
            <w:vAlign w:val="bottom"/>
            <w:hideMark/>
          </w:tcPr>
          <w:p w14:paraId="6457ACC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2007</w:t>
            </w:r>
          </w:p>
        </w:tc>
        <w:tc>
          <w:tcPr>
            <w:tcW w:w="960" w:type="dxa"/>
            <w:tcBorders>
              <w:top w:val="nil"/>
              <w:left w:val="nil"/>
              <w:bottom w:val="nil"/>
              <w:right w:val="nil"/>
            </w:tcBorders>
            <w:shd w:val="clear" w:color="000000" w:fill="8DCFA0"/>
            <w:noWrap/>
            <w:vAlign w:val="bottom"/>
            <w:hideMark/>
          </w:tcPr>
          <w:p w14:paraId="128B8D6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0.67</w:t>
            </w:r>
          </w:p>
        </w:tc>
        <w:tc>
          <w:tcPr>
            <w:tcW w:w="960" w:type="dxa"/>
            <w:tcBorders>
              <w:top w:val="nil"/>
              <w:left w:val="nil"/>
              <w:bottom w:val="nil"/>
              <w:right w:val="nil"/>
            </w:tcBorders>
            <w:shd w:val="clear" w:color="000000" w:fill="C9E8D3"/>
            <w:noWrap/>
            <w:vAlign w:val="bottom"/>
            <w:hideMark/>
          </w:tcPr>
          <w:p w14:paraId="0EBC9D1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0.31</w:t>
            </w:r>
          </w:p>
        </w:tc>
        <w:tc>
          <w:tcPr>
            <w:tcW w:w="960" w:type="dxa"/>
            <w:tcBorders>
              <w:top w:val="nil"/>
              <w:left w:val="nil"/>
              <w:bottom w:val="nil"/>
              <w:right w:val="nil"/>
            </w:tcBorders>
            <w:shd w:val="clear" w:color="000000" w:fill="FCFCFF"/>
            <w:noWrap/>
            <w:vAlign w:val="bottom"/>
            <w:hideMark/>
          </w:tcPr>
          <w:p w14:paraId="74E3015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3B7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6BD7F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5ED342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00261D65" w14:textId="77777777" w:rsidTr="004E10A7">
        <w:trPr>
          <w:trHeight w:val="20"/>
        </w:trPr>
        <w:tc>
          <w:tcPr>
            <w:tcW w:w="960" w:type="dxa"/>
            <w:tcBorders>
              <w:top w:val="nil"/>
              <w:left w:val="nil"/>
              <w:bottom w:val="nil"/>
              <w:right w:val="nil"/>
            </w:tcBorders>
            <w:shd w:val="clear" w:color="auto" w:fill="auto"/>
            <w:noWrap/>
            <w:vAlign w:val="bottom"/>
            <w:hideMark/>
          </w:tcPr>
          <w:p w14:paraId="2CB227E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2008</w:t>
            </w:r>
          </w:p>
        </w:tc>
        <w:tc>
          <w:tcPr>
            <w:tcW w:w="960" w:type="dxa"/>
            <w:tcBorders>
              <w:top w:val="nil"/>
              <w:left w:val="nil"/>
              <w:bottom w:val="nil"/>
              <w:right w:val="nil"/>
            </w:tcBorders>
            <w:shd w:val="clear" w:color="000000" w:fill="72C488"/>
            <w:noWrap/>
            <w:vAlign w:val="bottom"/>
            <w:hideMark/>
          </w:tcPr>
          <w:p w14:paraId="49B2B8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2F2E9"/>
            <w:noWrap/>
            <w:vAlign w:val="bottom"/>
            <w:hideMark/>
          </w:tcPr>
          <w:p w14:paraId="685A9ED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0.16</w:t>
            </w:r>
          </w:p>
        </w:tc>
        <w:tc>
          <w:tcPr>
            <w:tcW w:w="960" w:type="dxa"/>
            <w:tcBorders>
              <w:top w:val="nil"/>
              <w:left w:val="nil"/>
              <w:bottom w:val="nil"/>
              <w:right w:val="nil"/>
            </w:tcBorders>
            <w:shd w:val="clear" w:color="000000" w:fill="FCFCFF"/>
            <w:noWrap/>
            <w:vAlign w:val="bottom"/>
            <w:hideMark/>
          </w:tcPr>
          <w:p w14:paraId="778D7FF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A7408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0840AB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049C6D9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62241706" w14:textId="77777777" w:rsidTr="004E10A7">
        <w:trPr>
          <w:trHeight w:val="20"/>
        </w:trPr>
        <w:tc>
          <w:tcPr>
            <w:tcW w:w="960" w:type="dxa"/>
            <w:tcBorders>
              <w:top w:val="nil"/>
              <w:left w:val="nil"/>
              <w:bottom w:val="nil"/>
              <w:right w:val="nil"/>
            </w:tcBorders>
            <w:shd w:val="clear" w:color="auto" w:fill="auto"/>
            <w:noWrap/>
            <w:vAlign w:val="bottom"/>
            <w:hideMark/>
          </w:tcPr>
          <w:p w14:paraId="51425AB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2009</w:t>
            </w:r>
          </w:p>
        </w:tc>
        <w:tc>
          <w:tcPr>
            <w:tcW w:w="960" w:type="dxa"/>
            <w:tcBorders>
              <w:top w:val="nil"/>
              <w:left w:val="nil"/>
              <w:bottom w:val="nil"/>
              <w:right w:val="nil"/>
            </w:tcBorders>
            <w:shd w:val="clear" w:color="000000" w:fill="77C78D"/>
            <w:noWrap/>
            <w:vAlign w:val="bottom"/>
            <w:hideMark/>
          </w:tcPr>
          <w:p w14:paraId="79A02D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0.80</w:t>
            </w:r>
          </w:p>
        </w:tc>
        <w:tc>
          <w:tcPr>
            <w:tcW w:w="960" w:type="dxa"/>
            <w:tcBorders>
              <w:top w:val="nil"/>
              <w:left w:val="nil"/>
              <w:bottom w:val="nil"/>
              <w:right w:val="nil"/>
            </w:tcBorders>
            <w:shd w:val="clear" w:color="000000" w:fill="DDF0E4"/>
            <w:noWrap/>
            <w:vAlign w:val="bottom"/>
            <w:hideMark/>
          </w:tcPr>
          <w:p w14:paraId="110EAB7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0.19</w:t>
            </w:r>
          </w:p>
        </w:tc>
        <w:tc>
          <w:tcPr>
            <w:tcW w:w="960" w:type="dxa"/>
            <w:tcBorders>
              <w:top w:val="nil"/>
              <w:left w:val="nil"/>
              <w:bottom w:val="nil"/>
              <w:right w:val="nil"/>
            </w:tcBorders>
            <w:shd w:val="clear" w:color="000000" w:fill="FCFCFF"/>
            <w:noWrap/>
            <w:vAlign w:val="bottom"/>
            <w:hideMark/>
          </w:tcPr>
          <w:p w14:paraId="7AD51AC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71D5C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23333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5F6FE15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A9272DA" w14:textId="77777777" w:rsidTr="004E10A7">
        <w:trPr>
          <w:trHeight w:val="20"/>
        </w:trPr>
        <w:tc>
          <w:tcPr>
            <w:tcW w:w="960" w:type="dxa"/>
            <w:tcBorders>
              <w:top w:val="nil"/>
              <w:left w:val="nil"/>
              <w:bottom w:val="nil"/>
              <w:right w:val="nil"/>
            </w:tcBorders>
            <w:shd w:val="clear" w:color="auto" w:fill="auto"/>
            <w:noWrap/>
            <w:vAlign w:val="bottom"/>
            <w:hideMark/>
          </w:tcPr>
          <w:p w14:paraId="1D94344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2010</w:t>
            </w:r>
          </w:p>
        </w:tc>
        <w:tc>
          <w:tcPr>
            <w:tcW w:w="960" w:type="dxa"/>
            <w:tcBorders>
              <w:top w:val="nil"/>
              <w:left w:val="nil"/>
              <w:bottom w:val="nil"/>
              <w:right w:val="nil"/>
            </w:tcBorders>
            <w:shd w:val="clear" w:color="000000" w:fill="7AC88F"/>
            <w:noWrap/>
            <w:vAlign w:val="bottom"/>
            <w:hideMark/>
          </w:tcPr>
          <w:p w14:paraId="59A614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0.79</w:t>
            </w:r>
          </w:p>
        </w:tc>
        <w:tc>
          <w:tcPr>
            <w:tcW w:w="960" w:type="dxa"/>
            <w:tcBorders>
              <w:top w:val="nil"/>
              <w:left w:val="nil"/>
              <w:bottom w:val="nil"/>
              <w:right w:val="nil"/>
            </w:tcBorders>
            <w:shd w:val="clear" w:color="000000" w:fill="DCEFE3"/>
            <w:noWrap/>
            <w:vAlign w:val="bottom"/>
            <w:hideMark/>
          </w:tcPr>
          <w:p w14:paraId="537CD9F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BFCFE"/>
            <w:noWrap/>
            <w:vAlign w:val="bottom"/>
            <w:hideMark/>
          </w:tcPr>
          <w:p w14:paraId="77C23F0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c>
          <w:tcPr>
            <w:tcW w:w="960" w:type="dxa"/>
            <w:tcBorders>
              <w:top w:val="nil"/>
              <w:left w:val="nil"/>
              <w:bottom w:val="nil"/>
              <w:right w:val="nil"/>
            </w:tcBorders>
            <w:shd w:val="clear" w:color="000000" w:fill="FCFCFF"/>
            <w:noWrap/>
            <w:vAlign w:val="bottom"/>
            <w:hideMark/>
          </w:tcPr>
          <w:p w14:paraId="71F8E42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454B81A"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BFCFE"/>
            <w:noWrap/>
            <w:vAlign w:val="bottom"/>
            <w:hideMark/>
          </w:tcPr>
          <w:p w14:paraId="7127AF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0E009FCB" w14:textId="77777777" w:rsidTr="004E10A7">
        <w:trPr>
          <w:trHeight w:val="20"/>
        </w:trPr>
        <w:tc>
          <w:tcPr>
            <w:tcW w:w="960" w:type="dxa"/>
            <w:tcBorders>
              <w:top w:val="nil"/>
              <w:left w:val="nil"/>
              <w:bottom w:val="nil"/>
              <w:right w:val="nil"/>
            </w:tcBorders>
            <w:shd w:val="clear" w:color="auto" w:fill="auto"/>
            <w:noWrap/>
            <w:vAlign w:val="bottom"/>
            <w:hideMark/>
          </w:tcPr>
          <w:p w14:paraId="7F4CC64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2011</w:t>
            </w:r>
          </w:p>
        </w:tc>
        <w:tc>
          <w:tcPr>
            <w:tcW w:w="960" w:type="dxa"/>
            <w:tcBorders>
              <w:top w:val="nil"/>
              <w:left w:val="nil"/>
              <w:bottom w:val="nil"/>
              <w:right w:val="nil"/>
            </w:tcBorders>
            <w:shd w:val="clear" w:color="000000" w:fill="93D2A5"/>
            <w:noWrap/>
            <w:vAlign w:val="bottom"/>
            <w:hideMark/>
          </w:tcPr>
          <w:p w14:paraId="3F5F444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0.63</w:t>
            </w:r>
          </w:p>
        </w:tc>
        <w:tc>
          <w:tcPr>
            <w:tcW w:w="960" w:type="dxa"/>
            <w:tcBorders>
              <w:top w:val="nil"/>
              <w:left w:val="nil"/>
              <w:bottom w:val="nil"/>
              <w:right w:val="nil"/>
            </w:tcBorders>
            <w:shd w:val="clear" w:color="000000" w:fill="C2E5CD"/>
            <w:noWrap/>
            <w:vAlign w:val="bottom"/>
            <w:hideMark/>
          </w:tcPr>
          <w:p w14:paraId="44CBDB9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0.35</w:t>
            </w:r>
          </w:p>
        </w:tc>
        <w:tc>
          <w:tcPr>
            <w:tcW w:w="960" w:type="dxa"/>
            <w:tcBorders>
              <w:top w:val="nil"/>
              <w:left w:val="nil"/>
              <w:bottom w:val="nil"/>
              <w:right w:val="nil"/>
            </w:tcBorders>
            <w:shd w:val="clear" w:color="000000" w:fill="FCFCFF"/>
            <w:noWrap/>
            <w:vAlign w:val="bottom"/>
            <w:hideMark/>
          </w:tcPr>
          <w:p w14:paraId="5BB3403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6B33F1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5884FA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9640AD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3494D938" w14:textId="77777777" w:rsidTr="004E10A7">
        <w:trPr>
          <w:trHeight w:val="20"/>
        </w:trPr>
        <w:tc>
          <w:tcPr>
            <w:tcW w:w="960" w:type="dxa"/>
            <w:tcBorders>
              <w:top w:val="nil"/>
              <w:left w:val="nil"/>
              <w:bottom w:val="nil"/>
              <w:right w:val="nil"/>
            </w:tcBorders>
            <w:shd w:val="clear" w:color="auto" w:fill="auto"/>
            <w:noWrap/>
            <w:vAlign w:val="bottom"/>
            <w:hideMark/>
          </w:tcPr>
          <w:p w14:paraId="48FEDF8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2012</w:t>
            </w:r>
          </w:p>
        </w:tc>
        <w:tc>
          <w:tcPr>
            <w:tcW w:w="960" w:type="dxa"/>
            <w:tcBorders>
              <w:top w:val="nil"/>
              <w:left w:val="nil"/>
              <w:bottom w:val="nil"/>
              <w:right w:val="nil"/>
            </w:tcBorders>
            <w:shd w:val="clear" w:color="000000" w:fill="91D1A3"/>
            <w:noWrap/>
            <w:vAlign w:val="bottom"/>
            <w:hideMark/>
          </w:tcPr>
          <w:p w14:paraId="74D1FB0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0.64</w:t>
            </w:r>
          </w:p>
        </w:tc>
        <w:tc>
          <w:tcPr>
            <w:tcW w:w="960" w:type="dxa"/>
            <w:tcBorders>
              <w:top w:val="nil"/>
              <w:left w:val="nil"/>
              <w:bottom w:val="nil"/>
              <w:right w:val="nil"/>
            </w:tcBorders>
            <w:shd w:val="clear" w:color="000000" w:fill="C4E6CF"/>
            <w:noWrap/>
            <w:vAlign w:val="bottom"/>
            <w:hideMark/>
          </w:tcPr>
          <w:p w14:paraId="36985C9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0.34</w:t>
            </w:r>
          </w:p>
        </w:tc>
        <w:tc>
          <w:tcPr>
            <w:tcW w:w="960" w:type="dxa"/>
            <w:tcBorders>
              <w:top w:val="nil"/>
              <w:left w:val="nil"/>
              <w:bottom w:val="nil"/>
              <w:right w:val="nil"/>
            </w:tcBorders>
            <w:shd w:val="clear" w:color="000000" w:fill="FCFCFF"/>
            <w:noWrap/>
            <w:vAlign w:val="bottom"/>
            <w:hideMark/>
          </w:tcPr>
          <w:p w14:paraId="0E23E7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27484D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B18410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0C83BA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55209CD3" w14:textId="77777777" w:rsidTr="004E10A7">
        <w:trPr>
          <w:trHeight w:val="20"/>
        </w:trPr>
        <w:tc>
          <w:tcPr>
            <w:tcW w:w="960" w:type="dxa"/>
            <w:tcBorders>
              <w:top w:val="nil"/>
              <w:left w:val="nil"/>
              <w:bottom w:val="nil"/>
              <w:right w:val="nil"/>
            </w:tcBorders>
            <w:shd w:val="clear" w:color="auto" w:fill="auto"/>
            <w:noWrap/>
            <w:vAlign w:val="bottom"/>
            <w:hideMark/>
          </w:tcPr>
          <w:p w14:paraId="4D5E147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2013</w:t>
            </w:r>
          </w:p>
        </w:tc>
        <w:tc>
          <w:tcPr>
            <w:tcW w:w="960" w:type="dxa"/>
            <w:tcBorders>
              <w:top w:val="nil"/>
              <w:left w:val="nil"/>
              <w:bottom w:val="nil"/>
              <w:right w:val="nil"/>
            </w:tcBorders>
            <w:shd w:val="clear" w:color="000000" w:fill="75C58A"/>
            <w:noWrap/>
            <w:vAlign w:val="bottom"/>
            <w:hideMark/>
          </w:tcPr>
          <w:p w14:paraId="2D43A18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0.82</w:t>
            </w:r>
          </w:p>
        </w:tc>
        <w:tc>
          <w:tcPr>
            <w:tcW w:w="960" w:type="dxa"/>
            <w:tcBorders>
              <w:top w:val="nil"/>
              <w:left w:val="nil"/>
              <w:bottom w:val="nil"/>
              <w:right w:val="nil"/>
            </w:tcBorders>
            <w:shd w:val="clear" w:color="000000" w:fill="E0F1E7"/>
            <w:noWrap/>
            <w:vAlign w:val="bottom"/>
            <w:hideMark/>
          </w:tcPr>
          <w:p w14:paraId="169957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0.17</w:t>
            </w:r>
          </w:p>
        </w:tc>
        <w:tc>
          <w:tcPr>
            <w:tcW w:w="960" w:type="dxa"/>
            <w:tcBorders>
              <w:top w:val="nil"/>
              <w:left w:val="nil"/>
              <w:bottom w:val="nil"/>
              <w:right w:val="nil"/>
            </w:tcBorders>
            <w:shd w:val="clear" w:color="000000" w:fill="FCFCFF"/>
            <w:noWrap/>
            <w:vAlign w:val="bottom"/>
            <w:hideMark/>
          </w:tcPr>
          <w:p w14:paraId="13CEA6F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E82E5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B46ACE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CFD"/>
            <w:noWrap/>
            <w:vAlign w:val="bottom"/>
            <w:hideMark/>
          </w:tcPr>
          <w:p w14:paraId="4164DA8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0.01</w:t>
            </w:r>
          </w:p>
        </w:tc>
      </w:tr>
      <w:tr w:rsidR="004E10A7" w:rsidRPr="004E10A7" w14:paraId="1C629F1A" w14:textId="77777777" w:rsidTr="004E10A7">
        <w:trPr>
          <w:trHeight w:val="20"/>
        </w:trPr>
        <w:tc>
          <w:tcPr>
            <w:tcW w:w="960" w:type="dxa"/>
            <w:tcBorders>
              <w:top w:val="nil"/>
              <w:left w:val="nil"/>
              <w:bottom w:val="nil"/>
              <w:right w:val="nil"/>
            </w:tcBorders>
            <w:shd w:val="clear" w:color="auto" w:fill="auto"/>
            <w:noWrap/>
            <w:vAlign w:val="bottom"/>
            <w:hideMark/>
          </w:tcPr>
          <w:p w14:paraId="5F2D296F"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2014</w:t>
            </w:r>
          </w:p>
        </w:tc>
        <w:tc>
          <w:tcPr>
            <w:tcW w:w="960" w:type="dxa"/>
            <w:tcBorders>
              <w:top w:val="nil"/>
              <w:left w:val="nil"/>
              <w:bottom w:val="nil"/>
              <w:right w:val="nil"/>
            </w:tcBorders>
            <w:shd w:val="clear" w:color="000000" w:fill="72C488"/>
            <w:noWrap/>
            <w:vAlign w:val="bottom"/>
            <w:hideMark/>
          </w:tcPr>
          <w:p w14:paraId="629B7EE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5F3EB"/>
            <w:noWrap/>
            <w:vAlign w:val="bottom"/>
            <w:hideMark/>
          </w:tcPr>
          <w:p w14:paraId="026086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0.14</w:t>
            </w:r>
          </w:p>
        </w:tc>
        <w:tc>
          <w:tcPr>
            <w:tcW w:w="960" w:type="dxa"/>
            <w:tcBorders>
              <w:top w:val="nil"/>
              <w:left w:val="nil"/>
              <w:bottom w:val="nil"/>
              <w:right w:val="nil"/>
            </w:tcBorders>
            <w:shd w:val="clear" w:color="000000" w:fill="FCFCFF"/>
            <w:noWrap/>
            <w:vAlign w:val="bottom"/>
            <w:hideMark/>
          </w:tcPr>
          <w:p w14:paraId="4C180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21551E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16F49C7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4123FB0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1D0C777" w14:textId="77777777" w:rsidTr="004E10A7">
        <w:trPr>
          <w:trHeight w:val="20"/>
        </w:trPr>
        <w:tc>
          <w:tcPr>
            <w:tcW w:w="960" w:type="dxa"/>
            <w:tcBorders>
              <w:top w:val="nil"/>
              <w:left w:val="nil"/>
              <w:bottom w:val="nil"/>
              <w:right w:val="nil"/>
            </w:tcBorders>
            <w:shd w:val="clear" w:color="auto" w:fill="auto"/>
            <w:noWrap/>
            <w:vAlign w:val="bottom"/>
            <w:hideMark/>
          </w:tcPr>
          <w:p w14:paraId="0E7E7493"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2015</w:t>
            </w:r>
          </w:p>
        </w:tc>
        <w:tc>
          <w:tcPr>
            <w:tcW w:w="960" w:type="dxa"/>
            <w:tcBorders>
              <w:top w:val="nil"/>
              <w:left w:val="nil"/>
              <w:bottom w:val="nil"/>
              <w:right w:val="nil"/>
            </w:tcBorders>
            <w:shd w:val="clear" w:color="000000" w:fill="7BC890"/>
            <w:noWrap/>
            <w:vAlign w:val="bottom"/>
            <w:hideMark/>
          </w:tcPr>
          <w:p w14:paraId="244AF3D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0.78</w:t>
            </w:r>
          </w:p>
        </w:tc>
        <w:tc>
          <w:tcPr>
            <w:tcW w:w="960" w:type="dxa"/>
            <w:tcBorders>
              <w:top w:val="nil"/>
              <w:left w:val="nil"/>
              <w:bottom w:val="nil"/>
              <w:right w:val="nil"/>
            </w:tcBorders>
            <w:shd w:val="clear" w:color="000000" w:fill="DBEFE3"/>
            <w:noWrap/>
            <w:vAlign w:val="bottom"/>
            <w:hideMark/>
          </w:tcPr>
          <w:p w14:paraId="6A7A0B3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0.20</w:t>
            </w:r>
          </w:p>
        </w:tc>
        <w:tc>
          <w:tcPr>
            <w:tcW w:w="960" w:type="dxa"/>
            <w:tcBorders>
              <w:top w:val="nil"/>
              <w:left w:val="nil"/>
              <w:bottom w:val="nil"/>
              <w:right w:val="nil"/>
            </w:tcBorders>
            <w:shd w:val="clear" w:color="000000" w:fill="FCFCFF"/>
            <w:noWrap/>
            <w:vAlign w:val="bottom"/>
            <w:hideMark/>
          </w:tcPr>
          <w:p w14:paraId="670C7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64AE16C4"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5AC5AB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4020B51C"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DA785CE" w14:textId="77777777" w:rsidTr="004E10A7">
        <w:trPr>
          <w:trHeight w:val="20"/>
        </w:trPr>
        <w:tc>
          <w:tcPr>
            <w:tcW w:w="960" w:type="dxa"/>
            <w:tcBorders>
              <w:top w:val="nil"/>
              <w:left w:val="nil"/>
              <w:bottom w:val="nil"/>
              <w:right w:val="nil"/>
            </w:tcBorders>
            <w:shd w:val="clear" w:color="auto" w:fill="auto"/>
            <w:noWrap/>
            <w:vAlign w:val="bottom"/>
            <w:hideMark/>
          </w:tcPr>
          <w:p w14:paraId="0181075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2016</w:t>
            </w:r>
          </w:p>
        </w:tc>
        <w:tc>
          <w:tcPr>
            <w:tcW w:w="960" w:type="dxa"/>
            <w:tcBorders>
              <w:top w:val="nil"/>
              <w:left w:val="nil"/>
              <w:bottom w:val="nil"/>
              <w:right w:val="nil"/>
            </w:tcBorders>
            <w:shd w:val="clear" w:color="000000" w:fill="73C589"/>
            <w:noWrap/>
            <w:vAlign w:val="bottom"/>
            <w:hideMark/>
          </w:tcPr>
          <w:p w14:paraId="4E031F5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0.83</w:t>
            </w:r>
          </w:p>
        </w:tc>
        <w:tc>
          <w:tcPr>
            <w:tcW w:w="960" w:type="dxa"/>
            <w:tcBorders>
              <w:top w:val="nil"/>
              <w:left w:val="nil"/>
              <w:bottom w:val="nil"/>
              <w:right w:val="nil"/>
            </w:tcBorders>
            <w:shd w:val="clear" w:color="000000" w:fill="E4F3EA"/>
            <w:noWrap/>
            <w:vAlign w:val="bottom"/>
            <w:hideMark/>
          </w:tcPr>
          <w:p w14:paraId="68D565A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0.15</w:t>
            </w:r>
          </w:p>
        </w:tc>
        <w:tc>
          <w:tcPr>
            <w:tcW w:w="960" w:type="dxa"/>
            <w:tcBorders>
              <w:top w:val="nil"/>
              <w:left w:val="nil"/>
              <w:bottom w:val="nil"/>
              <w:right w:val="nil"/>
            </w:tcBorders>
            <w:shd w:val="clear" w:color="000000" w:fill="FCFCFF"/>
            <w:noWrap/>
            <w:vAlign w:val="bottom"/>
            <w:hideMark/>
          </w:tcPr>
          <w:p w14:paraId="5DA9AD4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16A69E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A6E3B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8FBFC"/>
            <w:noWrap/>
            <w:vAlign w:val="bottom"/>
            <w:hideMark/>
          </w:tcPr>
          <w:p w14:paraId="71E8DE5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0.03</w:t>
            </w:r>
          </w:p>
        </w:tc>
      </w:tr>
      <w:tr w:rsidR="004E10A7" w:rsidRPr="004E10A7" w14:paraId="006CDEF2" w14:textId="77777777" w:rsidTr="004E10A7">
        <w:trPr>
          <w:trHeight w:val="20"/>
        </w:trPr>
        <w:tc>
          <w:tcPr>
            <w:tcW w:w="960" w:type="dxa"/>
            <w:tcBorders>
              <w:top w:val="nil"/>
              <w:left w:val="nil"/>
              <w:bottom w:val="nil"/>
              <w:right w:val="nil"/>
            </w:tcBorders>
            <w:shd w:val="clear" w:color="auto" w:fill="auto"/>
            <w:noWrap/>
            <w:vAlign w:val="bottom"/>
            <w:hideMark/>
          </w:tcPr>
          <w:p w14:paraId="6EC4F8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2017</w:t>
            </w:r>
          </w:p>
        </w:tc>
        <w:tc>
          <w:tcPr>
            <w:tcW w:w="960" w:type="dxa"/>
            <w:tcBorders>
              <w:top w:val="nil"/>
              <w:left w:val="nil"/>
              <w:bottom w:val="nil"/>
              <w:right w:val="nil"/>
            </w:tcBorders>
            <w:shd w:val="clear" w:color="000000" w:fill="6DC284"/>
            <w:noWrap/>
            <w:vAlign w:val="bottom"/>
            <w:hideMark/>
          </w:tcPr>
          <w:p w14:paraId="1581A1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0.86</w:t>
            </w:r>
          </w:p>
        </w:tc>
        <w:tc>
          <w:tcPr>
            <w:tcW w:w="960" w:type="dxa"/>
            <w:tcBorders>
              <w:top w:val="nil"/>
              <w:left w:val="nil"/>
              <w:bottom w:val="nil"/>
              <w:right w:val="nil"/>
            </w:tcBorders>
            <w:shd w:val="clear" w:color="000000" w:fill="EBF6F1"/>
            <w:noWrap/>
            <w:vAlign w:val="bottom"/>
            <w:hideMark/>
          </w:tcPr>
          <w:p w14:paraId="290A8FC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0.10</w:t>
            </w:r>
          </w:p>
        </w:tc>
        <w:tc>
          <w:tcPr>
            <w:tcW w:w="960" w:type="dxa"/>
            <w:tcBorders>
              <w:top w:val="nil"/>
              <w:left w:val="nil"/>
              <w:bottom w:val="nil"/>
              <w:right w:val="nil"/>
            </w:tcBorders>
            <w:shd w:val="clear" w:color="000000" w:fill="FCFCFF"/>
            <w:noWrap/>
            <w:vAlign w:val="bottom"/>
            <w:hideMark/>
          </w:tcPr>
          <w:p w14:paraId="153AE5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0F82D39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28FBFFE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7FAFA"/>
            <w:noWrap/>
            <w:vAlign w:val="bottom"/>
            <w:hideMark/>
          </w:tcPr>
          <w:p w14:paraId="669515A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r w:rsidR="004E10A7" w:rsidRPr="004E10A7" w14:paraId="3DCD4468" w14:textId="77777777" w:rsidTr="004E10A7">
        <w:trPr>
          <w:trHeight w:val="20"/>
        </w:trPr>
        <w:tc>
          <w:tcPr>
            <w:tcW w:w="960" w:type="dxa"/>
            <w:tcBorders>
              <w:top w:val="nil"/>
              <w:left w:val="nil"/>
              <w:bottom w:val="nil"/>
              <w:right w:val="nil"/>
            </w:tcBorders>
            <w:shd w:val="clear" w:color="auto" w:fill="auto"/>
            <w:noWrap/>
            <w:vAlign w:val="bottom"/>
            <w:hideMark/>
          </w:tcPr>
          <w:p w14:paraId="6BB1A8A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2018</w:t>
            </w:r>
          </w:p>
        </w:tc>
        <w:tc>
          <w:tcPr>
            <w:tcW w:w="960" w:type="dxa"/>
            <w:tcBorders>
              <w:top w:val="nil"/>
              <w:left w:val="nil"/>
              <w:bottom w:val="nil"/>
              <w:right w:val="nil"/>
            </w:tcBorders>
            <w:shd w:val="clear" w:color="000000" w:fill="68C07F"/>
            <w:noWrap/>
            <w:vAlign w:val="bottom"/>
            <w:hideMark/>
          </w:tcPr>
          <w:p w14:paraId="199F039B"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0.89</w:t>
            </w:r>
          </w:p>
        </w:tc>
        <w:tc>
          <w:tcPr>
            <w:tcW w:w="960" w:type="dxa"/>
            <w:tcBorders>
              <w:top w:val="nil"/>
              <w:left w:val="nil"/>
              <w:bottom w:val="nil"/>
              <w:right w:val="nil"/>
            </w:tcBorders>
            <w:shd w:val="clear" w:color="000000" w:fill="EEF7F3"/>
            <w:noWrap/>
            <w:vAlign w:val="bottom"/>
            <w:hideMark/>
          </w:tcPr>
          <w:p w14:paraId="045A0B8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0.08</w:t>
            </w:r>
          </w:p>
        </w:tc>
        <w:tc>
          <w:tcPr>
            <w:tcW w:w="960" w:type="dxa"/>
            <w:tcBorders>
              <w:top w:val="nil"/>
              <w:left w:val="nil"/>
              <w:bottom w:val="nil"/>
              <w:right w:val="nil"/>
            </w:tcBorders>
            <w:shd w:val="clear" w:color="000000" w:fill="FCFCFF"/>
            <w:noWrap/>
            <w:vAlign w:val="bottom"/>
            <w:hideMark/>
          </w:tcPr>
          <w:p w14:paraId="0D79190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79C2EDD9"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62B8DC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9FBFC"/>
            <w:noWrap/>
            <w:vAlign w:val="bottom"/>
            <w:hideMark/>
          </w:tcPr>
          <w:p w14:paraId="0FEACD2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4040794C" w14:textId="77777777" w:rsidTr="004E10A7">
        <w:trPr>
          <w:trHeight w:val="20"/>
        </w:trPr>
        <w:tc>
          <w:tcPr>
            <w:tcW w:w="960" w:type="dxa"/>
            <w:tcBorders>
              <w:top w:val="nil"/>
              <w:left w:val="nil"/>
              <w:bottom w:val="nil"/>
              <w:right w:val="nil"/>
            </w:tcBorders>
            <w:shd w:val="clear" w:color="auto" w:fill="auto"/>
            <w:noWrap/>
            <w:vAlign w:val="bottom"/>
            <w:hideMark/>
          </w:tcPr>
          <w:p w14:paraId="06C6319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lastRenderedPageBreak/>
              <w:t>2019</w:t>
            </w:r>
          </w:p>
        </w:tc>
        <w:tc>
          <w:tcPr>
            <w:tcW w:w="960" w:type="dxa"/>
            <w:tcBorders>
              <w:top w:val="nil"/>
              <w:left w:val="nil"/>
              <w:bottom w:val="nil"/>
              <w:right w:val="nil"/>
            </w:tcBorders>
            <w:shd w:val="clear" w:color="000000" w:fill="63BE7B"/>
            <w:noWrap/>
            <w:vAlign w:val="bottom"/>
            <w:hideMark/>
          </w:tcPr>
          <w:p w14:paraId="7C68046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0.92</w:t>
            </w:r>
          </w:p>
        </w:tc>
        <w:tc>
          <w:tcPr>
            <w:tcW w:w="960" w:type="dxa"/>
            <w:tcBorders>
              <w:top w:val="nil"/>
              <w:left w:val="nil"/>
              <w:bottom w:val="nil"/>
              <w:right w:val="nil"/>
            </w:tcBorders>
            <w:shd w:val="clear" w:color="000000" w:fill="F2F8F6"/>
            <w:noWrap/>
            <w:vAlign w:val="bottom"/>
            <w:hideMark/>
          </w:tcPr>
          <w:p w14:paraId="3D7CD76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0.06</w:t>
            </w:r>
          </w:p>
        </w:tc>
        <w:tc>
          <w:tcPr>
            <w:tcW w:w="960" w:type="dxa"/>
            <w:tcBorders>
              <w:top w:val="nil"/>
              <w:left w:val="nil"/>
              <w:bottom w:val="nil"/>
              <w:right w:val="nil"/>
            </w:tcBorders>
            <w:shd w:val="clear" w:color="000000" w:fill="FCFCFF"/>
            <w:noWrap/>
            <w:vAlign w:val="bottom"/>
            <w:hideMark/>
          </w:tcPr>
          <w:p w14:paraId="795F6B7E"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5CABB70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CFCFF"/>
            <w:noWrap/>
            <w:vAlign w:val="bottom"/>
            <w:hideMark/>
          </w:tcPr>
          <w:p w14:paraId="4298B9D8"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nil"/>
              <w:right w:val="nil"/>
            </w:tcBorders>
            <w:shd w:val="clear" w:color="000000" w:fill="FAFBFD"/>
            <w:noWrap/>
            <w:vAlign w:val="bottom"/>
            <w:hideMark/>
          </w:tcPr>
          <w:p w14:paraId="781E5F7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0.02</w:t>
            </w:r>
          </w:p>
        </w:tc>
      </w:tr>
      <w:tr w:rsidR="004E10A7" w:rsidRPr="004E10A7" w14:paraId="7A07CF0E" w14:textId="77777777" w:rsidTr="004E10A7">
        <w:trPr>
          <w:trHeight w:val="20"/>
        </w:trPr>
        <w:tc>
          <w:tcPr>
            <w:tcW w:w="960" w:type="dxa"/>
            <w:tcBorders>
              <w:top w:val="nil"/>
              <w:left w:val="nil"/>
              <w:bottom w:val="single" w:sz="4" w:space="0" w:color="auto"/>
              <w:right w:val="nil"/>
            </w:tcBorders>
            <w:shd w:val="clear" w:color="auto" w:fill="auto"/>
            <w:noWrap/>
            <w:vAlign w:val="bottom"/>
            <w:hideMark/>
          </w:tcPr>
          <w:p w14:paraId="047A2D35"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2020</w:t>
            </w:r>
          </w:p>
        </w:tc>
        <w:tc>
          <w:tcPr>
            <w:tcW w:w="960" w:type="dxa"/>
            <w:tcBorders>
              <w:top w:val="nil"/>
              <w:left w:val="nil"/>
              <w:bottom w:val="single" w:sz="4" w:space="0" w:color="auto"/>
              <w:right w:val="nil"/>
            </w:tcBorders>
            <w:shd w:val="clear" w:color="000000" w:fill="81CB95"/>
            <w:noWrap/>
            <w:vAlign w:val="bottom"/>
            <w:hideMark/>
          </w:tcPr>
          <w:p w14:paraId="5E250080"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0.74</w:t>
            </w:r>
          </w:p>
        </w:tc>
        <w:tc>
          <w:tcPr>
            <w:tcW w:w="960" w:type="dxa"/>
            <w:tcBorders>
              <w:top w:val="nil"/>
              <w:left w:val="nil"/>
              <w:bottom w:val="single" w:sz="4" w:space="0" w:color="auto"/>
              <w:right w:val="nil"/>
            </w:tcBorders>
            <w:shd w:val="clear" w:color="000000" w:fill="D8EEE0"/>
            <w:noWrap/>
            <w:vAlign w:val="bottom"/>
            <w:hideMark/>
          </w:tcPr>
          <w:p w14:paraId="4C911BD2"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0.22</w:t>
            </w:r>
          </w:p>
        </w:tc>
        <w:tc>
          <w:tcPr>
            <w:tcW w:w="960" w:type="dxa"/>
            <w:tcBorders>
              <w:top w:val="nil"/>
              <w:left w:val="nil"/>
              <w:bottom w:val="single" w:sz="4" w:space="0" w:color="auto"/>
              <w:right w:val="nil"/>
            </w:tcBorders>
            <w:shd w:val="clear" w:color="000000" w:fill="FCFCFF"/>
            <w:noWrap/>
            <w:vAlign w:val="bottom"/>
            <w:hideMark/>
          </w:tcPr>
          <w:p w14:paraId="75E521A6"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248DFC1"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CFCFF"/>
            <w:noWrap/>
            <w:vAlign w:val="bottom"/>
            <w:hideMark/>
          </w:tcPr>
          <w:p w14:paraId="70BCD217"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0.00</w:t>
            </w:r>
          </w:p>
        </w:tc>
        <w:tc>
          <w:tcPr>
            <w:tcW w:w="960" w:type="dxa"/>
            <w:tcBorders>
              <w:top w:val="nil"/>
              <w:left w:val="nil"/>
              <w:bottom w:val="single" w:sz="4" w:space="0" w:color="auto"/>
              <w:right w:val="nil"/>
            </w:tcBorders>
            <w:shd w:val="clear" w:color="000000" w:fill="F6FAFA"/>
            <w:noWrap/>
            <w:vAlign w:val="bottom"/>
            <w:hideMark/>
          </w:tcPr>
          <w:p w14:paraId="16D4BA9D" w14:textId="77777777" w:rsidR="004E10A7" w:rsidRPr="004E10A7" w:rsidRDefault="004E10A7" w:rsidP="004E10A7">
            <w:pPr>
              <w:spacing w:after="0"/>
              <w:jc w:val="right"/>
              <w:rPr>
                <w:rFonts w:eastAsia="Times New Roman" w:cs="Times New Roman"/>
                <w:color w:val="000000"/>
                <w:sz w:val="18"/>
                <w:szCs w:val="18"/>
              </w:rPr>
            </w:pPr>
            <w:r w:rsidRPr="004E10A7">
              <w:rPr>
                <w:rFonts w:eastAsia="Times New Roman" w:cs="Times New Roman"/>
                <w:color w:val="000000"/>
                <w:sz w:val="18"/>
                <w:szCs w:val="18"/>
              </w:rPr>
              <w:t>0.04</w:t>
            </w:r>
          </w:p>
        </w:tc>
      </w:tr>
    </w:tbl>
    <w:p w14:paraId="7E5C19E3" w14:textId="189F4ADE" w:rsidR="009D65E7" w:rsidRPr="0087267B" w:rsidRDefault="004E10A7" w:rsidP="009D65E7">
      <w:pPr>
        <w:rPr>
          <w:highlight w:val="lightGray"/>
        </w:rPr>
      </w:pPr>
      <w:r>
        <w:rPr>
          <w:highlight w:val="lightGray"/>
        </w:rPr>
        <w:br w:type="textWrapping" w:clear="all"/>
      </w:r>
    </w:p>
    <w:p w14:paraId="4CE636B7" w14:textId="613391B4" w:rsidR="000B2B93" w:rsidRPr="0087267B" w:rsidRDefault="000B2B93">
      <w:pPr>
        <w:spacing w:after="160" w:line="259" w:lineRule="auto"/>
        <w:rPr>
          <w:iCs/>
          <w:color w:val="000000" w:themeColor="text1"/>
          <w:szCs w:val="18"/>
          <w:highlight w:val="lightGray"/>
        </w:rPr>
      </w:pPr>
      <w:bookmarkStart w:id="72" w:name="_Ref402384251"/>
    </w:p>
    <w:p w14:paraId="5F7A68D4" w14:textId="0574D8CD" w:rsidR="009A4C99" w:rsidRDefault="009A4C99" w:rsidP="00DD6D62">
      <w:pPr>
        <w:pStyle w:val="SAFETableCaption"/>
      </w:pPr>
      <w:bookmarkStart w:id="73" w:name="_Ref465717404"/>
      <w:r w:rsidRPr="0033235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4</w:t>
      </w:r>
      <w:r w:rsidR="008226C8">
        <w:rPr>
          <w:noProof/>
        </w:rPr>
        <w:fldChar w:fldCharType="end"/>
      </w:r>
      <w:bookmarkEnd w:id="72"/>
      <w:bookmarkEnd w:id="73"/>
      <w:r w:rsidRPr="0033235D">
        <w:t>. Combined proportions of catch of flathead sole and Bering flounder (Hippoglossoides spp.) by NMFS reporting area</w:t>
      </w:r>
      <w:r w:rsidR="008E69A7" w:rsidRPr="0033235D">
        <w:t xml:space="preserve"> in recent years</w:t>
      </w:r>
      <w:r w:rsidRPr="0033235D">
        <w:t xml:space="preserve">. </w:t>
      </w:r>
      <w:r w:rsidR="000129A7" w:rsidRPr="0033235D">
        <w:t xml:space="preserve">Proportions are shown </w:t>
      </w:r>
      <w:r w:rsidR="008F50C7" w:rsidRPr="0033235D">
        <w:t>on a scale of white to dark green</w:t>
      </w:r>
      <w:r w:rsidR="000129A7" w:rsidRPr="0033235D">
        <w:t>, with the lowest proportions in white and the highest proportions</w:t>
      </w:r>
      <w:r w:rsidR="008F50C7" w:rsidRPr="0033235D">
        <w:t xml:space="preserve"> in dark green</w:t>
      </w:r>
      <w:r w:rsidR="009A4F7A" w:rsidRPr="0033235D">
        <w:t>.</w:t>
      </w:r>
      <w:r w:rsidR="00AF175C">
        <w:t xml:space="preserve"> Catches in 2020 are through 10/26/2020.</w:t>
      </w:r>
    </w:p>
    <w:tbl>
      <w:tblPr>
        <w:tblW w:w="5000" w:type="pct"/>
        <w:tblLook w:val="04A0" w:firstRow="1" w:lastRow="0" w:firstColumn="1" w:lastColumn="0" w:noHBand="0" w:noVBand="1"/>
      </w:tblPr>
      <w:tblGrid>
        <w:gridCol w:w="684"/>
        <w:gridCol w:w="578"/>
        <w:gridCol w:w="577"/>
        <w:gridCol w:w="577"/>
        <w:gridCol w:w="577"/>
        <w:gridCol w:w="577"/>
        <w:gridCol w:w="577"/>
        <w:gridCol w:w="577"/>
        <w:gridCol w:w="578"/>
        <w:gridCol w:w="578"/>
        <w:gridCol w:w="580"/>
        <w:gridCol w:w="580"/>
        <w:gridCol w:w="580"/>
        <w:gridCol w:w="580"/>
        <w:gridCol w:w="580"/>
        <w:gridCol w:w="580"/>
      </w:tblGrid>
      <w:tr w:rsidR="00A66A38" w:rsidRPr="00AF175C" w14:paraId="442E741D" w14:textId="77777777" w:rsidTr="00AF175C">
        <w:trPr>
          <w:trHeight w:val="20"/>
        </w:trPr>
        <w:tc>
          <w:tcPr>
            <w:tcW w:w="365" w:type="pct"/>
            <w:tcBorders>
              <w:top w:val="single" w:sz="8" w:space="0" w:color="auto"/>
              <w:left w:val="nil"/>
              <w:bottom w:val="single" w:sz="8" w:space="0" w:color="auto"/>
              <w:right w:val="nil"/>
            </w:tcBorders>
            <w:shd w:val="clear" w:color="auto" w:fill="auto"/>
            <w:noWrap/>
            <w:vAlign w:val="center"/>
            <w:hideMark/>
          </w:tcPr>
          <w:p w14:paraId="0E66E359" w14:textId="77777777" w:rsidR="00A66A38" w:rsidRPr="00A66A38" w:rsidRDefault="00A66A38" w:rsidP="00A66A38">
            <w:pPr>
              <w:spacing w:after="0"/>
              <w:jc w:val="center"/>
              <w:rPr>
                <w:rFonts w:eastAsia="Times New Roman" w:cs="Times New Roman"/>
                <w:b/>
                <w:bCs/>
                <w:color w:val="000000"/>
                <w:sz w:val="20"/>
                <w:szCs w:val="20"/>
              </w:rPr>
            </w:pPr>
            <w:r w:rsidRPr="00A66A38">
              <w:rPr>
                <w:rFonts w:eastAsia="Times New Roman" w:cs="Times New Roman"/>
                <w:b/>
                <w:bCs/>
                <w:color w:val="000000"/>
                <w:sz w:val="20"/>
                <w:szCs w:val="20"/>
              </w:rPr>
              <w:t>Year</w:t>
            </w:r>
          </w:p>
        </w:tc>
        <w:tc>
          <w:tcPr>
            <w:tcW w:w="308" w:type="pct"/>
            <w:tcBorders>
              <w:top w:val="single" w:sz="8" w:space="0" w:color="auto"/>
              <w:left w:val="single" w:sz="8" w:space="0" w:color="auto"/>
              <w:bottom w:val="single" w:sz="8" w:space="0" w:color="auto"/>
              <w:right w:val="nil"/>
            </w:tcBorders>
            <w:shd w:val="clear" w:color="auto" w:fill="auto"/>
            <w:noWrap/>
            <w:vAlign w:val="center"/>
            <w:hideMark/>
          </w:tcPr>
          <w:p w14:paraId="1C2C7E56"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508</w:t>
            </w:r>
          </w:p>
        </w:tc>
        <w:tc>
          <w:tcPr>
            <w:tcW w:w="308" w:type="pct"/>
            <w:tcBorders>
              <w:top w:val="single" w:sz="8" w:space="0" w:color="auto"/>
              <w:left w:val="nil"/>
              <w:bottom w:val="single" w:sz="8" w:space="0" w:color="auto"/>
              <w:right w:val="nil"/>
            </w:tcBorders>
            <w:shd w:val="clear" w:color="auto" w:fill="auto"/>
            <w:noWrap/>
            <w:vAlign w:val="center"/>
            <w:hideMark/>
          </w:tcPr>
          <w:p w14:paraId="71F77B23"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509</w:t>
            </w:r>
          </w:p>
        </w:tc>
        <w:tc>
          <w:tcPr>
            <w:tcW w:w="308" w:type="pct"/>
            <w:tcBorders>
              <w:top w:val="single" w:sz="8" w:space="0" w:color="auto"/>
              <w:left w:val="nil"/>
              <w:bottom w:val="single" w:sz="8" w:space="0" w:color="auto"/>
              <w:right w:val="nil"/>
            </w:tcBorders>
            <w:shd w:val="clear" w:color="auto" w:fill="auto"/>
            <w:noWrap/>
            <w:vAlign w:val="center"/>
            <w:hideMark/>
          </w:tcPr>
          <w:p w14:paraId="3E3BDC02"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512</w:t>
            </w:r>
          </w:p>
        </w:tc>
        <w:tc>
          <w:tcPr>
            <w:tcW w:w="308" w:type="pct"/>
            <w:tcBorders>
              <w:top w:val="single" w:sz="8" w:space="0" w:color="auto"/>
              <w:left w:val="nil"/>
              <w:bottom w:val="single" w:sz="8" w:space="0" w:color="auto"/>
              <w:right w:val="nil"/>
            </w:tcBorders>
            <w:shd w:val="clear" w:color="auto" w:fill="auto"/>
            <w:noWrap/>
            <w:vAlign w:val="center"/>
            <w:hideMark/>
          </w:tcPr>
          <w:p w14:paraId="197420F4"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513</w:t>
            </w:r>
          </w:p>
        </w:tc>
        <w:tc>
          <w:tcPr>
            <w:tcW w:w="308" w:type="pct"/>
            <w:tcBorders>
              <w:top w:val="single" w:sz="8" w:space="0" w:color="auto"/>
              <w:left w:val="nil"/>
              <w:bottom w:val="single" w:sz="8" w:space="0" w:color="auto"/>
              <w:right w:val="nil"/>
            </w:tcBorders>
            <w:shd w:val="clear" w:color="auto" w:fill="auto"/>
            <w:noWrap/>
            <w:vAlign w:val="center"/>
            <w:hideMark/>
          </w:tcPr>
          <w:p w14:paraId="1720FD85"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514</w:t>
            </w:r>
          </w:p>
        </w:tc>
        <w:tc>
          <w:tcPr>
            <w:tcW w:w="308" w:type="pct"/>
            <w:tcBorders>
              <w:top w:val="single" w:sz="8" w:space="0" w:color="auto"/>
              <w:left w:val="nil"/>
              <w:bottom w:val="single" w:sz="8" w:space="0" w:color="auto"/>
              <w:right w:val="nil"/>
            </w:tcBorders>
            <w:shd w:val="clear" w:color="auto" w:fill="auto"/>
            <w:noWrap/>
            <w:vAlign w:val="center"/>
            <w:hideMark/>
          </w:tcPr>
          <w:p w14:paraId="67AA98B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516</w:t>
            </w:r>
          </w:p>
        </w:tc>
        <w:tc>
          <w:tcPr>
            <w:tcW w:w="308" w:type="pct"/>
            <w:tcBorders>
              <w:top w:val="single" w:sz="8" w:space="0" w:color="auto"/>
              <w:left w:val="nil"/>
              <w:bottom w:val="single" w:sz="8" w:space="0" w:color="auto"/>
              <w:right w:val="nil"/>
            </w:tcBorders>
            <w:shd w:val="clear" w:color="auto" w:fill="auto"/>
            <w:noWrap/>
            <w:vAlign w:val="center"/>
            <w:hideMark/>
          </w:tcPr>
          <w:p w14:paraId="16B2075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517</w:t>
            </w:r>
          </w:p>
        </w:tc>
        <w:tc>
          <w:tcPr>
            <w:tcW w:w="309" w:type="pct"/>
            <w:tcBorders>
              <w:top w:val="single" w:sz="8" w:space="0" w:color="auto"/>
              <w:left w:val="nil"/>
              <w:bottom w:val="single" w:sz="8" w:space="0" w:color="auto"/>
              <w:right w:val="nil"/>
            </w:tcBorders>
            <w:shd w:val="clear" w:color="auto" w:fill="auto"/>
            <w:noWrap/>
            <w:vAlign w:val="center"/>
            <w:hideMark/>
          </w:tcPr>
          <w:p w14:paraId="46D154E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518</w:t>
            </w:r>
          </w:p>
        </w:tc>
        <w:tc>
          <w:tcPr>
            <w:tcW w:w="309" w:type="pct"/>
            <w:tcBorders>
              <w:top w:val="single" w:sz="8" w:space="0" w:color="auto"/>
              <w:left w:val="nil"/>
              <w:bottom w:val="single" w:sz="8" w:space="0" w:color="auto"/>
              <w:right w:val="nil"/>
            </w:tcBorders>
            <w:shd w:val="clear" w:color="auto" w:fill="auto"/>
            <w:noWrap/>
            <w:vAlign w:val="center"/>
            <w:hideMark/>
          </w:tcPr>
          <w:p w14:paraId="67B3CF47"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519</w:t>
            </w:r>
          </w:p>
        </w:tc>
        <w:tc>
          <w:tcPr>
            <w:tcW w:w="310" w:type="pct"/>
            <w:tcBorders>
              <w:top w:val="single" w:sz="8" w:space="0" w:color="auto"/>
              <w:left w:val="nil"/>
              <w:bottom w:val="single" w:sz="8" w:space="0" w:color="auto"/>
              <w:right w:val="nil"/>
            </w:tcBorders>
            <w:shd w:val="clear" w:color="auto" w:fill="auto"/>
            <w:noWrap/>
            <w:vAlign w:val="center"/>
            <w:hideMark/>
          </w:tcPr>
          <w:p w14:paraId="7823C60F"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521</w:t>
            </w:r>
          </w:p>
        </w:tc>
        <w:tc>
          <w:tcPr>
            <w:tcW w:w="310" w:type="pct"/>
            <w:tcBorders>
              <w:top w:val="single" w:sz="8" w:space="0" w:color="auto"/>
              <w:left w:val="nil"/>
              <w:bottom w:val="single" w:sz="8" w:space="0" w:color="auto"/>
              <w:right w:val="nil"/>
            </w:tcBorders>
            <w:shd w:val="clear" w:color="auto" w:fill="auto"/>
            <w:noWrap/>
            <w:vAlign w:val="center"/>
            <w:hideMark/>
          </w:tcPr>
          <w:p w14:paraId="0F72238A"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523</w:t>
            </w:r>
          </w:p>
        </w:tc>
        <w:tc>
          <w:tcPr>
            <w:tcW w:w="310" w:type="pct"/>
            <w:tcBorders>
              <w:top w:val="single" w:sz="8" w:space="0" w:color="auto"/>
              <w:left w:val="nil"/>
              <w:bottom w:val="single" w:sz="8" w:space="0" w:color="auto"/>
              <w:right w:val="nil"/>
            </w:tcBorders>
            <w:shd w:val="clear" w:color="auto" w:fill="auto"/>
            <w:noWrap/>
            <w:vAlign w:val="center"/>
            <w:hideMark/>
          </w:tcPr>
          <w:p w14:paraId="28CA22CD"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524</w:t>
            </w:r>
          </w:p>
        </w:tc>
        <w:tc>
          <w:tcPr>
            <w:tcW w:w="310" w:type="pct"/>
            <w:tcBorders>
              <w:top w:val="single" w:sz="8" w:space="0" w:color="auto"/>
              <w:left w:val="nil"/>
              <w:bottom w:val="single" w:sz="8" w:space="0" w:color="auto"/>
              <w:right w:val="nil"/>
            </w:tcBorders>
            <w:shd w:val="clear" w:color="auto" w:fill="auto"/>
            <w:noWrap/>
            <w:vAlign w:val="center"/>
            <w:hideMark/>
          </w:tcPr>
          <w:p w14:paraId="6DA5D8C1"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541</w:t>
            </w:r>
          </w:p>
        </w:tc>
        <w:tc>
          <w:tcPr>
            <w:tcW w:w="310" w:type="pct"/>
            <w:tcBorders>
              <w:top w:val="single" w:sz="8" w:space="0" w:color="auto"/>
              <w:left w:val="nil"/>
              <w:bottom w:val="single" w:sz="8" w:space="0" w:color="auto"/>
              <w:right w:val="nil"/>
            </w:tcBorders>
            <w:shd w:val="clear" w:color="auto" w:fill="auto"/>
            <w:noWrap/>
            <w:vAlign w:val="center"/>
            <w:hideMark/>
          </w:tcPr>
          <w:p w14:paraId="0E794C7E"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542</w:t>
            </w:r>
          </w:p>
        </w:tc>
        <w:tc>
          <w:tcPr>
            <w:tcW w:w="310" w:type="pct"/>
            <w:tcBorders>
              <w:top w:val="single" w:sz="8" w:space="0" w:color="auto"/>
              <w:left w:val="nil"/>
              <w:bottom w:val="single" w:sz="8" w:space="0" w:color="auto"/>
              <w:right w:val="nil"/>
            </w:tcBorders>
            <w:shd w:val="clear" w:color="auto" w:fill="auto"/>
            <w:noWrap/>
            <w:vAlign w:val="center"/>
            <w:hideMark/>
          </w:tcPr>
          <w:p w14:paraId="5E78324C" w14:textId="77777777" w:rsidR="00A66A38" w:rsidRPr="00A66A38" w:rsidRDefault="00A66A38" w:rsidP="00A66A38">
            <w:pPr>
              <w:spacing w:after="0"/>
              <w:jc w:val="right"/>
              <w:rPr>
                <w:rFonts w:eastAsia="Times New Roman" w:cs="Times New Roman"/>
                <w:b/>
                <w:bCs/>
                <w:color w:val="000000"/>
                <w:sz w:val="20"/>
                <w:szCs w:val="20"/>
              </w:rPr>
            </w:pPr>
            <w:r w:rsidRPr="00A66A38">
              <w:rPr>
                <w:rFonts w:eastAsia="Times New Roman" w:cs="Times New Roman"/>
                <w:b/>
                <w:bCs/>
                <w:color w:val="000000"/>
                <w:sz w:val="20"/>
                <w:szCs w:val="20"/>
              </w:rPr>
              <w:t>543</w:t>
            </w:r>
          </w:p>
        </w:tc>
      </w:tr>
      <w:tr w:rsidR="00A66A38" w:rsidRPr="00AF175C" w14:paraId="5A2A21D3" w14:textId="77777777" w:rsidTr="00AF175C">
        <w:trPr>
          <w:trHeight w:val="20"/>
        </w:trPr>
        <w:tc>
          <w:tcPr>
            <w:tcW w:w="365" w:type="pct"/>
            <w:tcBorders>
              <w:top w:val="nil"/>
              <w:left w:val="nil"/>
              <w:bottom w:val="nil"/>
              <w:right w:val="nil"/>
            </w:tcBorders>
            <w:shd w:val="clear" w:color="auto" w:fill="auto"/>
            <w:noWrap/>
            <w:vAlign w:val="center"/>
            <w:hideMark/>
          </w:tcPr>
          <w:p w14:paraId="4529429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1992</w:t>
            </w:r>
          </w:p>
        </w:tc>
        <w:tc>
          <w:tcPr>
            <w:tcW w:w="308" w:type="pct"/>
            <w:tcBorders>
              <w:top w:val="nil"/>
              <w:left w:val="single" w:sz="8" w:space="0" w:color="auto"/>
              <w:bottom w:val="nil"/>
              <w:right w:val="nil"/>
            </w:tcBorders>
            <w:shd w:val="clear" w:color="000000" w:fill="FCFCFF"/>
            <w:noWrap/>
            <w:vAlign w:val="center"/>
            <w:hideMark/>
          </w:tcPr>
          <w:p w14:paraId="5AEC9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DDE"/>
            <w:noWrap/>
            <w:vAlign w:val="center"/>
            <w:hideMark/>
          </w:tcPr>
          <w:p w14:paraId="41110B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45E435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5EF659A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EFF7F4"/>
            <w:noWrap/>
            <w:vAlign w:val="center"/>
            <w:hideMark/>
          </w:tcPr>
          <w:p w14:paraId="2BDA6C9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75844ED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FEAD8"/>
            <w:noWrap/>
            <w:vAlign w:val="center"/>
            <w:hideMark/>
          </w:tcPr>
          <w:p w14:paraId="6FD18F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557E1C2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620BA4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8BCF9E"/>
            <w:noWrap/>
            <w:vAlign w:val="center"/>
            <w:hideMark/>
          </w:tcPr>
          <w:p w14:paraId="73A3EE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10" w:type="pct"/>
            <w:tcBorders>
              <w:top w:val="nil"/>
              <w:left w:val="nil"/>
              <w:bottom w:val="nil"/>
              <w:right w:val="nil"/>
            </w:tcBorders>
            <w:shd w:val="clear" w:color="000000" w:fill="F6FAFA"/>
            <w:noWrap/>
            <w:vAlign w:val="center"/>
            <w:hideMark/>
          </w:tcPr>
          <w:p w14:paraId="72FFFD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AFCFD"/>
            <w:noWrap/>
            <w:vAlign w:val="center"/>
            <w:hideMark/>
          </w:tcPr>
          <w:p w14:paraId="61A779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70F997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2454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631A8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FAECB44" w14:textId="77777777" w:rsidTr="00AF175C">
        <w:trPr>
          <w:trHeight w:val="20"/>
        </w:trPr>
        <w:tc>
          <w:tcPr>
            <w:tcW w:w="365" w:type="pct"/>
            <w:tcBorders>
              <w:top w:val="nil"/>
              <w:left w:val="nil"/>
              <w:bottom w:val="nil"/>
              <w:right w:val="nil"/>
            </w:tcBorders>
            <w:shd w:val="clear" w:color="auto" w:fill="auto"/>
            <w:noWrap/>
            <w:vAlign w:val="center"/>
            <w:hideMark/>
          </w:tcPr>
          <w:p w14:paraId="1D608F6B"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1993</w:t>
            </w:r>
          </w:p>
        </w:tc>
        <w:tc>
          <w:tcPr>
            <w:tcW w:w="308" w:type="pct"/>
            <w:tcBorders>
              <w:top w:val="nil"/>
              <w:left w:val="single" w:sz="8" w:space="0" w:color="auto"/>
              <w:bottom w:val="nil"/>
              <w:right w:val="nil"/>
            </w:tcBorders>
            <w:shd w:val="clear" w:color="000000" w:fill="FCFCFF"/>
            <w:noWrap/>
            <w:vAlign w:val="center"/>
            <w:hideMark/>
          </w:tcPr>
          <w:p w14:paraId="1C6AC7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6D0"/>
            <w:noWrap/>
            <w:vAlign w:val="center"/>
            <w:hideMark/>
          </w:tcPr>
          <w:p w14:paraId="477BF0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78D85D3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FD0A1"/>
            <w:noWrap/>
            <w:vAlign w:val="center"/>
            <w:hideMark/>
          </w:tcPr>
          <w:p w14:paraId="1F7D02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0.39</w:t>
            </w:r>
          </w:p>
        </w:tc>
        <w:tc>
          <w:tcPr>
            <w:tcW w:w="308" w:type="pct"/>
            <w:tcBorders>
              <w:top w:val="nil"/>
              <w:left w:val="nil"/>
              <w:bottom w:val="nil"/>
              <w:right w:val="nil"/>
            </w:tcBorders>
            <w:shd w:val="clear" w:color="000000" w:fill="F6FAFA"/>
            <w:noWrap/>
            <w:vAlign w:val="center"/>
            <w:hideMark/>
          </w:tcPr>
          <w:p w14:paraId="19CBB05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BFD"/>
            <w:noWrap/>
            <w:vAlign w:val="center"/>
            <w:hideMark/>
          </w:tcPr>
          <w:p w14:paraId="363976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9EEE1"/>
            <w:noWrap/>
            <w:vAlign w:val="center"/>
            <w:hideMark/>
          </w:tcPr>
          <w:p w14:paraId="5591D4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567FDE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297B7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9E1C6"/>
            <w:noWrap/>
            <w:vAlign w:val="center"/>
            <w:hideMark/>
          </w:tcPr>
          <w:p w14:paraId="1156A48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10" w:type="pct"/>
            <w:tcBorders>
              <w:top w:val="nil"/>
              <w:left w:val="nil"/>
              <w:bottom w:val="nil"/>
              <w:right w:val="nil"/>
            </w:tcBorders>
            <w:shd w:val="clear" w:color="000000" w:fill="FAFCFE"/>
            <w:noWrap/>
            <w:vAlign w:val="center"/>
            <w:hideMark/>
          </w:tcPr>
          <w:p w14:paraId="43F370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9FBFD"/>
            <w:noWrap/>
            <w:vAlign w:val="center"/>
            <w:hideMark/>
          </w:tcPr>
          <w:p w14:paraId="6D2F76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0D865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B4B0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E87A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E96E74D" w14:textId="77777777" w:rsidTr="00AF175C">
        <w:trPr>
          <w:trHeight w:val="20"/>
        </w:trPr>
        <w:tc>
          <w:tcPr>
            <w:tcW w:w="365" w:type="pct"/>
            <w:tcBorders>
              <w:top w:val="nil"/>
              <w:left w:val="nil"/>
              <w:bottom w:val="nil"/>
              <w:right w:val="nil"/>
            </w:tcBorders>
            <w:shd w:val="clear" w:color="auto" w:fill="auto"/>
            <w:noWrap/>
            <w:vAlign w:val="center"/>
            <w:hideMark/>
          </w:tcPr>
          <w:p w14:paraId="6FB8FE10"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1994</w:t>
            </w:r>
          </w:p>
        </w:tc>
        <w:tc>
          <w:tcPr>
            <w:tcW w:w="308" w:type="pct"/>
            <w:tcBorders>
              <w:top w:val="nil"/>
              <w:left w:val="single" w:sz="8" w:space="0" w:color="auto"/>
              <w:bottom w:val="nil"/>
              <w:right w:val="nil"/>
            </w:tcBorders>
            <w:shd w:val="clear" w:color="000000" w:fill="FCFCFF"/>
            <w:noWrap/>
            <w:vAlign w:val="center"/>
            <w:hideMark/>
          </w:tcPr>
          <w:p w14:paraId="26F7B0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4ECDC"/>
            <w:noWrap/>
            <w:vAlign w:val="center"/>
            <w:hideMark/>
          </w:tcPr>
          <w:p w14:paraId="073B5F7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0BC941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4D2A5"/>
            <w:noWrap/>
            <w:vAlign w:val="center"/>
            <w:hideMark/>
          </w:tcPr>
          <w:p w14:paraId="42DBED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08" w:type="pct"/>
            <w:tcBorders>
              <w:top w:val="nil"/>
              <w:left w:val="nil"/>
              <w:bottom w:val="nil"/>
              <w:right w:val="nil"/>
            </w:tcBorders>
            <w:shd w:val="clear" w:color="000000" w:fill="FCFCFF"/>
            <w:noWrap/>
            <w:vAlign w:val="center"/>
            <w:hideMark/>
          </w:tcPr>
          <w:p w14:paraId="0A3C24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4F9F8"/>
            <w:noWrap/>
            <w:vAlign w:val="center"/>
            <w:hideMark/>
          </w:tcPr>
          <w:p w14:paraId="4049A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B6E0C2"/>
            <w:noWrap/>
            <w:vAlign w:val="center"/>
            <w:hideMark/>
          </w:tcPr>
          <w:p w14:paraId="651D60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3317CD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BFD"/>
            <w:noWrap/>
            <w:vAlign w:val="center"/>
            <w:hideMark/>
          </w:tcPr>
          <w:p w14:paraId="332ADB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0E3C84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2C54D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63423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954D17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F56D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7946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8F1D29C" w14:textId="77777777" w:rsidTr="00AF175C">
        <w:trPr>
          <w:trHeight w:val="20"/>
        </w:trPr>
        <w:tc>
          <w:tcPr>
            <w:tcW w:w="365" w:type="pct"/>
            <w:tcBorders>
              <w:top w:val="nil"/>
              <w:left w:val="nil"/>
              <w:bottom w:val="nil"/>
              <w:right w:val="nil"/>
            </w:tcBorders>
            <w:shd w:val="clear" w:color="auto" w:fill="auto"/>
            <w:noWrap/>
            <w:vAlign w:val="center"/>
            <w:hideMark/>
          </w:tcPr>
          <w:p w14:paraId="0E344EE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1995</w:t>
            </w:r>
          </w:p>
        </w:tc>
        <w:tc>
          <w:tcPr>
            <w:tcW w:w="308" w:type="pct"/>
            <w:tcBorders>
              <w:top w:val="nil"/>
              <w:left w:val="single" w:sz="8" w:space="0" w:color="auto"/>
              <w:bottom w:val="nil"/>
              <w:right w:val="nil"/>
            </w:tcBorders>
            <w:shd w:val="clear" w:color="000000" w:fill="FCFCFF"/>
            <w:noWrap/>
            <w:vAlign w:val="center"/>
            <w:hideMark/>
          </w:tcPr>
          <w:p w14:paraId="07C333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8E7D2"/>
            <w:noWrap/>
            <w:vAlign w:val="center"/>
            <w:hideMark/>
          </w:tcPr>
          <w:p w14:paraId="668C68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38195D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E9D"/>
            <w:noWrap/>
            <w:vAlign w:val="center"/>
            <w:hideMark/>
          </w:tcPr>
          <w:p w14:paraId="0D5F2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BFCFE"/>
            <w:noWrap/>
            <w:vAlign w:val="center"/>
            <w:hideMark/>
          </w:tcPr>
          <w:p w14:paraId="176FEE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3C1C7A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2DEBF"/>
            <w:noWrap/>
            <w:vAlign w:val="center"/>
            <w:hideMark/>
          </w:tcPr>
          <w:p w14:paraId="2B9C81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09" w:type="pct"/>
            <w:tcBorders>
              <w:top w:val="nil"/>
              <w:left w:val="nil"/>
              <w:bottom w:val="nil"/>
              <w:right w:val="nil"/>
            </w:tcBorders>
            <w:shd w:val="clear" w:color="000000" w:fill="FCFCFF"/>
            <w:noWrap/>
            <w:vAlign w:val="center"/>
            <w:hideMark/>
          </w:tcPr>
          <w:p w14:paraId="2E1CBB0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F401CB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799A672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337438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B137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AFB8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153B18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2CF62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B11DD26" w14:textId="77777777" w:rsidTr="00AF175C">
        <w:trPr>
          <w:trHeight w:val="20"/>
        </w:trPr>
        <w:tc>
          <w:tcPr>
            <w:tcW w:w="365" w:type="pct"/>
            <w:tcBorders>
              <w:top w:val="nil"/>
              <w:left w:val="nil"/>
              <w:bottom w:val="nil"/>
              <w:right w:val="nil"/>
            </w:tcBorders>
            <w:shd w:val="clear" w:color="auto" w:fill="auto"/>
            <w:noWrap/>
            <w:vAlign w:val="center"/>
            <w:hideMark/>
          </w:tcPr>
          <w:p w14:paraId="6029797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1996</w:t>
            </w:r>
          </w:p>
        </w:tc>
        <w:tc>
          <w:tcPr>
            <w:tcW w:w="308" w:type="pct"/>
            <w:tcBorders>
              <w:top w:val="nil"/>
              <w:left w:val="single" w:sz="8" w:space="0" w:color="auto"/>
              <w:bottom w:val="nil"/>
              <w:right w:val="nil"/>
            </w:tcBorders>
            <w:shd w:val="clear" w:color="000000" w:fill="FCFCFF"/>
            <w:noWrap/>
            <w:vAlign w:val="center"/>
            <w:hideMark/>
          </w:tcPr>
          <w:p w14:paraId="3226DA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3D8B2"/>
            <w:noWrap/>
            <w:vAlign w:val="center"/>
            <w:hideMark/>
          </w:tcPr>
          <w:p w14:paraId="179080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1DAA1C5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5AC"/>
            <w:noWrap/>
            <w:vAlign w:val="center"/>
            <w:hideMark/>
          </w:tcPr>
          <w:p w14:paraId="220E87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BFCFE"/>
            <w:noWrap/>
            <w:vAlign w:val="center"/>
            <w:hideMark/>
          </w:tcPr>
          <w:p w14:paraId="226D6B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5AB012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6E0C3"/>
            <w:noWrap/>
            <w:vAlign w:val="center"/>
            <w:hideMark/>
          </w:tcPr>
          <w:p w14:paraId="2FBC2D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9" w:type="pct"/>
            <w:tcBorders>
              <w:top w:val="nil"/>
              <w:left w:val="nil"/>
              <w:bottom w:val="nil"/>
              <w:right w:val="nil"/>
            </w:tcBorders>
            <w:shd w:val="clear" w:color="000000" w:fill="FCFCFF"/>
            <w:noWrap/>
            <w:vAlign w:val="center"/>
            <w:hideMark/>
          </w:tcPr>
          <w:p w14:paraId="6128AE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0BC66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BF5F0"/>
            <w:noWrap/>
            <w:vAlign w:val="center"/>
            <w:hideMark/>
          </w:tcPr>
          <w:p w14:paraId="06BEE1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63E411C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3F8B8D2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7B428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57919D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1E0E0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7B952B8" w14:textId="77777777" w:rsidTr="00AF175C">
        <w:trPr>
          <w:trHeight w:val="20"/>
        </w:trPr>
        <w:tc>
          <w:tcPr>
            <w:tcW w:w="365" w:type="pct"/>
            <w:tcBorders>
              <w:top w:val="nil"/>
              <w:left w:val="nil"/>
              <w:bottom w:val="nil"/>
              <w:right w:val="nil"/>
            </w:tcBorders>
            <w:shd w:val="clear" w:color="auto" w:fill="auto"/>
            <w:noWrap/>
            <w:vAlign w:val="center"/>
            <w:hideMark/>
          </w:tcPr>
          <w:p w14:paraId="775DF9A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1997</w:t>
            </w:r>
          </w:p>
        </w:tc>
        <w:tc>
          <w:tcPr>
            <w:tcW w:w="308" w:type="pct"/>
            <w:tcBorders>
              <w:top w:val="nil"/>
              <w:left w:val="single" w:sz="8" w:space="0" w:color="auto"/>
              <w:bottom w:val="nil"/>
              <w:right w:val="nil"/>
            </w:tcBorders>
            <w:shd w:val="clear" w:color="000000" w:fill="FCFCFF"/>
            <w:noWrap/>
            <w:vAlign w:val="center"/>
            <w:hideMark/>
          </w:tcPr>
          <w:p w14:paraId="6B3F8FC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7D3"/>
            <w:noWrap/>
            <w:vAlign w:val="center"/>
            <w:hideMark/>
          </w:tcPr>
          <w:p w14:paraId="007C895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44AE58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7D3A8"/>
            <w:noWrap/>
            <w:vAlign w:val="center"/>
            <w:hideMark/>
          </w:tcPr>
          <w:p w14:paraId="6F927E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08" w:type="pct"/>
            <w:tcBorders>
              <w:top w:val="nil"/>
              <w:left w:val="nil"/>
              <w:bottom w:val="nil"/>
              <w:right w:val="nil"/>
            </w:tcBorders>
            <w:shd w:val="clear" w:color="000000" w:fill="FBFCFE"/>
            <w:noWrap/>
            <w:vAlign w:val="center"/>
            <w:hideMark/>
          </w:tcPr>
          <w:p w14:paraId="6211B6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BFCFE"/>
            <w:noWrap/>
            <w:vAlign w:val="center"/>
            <w:hideMark/>
          </w:tcPr>
          <w:p w14:paraId="5C91DF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CD6AD"/>
            <w:noWrap/>
            <w:vAlign w:val="center"/>
            <w:hideMark/>
          </w:tcPr>
          <w:p w14:paraId="63325D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9" w:type="pct"/>
            <w:tcBorders>
              <w:top w:val="nil"/>
              <w:left w:val="nil"/>
              <w:bottom w:val="nil"/>
              <w:right w:val="nil"/>
            </w:tcBorders>
            <w:shd w:val="clear" w:color="000000" w:fill="FCFCFF"/>
            <w:noWrap/>
            <w:vAlign w:val="center"/>
            <w:hideMark/>
          </w:tcPr>
          <w:p w14:paraId="1E3FC7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FCEBE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4F2EA"/>
            <w:noWrap/>
            <w:vAlign w:val="center"/>
            <w:hideMark/>
          </w:tcPr>
          <w:p w14:paraId="096C3E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18A3CB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ECFD4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61F5F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C90F3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D70A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9A02475" w14:textId="77777777" w:rsidTr="00AF175C">
        <w:trPr>
          <w:trHeight w:val="20"/>
        </w:trPr>
        <w:tc>
          <w:tcPr>
            <w:tcW w:w="365" w:type="pct"/>
            <w:tcBorders>
              <w:top w:val="nil"/>
              <w:left w:val="nil"/>
              <w:bottom w:val="nil"/>
              <w:right w:val="nil"/>
            </w:tcBorders>
            <w:shd w:val="clear" w:color="auto" w:fill="auto"/>
            <w:noWrap/>
            <w:vAlign w:val="center"/>
            <w:hideMark/>
          </w:tcPr>
          <w:p w14:paraId="5BA72E5D"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1998</w:t>
            </w:r>
          </w:p>
        </w:tc>
        <w:tc>
          <w:tcPr>
            <w:tcW w:w="308" w:type="pct"/>
            <w:tcBorders>
              <w:top w:val="nil"/>
              <w:left w:val="single" w:sz="8" w:space="0" w:color="auto"/>
              <w:bottom w:val="nil"/>
              <w:right w:val="nil"/>
            </w:tcBorders>
            <w:shd w:val="clear" w:color="000000" w:fill="FCFCFF"/>
            <w:noWrap/>
            <w:vAlign w:val="center"/>
            <w:hideMark/>
          </w:tcPr>
          <w:p w14:paraId="37AA97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FE4CA"/>
            <w:noWrap/>
            <w:vAlign w:val="center"/>
            <w:hideMark/>
          </w:tcPr>
          <w:p w14:paraId="2686C5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0.22</w:t>
            </w:r>
          </w:p>
        </w:tc>
        <w:tc>
          <w:tcPr>
            <w:tcW w:w="308" w:type="pct"/>
            <w:tcBorders>
              <w:top w:val="nil"/>
              <w:left w:val="nil"/>
              <w:bottom w:val="nil"/>
              <w:right w:val="nil"/>
            </w:tcBorders>
            <w:shd w:val="clear" w:color="000000" w:fill="FCFCFF"/>
            <w:noWrap/>
            <w:vAlign w:val="center"/>
            <w:hideMark/>
          </w:tcPr>
          <w:p w14:paraId="1B503E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6E0C2"/>
            <w:noWrap/>
            <w:vAlign w:val="center"/>
            <w:hideMark/>
          </w:tcPr>
          <w:p w14:paraId="707AFA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38ED16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CFCFF"/>
            <w:noWrap/>
            <w:vAlign w:val="center"/>
            <w:hideMark/>
          </w:tcPr>
          <w:p w14:paraId="7A813E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FD7AF"/>
            <w:noWrap/>
            <w:vAlign w:val="center"/>
            <w:hideMark/>
          </w:tcPr>
          <w:p w14:paraId="4B3E90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0.33</w:t>
            </w:r>
          </w:p>
        </w:tc>
        <w:tc>
          <w:tcPr>
            <w:tcW w:w="309" w:type="pct"/>
            <w:tcBorders>
              <w:top w:val="nil"/>
              <w:left w:val="nil"/>
              <w:bottom w:val="nil"/>
              <w:right w:val="nil"/>
            </w:tcBorders>
            <w:shd w:val="clear" w:color="000000" w:fill="FCFCFF"/>
            <w:noWrap/>
            <w:vAlign w:val="center"/>
            <w:hideMark/>
          </w:tcPr>
          <w:p w14:paraId="3A2D96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020557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C9E8D3"/>
            <w:noWrap/>
            <w:vAlign w:val="center"/>
            <w:hideMark/>
          </w:tcPr>
          <w:p w14:paraId="21F2E9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7EE4A8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52A50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36E534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A7EC9A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0BD2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33F29CE" w14:textId="77777777" w:rsidTr="00AF175C">
        <w:trPr>
          <w:trHeight w:val="20"/>
        </w:trPr>
        <w:tc>
          <w:tcPr>
            <w:tcW w:w="365" w:type="pct"/>
            <w:tcBorders>
              <w:top w:val="nil"/>
              <w:left w:val="nil"/>
              <w:bottom w:val="nil"/>
              <w:right w:val="nil"/>
            </w:tcBorders>
            <w:shd w:val="clear" w:color="auto" w:fill="auto"/>
            <w:noWrap/>
            <w:vAlign w:val="center"/>
            <w:hideMark/>
          </w:tcPr>
          <w:p w14:paraId="2FA34BC9"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1999</w:t>
            </w:r>
          </w:p>
        </w:tc>
        <w:tc>
          <w:tcPr>
            <w:tcW w:w="308" w:type="pct"/>
            <w:tcBorders>
              <w:top w:val="nil"/>
              <w:left w:val="single" w:sz="8" w:space="0" w:color="auto"/>
              <w:bottom w:val="nil"/>
              <w:right w:val="nil"/>
            </w:tcBorders>
            <w:shd w:val="clear" w:color="000000" w:fill="FCFCFF"/>
            <w:noWrap/>
            <w:vAlign w:val="center"/>
            <w:hideMark/>
          </w:tcPr>
          <w:p w14:paraId="269F2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BEFE2"/>
            <w:noWrap/>
            <w:vAlign w:val="center"/>
            <w:hideMark/>
          </w:tcPr>
          <w:p w14:paraId="42F87E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8" w:type="pct"/>
            <w:tcBorders>
              <w:top w:val="nil"/>
              <w:left w:val="nil"/>
              <w:bottom w:val="nil"/>
              <w:right w:val="nil"/>
            </w:tcBorders>
            <w:shd w:val="clear" w:color="000000" w:fill="FCFCFF"/>
            <w:noWrap/>
            <w:vAlign w:val="center"/>
            <w:hideMark/>
          </w:tcPr>
          <w:p w14:paraId="520958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CCF9F"/>
            <w:noWrap/>
            <w:vAlign w:val="center"/>
            <w:hideMark/>
          </w:tcPr>
          <w:p w14:paraId="4B877AF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2784B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7FAFB"/>
            <w:noWrap/>
            <w:vAlign w:val="center"/>
            <w:hideMark/>
          </w:tcPr>
          <w:p w14:paraId="289EBF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A5D9B4"/>
            <w:noWrap/>
            <w:vAlign w:val="center"/>
            <w:hideMark/>
          </w:tcPr>
          <w:p w14:paraId="6D165E4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0.31</w:t>
            </w:r>
          </w:p>
        </w:tc>
        <w:tc>
          <w:tcPr>
            <w:tcW w:w="309" w:type="pct"/>
            <w:tcBorders>
              <w:top w:val="nil"/>
              <w:left w:val="nil"/>
              <w:bottom w:val="nil"/>
              <w:right w:val="nil"/>
            </w:tcBorders>
            <w:shd w:val="clear" w:color="000000" w:fill="FCFCFF"/>
            <w:noWrap/>
            <w:vAlign w:val="center"/>
            <w:hideMark/>
          </w:tcPr>
          <w:p w14:paraId="0E2C949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5F4DAFA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4259C1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0859F3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E8F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52C47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47D6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E0790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B1AFB80" w14:textId="77777777" w:rsidTr="00AF175C">
        <w:trPr>
          <w:trHeight w:val="20"/>
        </w:trPr>
        <w:tc>
          <w:tcPr>
            <w:tcW w:w="365" w:type="pct"/>
            <w:tcBorders>
              <w:top w:val="nil"/>
              <w:left w:val="nil"/>
              <w:bottom w:val="nil"/>
              <w:right w:val="nil"/>
            </w:tcBorders>
            <w:shd w:val="clear" w:color="auto" w:fill="auto"/>
            <w:noWrap/>
            <w:vAlign w:val="center"/>
            <w:hideMark/>
          </w:tcPr>
          <w:p w14:paraId="5933C39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2000</w:t>
            </w:r>
          </w:p>
        </w:tc>
        <w:tc>
          <w:tcPr>
            <w:tcW w:w="308" w:type="pct"/>
            <w:tcBorders>
              <w:top w:val="nil"/>
              <w:left w:val="single" w:sz="8" w:space="0" w:color="auto"/>
              <w:bottom w:val="nil"/>
              <w:right w:val="nil"/>
            </w:tcBorders>
            <w:shd w:val="clear" w:color="000000" w:fill="FCFCFF"/>
            <w:noWrap/>
            <w:vAlign w:val="center"/>
            <w:hideMark/>
          </w:tcPr>
          <w:p w14:paraId="31E3462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9E8D3"/>
            <w:noWrap/>
            <w:vAlign w:val="center"/>
            <w:hideMark/>
          </w:tcPr>
          <w:p w14:paraId="77073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CFCFF"/>
            <w:noWrap/>
            <w:vAlign w:val="center"/>
            <w:hideMark/>
          </w:tcPr>
          <w:p w14:paraId="6C12687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8BCF9E"/>
            <w:noWrap/>
            <w:vAlign w:val="center"/>
            <w:hideMark/>
          </w:tcPr>
          <w:p w14:paraId="193EA4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0.40</w:t>
            </w:r>
          </w:p>
        </w:tc>
        <w:tc>
          <w:tcPr>
            <w:tcW w:w="308" w:type="pct"/>
            <w:tcBorders>
              <w:top w:val="nil"/>
              <w:left w:val="nil"/>
              <w:bottom w:val="nil"/>
              <w:right w:val="nil"/>
            </w:tcBorders>
            <w:shd w:val="clear" w:color="000000" w:fill="FCFCFF"/>
            <w:noWrap/>
            <w:vAlign w:val="center"/>
            <w:hideMark/>
          </w:tcPr>
          <w:p w14:paraId="1349F0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BFCFE"/>
            <w:noWrap/>
            <w:vAlign w:val="center"/>
            <w:hideMark/>
          </w:tcPr>
          <w:p w14:paraId="168E58F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6DF7C4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554AF0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6F632C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EEAD7"/>
            <w:noWrap/>
            <w:vAlign w:val="center"/>
            <w:hideMark/>
          </w:tcPr>
          <w:p w14:paraId="1E06EA7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10" w:type="pct"/>
            <w:tcBorders>
              <w:top w:val="nil"/>
              <w:left w:val="nil"/>
              <w:bottom w:val="nil"/>
              <w:right w:val="nil"/>
            </w:tcBorders>
            <w:shd w:val="clear" w:color="000000" w:fill="FCFCFF"/>
            <w:noWrap/>
            <w:vAlign w:val="center"/>
            <w:hideMark/>
          </w:tcPr>
          <w:p w14:paraId="0A5CA4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F31DF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768E1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D94CB7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04DFE2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D47E0D6" w14:textId="77777777" w:rsidTr="00AF175C">
        <w:trPr>
          <w:trHeight w:val="20"/>
        </w:trPr>
        <w:tc>
          <w:tcPr>
            <w:tcW w:w="365" w:type="pct"/>
            <w:tcBorders>
              <w:top w:val="nil"/>
              <w:left w:val="nil"/>
              <w:bottom w:val="nil"/>
              <w:right w:val="nil"/>
            </w:tcBorders>
            <w:shd w:val="clear" w:color="auto" w:fill="auto"/>
            <w:noWrap/>
            <w:vAlign w:val="center"/>
            <w:hideMark/>
          </w:tcPr>
          <w:p w14:paraId="652F2A3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2001</w:t>
            </w:r>
          </w:p>
        </w:tc>
        <w:tc>
          <w:tcPr>
            <w:tcW w:w="308" w:type="pct"/>
            <w:tcBorders>
              <w:top w:val="nil"/>
              <w:left w:val="single" w:sz="8" w:space="0" w:color="auto"/>
              <w:bottom w:val="nil"/>
              <w:right w:val="nil"/>
            </w:tcBorders>
            <w:shd w:val="clear" w:color="000000" w:fill="FCFCFF"/>
            <w:noWrap/>
            <w:vAlign w:val="center"/>
            <w:hideMark/>
          </w:tcPr>
          <w:p w14:paraId="5D73DB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7EDDF"/>
            <w:noWrap/>
            <w:vAlign w:val="center"/>
            <w:hideMark/>
          </w:tcPr>
          <w:p w14:paraId="40B0B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57AEDF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1D7B1"/>
            <w:noWrap/>
            <w:vAlign w:val="center"/>
            <w:hideMark/>
          </w:tcPr>
          <w:p w14:paraId="6ACD6B1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08" w:type="pct"/>
            <w:tcBorders>
              <w:top w:val="nil"/>
              <w:left w:val="nil"/>
              <w:bottom w:val="nil"/>
              <w:right w:val="nil"/>
            </w:tcBorders>
            <w:shd w:val="clear" w:color="000000" w:fill="FCFCFF"/>
            <w:noWrap/>
            <w:vAlign w:val="center"/>
            <w:hideMark/>
          </w:tcPr>
          <w:p w14:paraId="6591DE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6FAFA"/>
            <w:noWrap/>
            <w:vAlign w:val="center"/>
            <w:hideMark/>
          </w:tcPr>
          <w:p w14:paraId="281BF2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4ECDC"/>
            <w:noWrap/>
            <w:vAlign w:val="center"/>
            <w:hideMark/>
          </w:tcPr>
          <w:p w14:paraId="533F58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9" w:type="pct"/>
            <w:tcBorders>
              <w:top w:val="nil"/>
              <w:left w:val="nil"/>
              <w:bottom w:val="nil"/>
              <w:right w:val="nil"/>
            </w:tcBorders>
            <w:shd w:val="clear" w:color="000000" w:fill="FCFCFF"/>
            <w:noWrap/>
            <w:vAlign w:val="center"/>
            <w:hideMark/>
          </w:tcPr>
          <w:p w14:paraId="4033FE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5BCE4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A7DAB6"/>
            <w:noWrap/>
            <w:vAlign w:val="center"/>
            <w:hideMark/>
          </w:tcPr>
          <w:p w14:paraId="5A90ED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0.30</w:t>
            </w:r>
          </w:p>
        </w:tc>
        <w:tc>
          <w:tcPr>
            <w:tcW w:w="310" w:type="pct"/>
            <w:tcBorders>
              <w:top w:val="nil"/>
              <w:left w:val="nil"/>
              <w:bottom w:val="nil"/>
              <w:right w:val="nil"/>
            </w:tcBorders>
            <w:shd w:val="clear" w:color="000000" w:fill="FBFCFE"/>
            <w:noWrap/>
            <w:vAlign w:val="center"/>
            <w:hideMark/>
          </w:tcPr>
          <w:p w14:paraId="04E485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EF7F3"/>
            <w:noWrap/>
            <w:vAlign w:val="center"/>
            <w:hideMark/>
          </w:tcPr>
          <w:p w14:paraId="4DE1E91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6EB8320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B634C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B8CA2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C0ECA98" w14:textId="77777777" w:rsidTr="00AF175C">
        <w:trPr>
          <w:trHeight w:val="20"/>
        </w:trPr>
        <w:tc>
          <w:tcPr>
            <w:tcW w:w="365" w:type="pct"/>
            <w:tcBorders>
              <w:top w:val="nil"/>
              <w:left w:val="nil"/>
              <w:bottom w:val="nil"/>
              <w:right w:val="nil"/>
            </w:tcBorders>
            <w:shd w:val="clear" w:color="auto" w:fill="auto"/>
            <w:noWrap/>
            <w:vAlign w:val="center"/>
            <w:hideMark/>
          </w:tcPr>
          <w:p w14:paraId="49897697"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2002</w:t>
            </w:r>
          </w:p>
        </w:tc>
        <w:tc>
          <w:tcPr>
            <w:tcW w:w="308" w:type="pct"/>
            <w:tcBorders>
              <w:top w:val="nil"/>
              <w:left w:val="single" w:sz="8" w:space="0" w:color="auto"/>
              <w:bottom w:val="nil"/>
              <w:right w:val="nil"/>
            </w:tcBorders>
            <w:shd w:val="clear" w:color="000000" w:fill="FCFCFF"/>
            <w:noWrap/>
            <w:vAlign w:val="center"/>
            <w:hideMark/>
          </w:tcPr>
          <w:p w14:paraId="39975AA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7E7D32F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24195BC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B"/>
            <w:noWrap/>
            <w:vAlign w:val="center"/>
            <w:hideMark/>
          </w:tcPr>
          <w:p w14:paraId="7BE32C6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552C15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1740FF6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0EAD9"/>
            <w:noWrap/>
            <w:vAlign w:val="center"/>
            <w:hideMark/>
          </w:tcPr>
          <w:p w14:paraId="3392E5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9" w:type="pct"/>
            <w:tcBorders>
              <w:top w:val="nil"/>
              <w:left w:val="nil"/>
              <w:bottom w:val="nil"/>
              <w:right w:val="nil"/>
            </w:tcBorders>
            <w:shd w:val="clear" w:color="000000" w:fill="FCFCFF"/>
            <w:noWrap/>
            <w:vAlign w:val="center"/>
            <w:hideMark/>
          </w:tcPr>
          <w:p w14:paraId="257E9D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AFCFE"/>
            <w:noWrap/>
            <w:vAlign w:val="center"/>
            <w:hideMark/>
          </w:tcPr>
          <w:p w14:paraId="055FF6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7CD9A"/>
            <w:noWrap/>
            <w:vAlign w:val="center"/>
            <w:hideMark/>
          </w:tcPr>
          <w:p w14:paraId="4D7D86D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0.42</w:t>
            </w:r>
          </w:p>
        </w:tc>
        <w:tc>
          <w:tcPr>
            <w:tcW w:w="310" w:type="pct"/>
            <w:tcBorders>
              <w:top w:val="nil"/>
              <w:left w:val="nil"/>
              <w:bottom w:val="nil"/>
              <w:right w:val="nil"/>
            </w:tcBorders>
            <w:shd w:val="clear" w:color="000000" w:fill="FCFCFF"/>
            <w:noWrap/>
            <w:vAlign w:val="center"/>
            <w:hideMark/>
          </w:tcPr>
          <w:p w14:paraId="63AADEB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CFE"/>
            <w:noWrap/>
            <w:vAlign w:val="center"/>
            <w:hideMark/>
          </w:tcPr>
          <w:p w14:paraId="2D2FE36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BFCFF"/>
            <w:noWrap/>
            <w:vAlign w:val="center"/>
            <w:hideMark/>
          </w:tcPr>
          <w:p w14:paraId="2134EC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672CE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D6F25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97541A9" w14:textId="77777777" w:rsidTr="00AF175C">
        <w:trPr>
          <w:trHeight w:val="20"/>
        </w:trPr>
        <w:tc>
          <w:tcPr>
            <w:tcW w:w="365" w:type="pct"/>
            <w:tcBorders>
              <w:top w:val="nil"/>
              <w:left w:val="nil"/>
              <w:bottom w:val="nil"/>
              <w:right w:val="nil"/>
            </w:tcBorders>
            <w:shd w:val="clear" w:color="auto" w:fill="auto"/>
            <w:noWrap/>
            <w:vAlign w:val="center"/>
            <w:hideMark/>
          </w:tcPr>
          <w:p w14:paraId="4E7EE66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2003</w:t>
            </w:r>
          </w:p>
        </w:tc>
        <w:tc>
          <w:tcPr>
            <w:tcW w:w="308" w:type="pct"/>
            <w:tcBorders>
              <w:top w:val="nil"/>
              <w:left w:val="single" w:sz="8" w:space="0" w:color="auto"/>
              <w:bottom w:val="nil"/>
              <w:right w:val="nil"/>
            </w:tcBorders>
            <w:shd w:val="clear" w:color="000000" w:fill="FCFCFF"/>
            <w:noWrap/>
            <w:vAlign w:val="center"/>
            <w:hideMark/>
          </w:tcPr>
          <w:p w14:paraId="755B198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42EF046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668955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ED6AE"/>
            <w:noWrap/>
            <w:vAlign w:val="center"/>
            <w:hideMark/>
          </w:tcPr>
          <w:p w14:paraId="3DA257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08" w:type="pct"/>
            <w:tcBorders>
              <w:top w:val="nil"/>
              <w:left w:val="nil"/>
              <w:bottom w:val="nil"/>
              <w:right w:val="nil"/>
            </w:tcBorders>
            <w:shd w:val="clear" w:color="000000" w:fill="F9FBFD"/>
            <w:noWrap/>
            <w:vAlign w:val="center"/>
            <w:hideMark/>
          </w:tcPr>
          <w:p w14:paraId="181161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8FAFB"/>
            <w:noWrap/>
            <w:vAlign w:val="center"/>
            <w:hideMark/>
          </w:tcPr>
          <w:p w14:paraId="6DD719E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6F3EC"/>
            <w:noWrap/>
            <w:vAlign w:val="center"/>
            <w:hideMark/>
          </w:tcPr>
          <w:p w14:paraId="7009DD6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0.08</w:t>
            </w:r>
          </w:p>
        </w:tc>
        <w:tc>
          <w:tcPr>
            <w:tcW w:w="309" w:type="pct"/>
            <w:tcBorders>
              <w:top w:val="nil"/>
              <w:left w:val="nil"/>
              <w:bottom w:val="nil"/>
              <w:right w:val="nil"/>
            </w:tcBorders>
            <w:shd w:val="clear" w:color="000000" w:fill="FCFCFF"/>
            <w:noWrap/>
            <w:vAlign w:val="center"/>
            <w:hideMark/>
          </w:tcPr>
          <w:p w14:paraId="457EB5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28F53D7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7D3A8"/>
            <w:noWrap/>
            <w:vAlign w:val="center"/>
            <w:hideMark/>
          </w:tcPr>
          <w:p w14:paraId="6344EF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0.36</w:t>
            </w:r>
          </w:p>
        </w:tc>
        <w:tc>
          <w:tcPr>
            <w:tcW w:w="310" w:type="pct"/>
            <w:tcBorders>
              <w:top w:val="nil"/>
              <w:left w:val="nil"/>
              <w:bottom w:val="nil"/>
              <w:right w:val="nil"/>
            </w:tcBorders>
            <w:shd w:val="clear" w:color="000000" w:fill="FCFCFF"/>
            <w:noWrap/>
            <w:vAlign w:val="center"/>
            <w:hideMark/>
          </w:tcPr>
          <w:p w14:paraId="669E3A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EF7F3"/>
            <w:noWrap/>
            <w:vAlign w:val="center"/>
            <w:hideMark/>
          </w:tcPr>
          <w:p w14:paraId="5F2C1B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BFCFF"/>
            <w:noWrap/>
            <w:vAlign w:val="center"/>
            <w:hideMark/>
          </w:tcPr>
          <w:p w14:paraId="3A282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1866B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DC45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24E17812" w14:textId="77777777" w:rsidTr="00AF175C">
        <w:trPr>
          <w:trHeight w:val="20"/>
        </w:trPr>
        <w:tc>
          <w:tcPr>
            <w:tcW w:w="365" w:type="pct"/>
            <w:tcBorders>
              <w:top w:val="nil"/>
              <w:left w:val="nil"/>
              <w:bottom w:val="nil"/>
              <w:right w:val="nil"/>
            </w:tcBorders>
            <w:shd w:val="clear" w:color="auto" w:fill="auto"/>
            <w:noWrap/>
            <w:vAlign w:val="center"/>
            <w:hideMark/>
          </w:tcPr>
          <w:p w14:paraId="2264F94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2004</w:t>
            </w:r>
          </w:p>
        </w:tc>
        <w:tc>
          <w:tcPr>
            <w:tcW w:w="308" w:type="pct"/>
            <w:tcBorders>
              <w:top w:val="nil"/>
              <w:left w:val="single" w:sz="8" w:space="0" w:color="auto"/>
              <w:bottom w:val="nil"/>
              <w:right w:val="nil"/>
            </w:tcBorders>
            <w:shd w:val="clear" w:color="000000" w:fill="FCFCFF"/>
            <w:noWrap/>
            <w:vAlign w:val="center"/>
            <w:hideMark/>
          </w:tcPr>
          <w:p w14:paraId="16BC605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8EEE0"/>
            <w:noWrap/>
            <w:vAlign w:val="center"/>
            <w:hideMark/>
          </w:tcPr>
          <w:p w14:paraId="53C845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nil"/>
              <w:right w:val="nil"/>
            </w:tcBorders>
            <w:shd w:val="clear" w:color="000000" w:fill="FCFCFF"/>
            <w:noWrap/>
            <w:vAlign w:val="center"/>
            <w:hideMark/>
          </w:tcPr>
          <w:p w14:paraId="451338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0D58319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0B7437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AF9"/>
            <w:noWrap/>
            <w:vAlign w:val="center"/>
            <w:hideMark/>
          </w:tcPr>
          <w:p w14:paraId="04752C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DCEFE4"/>
            <w:noWrap/>
            <w:vAlign w:val="center"/>
            <w:hideMark/>
          </w:tcPr>
          <w:p w14:paraId="1E263C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3BDFFA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A8B3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76C68B"/>
            <w:noWrap/>
            <w:vAlign w:val="center"/>
            <w:hideMark/>
          </w:tcPr>
          <w:p w14:paraId="696355C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0.48</w:t>
            </w:r>
          </w:p>
        </w:tc>
        <w:tc>
          <w:tcPr>
            <w:tcW w:w="310" w:type="pct"/>
            <w:tcBorders>
              <w:top w:val="nil"/>
              <w:left w:val="nil"/>
              <w:bottom w:val="nil"/>
              <w:right w:val="nil"/>
            </w:tcBorders>
            <w:shd w:val="clear" w:color="000000" w:fill="FCFCFF"/>
            <w:noWrap/>
            <w:vAlign w:val="center"/>
            <w:hideMark/>
          </w:tcPr>
          <w:p w14:paraId="22DE964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5037D3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08AFED3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02CC60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0B4D87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FE803BB" w14:textId="77777777" w:rsidTr="00AF175C">
        <w:trPr>
          <w:trHeight w:val="20"/>
        </w:trPr>
        <w:tc>
          <w:tcPr>
            <w:tcW w:w="365" w:type="pct"/>
            <w:tcBorders>
              <w:top w:val="nil"/>
              <w:left w:val="nil"/>
              <w:bottom w:val="nil"/>
              <w:right w:val="nil"/>
            </w:tcBorders>
            <w:shd w:val="clear" w:color="auto" w:fill="auto"/>
            <w:noWrap/>
            <w:vAlign w:val="center"/>
            <w:hideMark/>
          </w:tcPr>
          <w:p w14:paraId="78C8036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2005</w:t>
            </w:r>
          </w:p>
        </w:tc>
        <w:tc>
          <w:tcPr>
            <w:tcW w:w="308" w:type="pct"/>
            <w:tcBorders>
              <w:top w:val="nil"/>
              <w:left w:val="single" w:sz="8" w:space="0" w:color="auto"/>
              <w:bottom w:val="nil"/>
              <w:right w:val="nil"/>
            </w:tcBorders>
            <w:shd w:val="clear" w:color="000000" w:fill="FCFCFF"/>
            <w:noWrap/>
            <w:vAlign w:val="center"/>
            <w:hideMark/>
          </w:tcPr>
          <w:p w14:paraId="2C37A7D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5ECDD"/>
            <w:noWrap/>
            <w:vAlign w:val="center"/>
            <w:hideMark/>
          </w:tcPr>
          <w:p w14:paraId="6E2DBA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08" w:type="pct"/>
            <w:tcBorders>
              <w:top w:val="nil"/>
              <w:left w:val="nil"/>
              <w:bottom w:val="nil"/>
              <w:right w:val="nil"/>
            </w:tcBorders>
            <w:shd w:val="clear" w:color="000000" w:fill="FCFCFF"/>
            <w:noWrap/>
            <w:vAlign w:val="center"/>
            <w:hideMark/>
          </w:tcPr>
          <w:p w14:paraId="6B50A0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E0C2"/>
            <w:noWrap/>
            <w:vAlign w:val="center"/>
            <w:hideMark/>
          </w:tcPr>
          <w:p w14:paraId="0F17B27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BFCFF"/>
            <w:noWrap/>
            <w:vAlign w:val="center"/>
            <w:hideMark/>
          </w:tcPr>
          <w:p w14:paraId="1B26403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C"/>
            <w:noWrap/>
            <w:vAlign w:val="center"/>
            <w:hideMark/>
          </w:tcPr>
          <w:p w14:paraId="257984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41CF724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4E6105A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7B21F5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60E2DD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7A6127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BE9D5"/>
            <w:noWrap/>
            <w:vAlign w:val="center"/>
            <w:hideMark/>
          </w:tcPr>
          <w:p w14:paraId="7C4387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10" w:type="pct"/>
            <w:tcBorders>
              <w:top w:val="nil"/>
              <w:left w:val="nil"/>
              <w:bottom w:val="nil"/>
              <w:right w:val="nil"/>
            </w:tcBorders>
            <w:shd w:val="clear" w:color="000000" w:fill="FCFCFF"/>
            <w:noWrap/>
            <w:vAlign w:val="center"/>
            <w:hideMark/>
          </w:tcPr>
          <w:p w14:paraId="45A4C7C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D91B4D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9D3DD9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E78D3B5" w14:textId="77777777" w:rsidTr="00AF175C">
        <w:trPr>
          <w:trHeight w:val="20"/>
        </w:trPr>
        <w:tc>
          <w:tcPr>
            <w:tcW w:w="365" w:type="pct"/>
            <w:tcBorders>
              <w:top w:val="nil"/>
              <w:left w:val="nil"/>
              <w:bottom w:val="nil"/>
              <w:right w:val="nil"/>
            </w:tcBorders>
            <w:shd w:val="clear" w:color="auto" w:fill="auto"/>
            <w:noWrap/>
            <w:vAlign w:val="center"/>
            <w:hideMark/>
          </w:tcPr>
          <w:p w14:paraId="52E3E0AB" w14:textId="21149F7B" w:rsidR="00A66A38" w:rsidRPr="00A66A38" w:rsidRDefault="00A66A38" w:rsidP="00A66A38">
            <w:pPr>
              <w:spacing w:after="0"/>
              <w:jc w:val="center"/>
              <w:rPr>
                <w:rFonts w:eastAsia="Times New Roman" w:cs="Times New Roman"/>
                <w:color w:val="000000"/>
                <w:sz w:val="20"/>
                <w:szCs w:val="20"/>
              </w:rPr>
            </w:pPr>
            <w:r w:rsidRPr="00AF175C">
              <w:rPr>
                <w:rFonts w:eastAsia="Times New Roman" w:cs="Times New Roman"/>
                <w:color w:val="000000"/>
                <w:sz w:val="20"/>
                <w:szCs w:val="20"/>
              </w:rPr>
              <w:t>`</w:t>
            </w:r>
            <w:r w:rsidRPr="00A66A38">
              <w:rPr>
                <w:rFonts w:eastAsia="Times New Roman" w:cs="Times New Roman"/>
                <w:color w:val="000000"/>
                <w:sz w:val="20"/>
                <w:szCs w:val="20"/>
              </w:rPr>
              <w:t>2006</w:t>
            </w:r>
          </w:p>
        </w:tc>
        <w:tc>
          <w:tcPr>
            <w:tcW w:w="308" w:type="pct"/>
            <w:tcBorders>
              <w:top w:val="nil"/>
              <w:left w:val="single" w:sz="8" w:space="0" w:color="auto"/>
              <w:bottom w:val="nil"/>
              <w:right w:val="nil"/>
            </w:tcBorders>
            <w:shd w:val="clear" w:color="000000" w:fill="FCFCFF"/>
            <w:noWrap/>
            <w:vAlign w:val="center"/>
            <w:hideMark/>
          </w:tcPr>
          <w:p w14:paraId="0B2EE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2E5CD"/>
            <w:noWrap/>
            <w:vAlign w:val="center"/>
            <w:hideMark/>
          </w:tcPr>
          <w:p w14:paraId="209776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0.21</w:t>
            </w:r>
          </w:p>
        </w:tc>
        <w:tc>
          <w:tcPr>
            <w:tcW w:w="308" w:type="pct"/>
            <w:tcBorders>
              <w:top w:val="nil"/>
              <w:left w:val="nil"/>
              <w:bottom w:val="nil"/>
              <w:right w:val="nil"/>
            </w:tcBorders>
            <w:shd w:val="clear" w:color="000000" w:fill="FCFCFF"/>
            <w:noWrap/>
            <w:vAlign w:val="center"/>
            <w:hideMark/>
          </w:tcPr>
          <w:p w14:paraId="6DAD51A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EE9D7"/>
            <w:noWrap/>
            <w:vAlign w:val="center"/>
            <w:hideMark/>
          </w:tcPr>
          <w:p w14:paraId="2D2242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165DB8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248B94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8EEE0"/>
            <w:noWrap/>
            <w:vAlign w:val="center"/>
            <w:hideMark/>
          </w:tcPr>
          <w:p w14:paraId="19BA415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9" w:type="pct"/>
            <w:tcBorders>
              <w:top w:val="nil"/>
              <w:left w:val="nil"/>
              <w:bottom w:val="nil"/>
              <w:right w:val="nil"/>
            </w:tcBorders>
            <w:shd w:val="clear" w:color="000000" w:fill="FCFCFF"/>
            <w:noWrap/>
            <w:vAlign w:val="center"/>
            <w:hideMark/>
          </w:tcPr>
          <w:p w14:paraId="196938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74ACC31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89CE9C"/>
            <w:noWrap/>
            <w:vAlign w:val="center"/>
            <w:hideMark/>
          </w:tcPr>
          <w:p w14:paraId="22C5E33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1CAB5B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AF5F0"/>
            <w:noWrap/>
            <w:vAlign w:val="center"/>
            <w:hideMark/>
          </w:tcPr>
          <w:p w14:paraId="74E2FEA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434FC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693FF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C6AA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D50EF5E" w14:textId="77777777" w:rsidTr="00AF175C">
        <w:trPr>
          <w:trHeight w:val="20"/>
        </w:trPr>
        <w:tc>
          <w:tcPr>
            <w:tcW w:w="365" w:type="pct"/>
            <w:tcBorders>
              <w:top w:val="nil"/>
              <w:left w:val="nil"/>
              <w:bottom w:val="nil"/>
              <w:right w:val="nil"/>
            </w:tcBorders>
            <w:shd w:val="clear" w:color="auto" w:fill="auto"/>
            <w:noWrap/>
            <w:vAlign w:val="center"/>
            <w:hideMark/>
          </w:tcPr>
          <w:p w14:paraId="1C5E90E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2007</w:t>
            </w:r>
          </w:p>
        </w:tc>
        <w:tc>
          <w:tcPr>
            <w:tcW w:w="308" w:type="pct"/>
            <w:tcBorders>
              <w:top w:val="nil"/>
              <w:left w:val="single" w:sz="8" w:space="0" w:color="auto"/>
              <w:bottom w:val="nil"/>
              <w:right w:val="nil"/>
            </w:tcBorders>
            <w:shd w:val="clear" w:color="000000" w:fill="FCFCFF"/>
            <w:noWrap/>
            <w:vAlign w:val="center"/>
            <w:hideMark/>
          </w:tcPr>
          <w:p w14:paraId="72EAF3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1EBDA"/>
            <w:noWrap/>
            <w:vAlign w:val="center"/>
            <w:hideMark/>
          </w:tcPr>
          <w:p w14:paraId="3A9C691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1D77A43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7E7D1"/>
            <w:noWrap/>
            <w:vAlign w:val="center"/>
            <w:hideMark/>
          </w:tcPr>
          <w:p w14:paraId="11E2BEA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42B9A2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CFE"/>
            <w:noWrap/>
            <w:vAlign w:val="center"/>
            <w:hideMark/>
          </w:tcPr>
          <w:p w14:paraId="669356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CE2C8"/>
            <w:noWrap/>
            <w:vAlign w:val="center"/>
            <w:hideMark/>
          </w:tcPr>
          <w:p w14:paraId="3D761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9" w:type="pct"/>
            <w:tcBorders>
              <w:top w:val="nil"/>
              <w:left w:val="nil"/>
              <w:bottom w:val="nil"/>
              <w:right w:val="nil"/>
            </w:tcBorders>
            <w:shd w:val="clear" w:color="000000" w:fill="FCFCFF"/>
            <w:noWrap/>
            <w:vAlign w:val="center"/>
            <w:hideMark/>
          </w:tcPr>
          <w:p w14:paraId="760E684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8FBFC"/>
            <w:noWrap/>
            <w:vAlign w:val="center"/>
            <w:hideMark/>
          </w:tcPr>
          <w:p w14:paraId="21C30F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9AD4AA"/>
            <w:noWrap/>
            <w:vAlign w:val="center"/>
            <w:hideMark/>
          </w:tcPr>
          <w:p w14:paraId="5337C6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1DD90DE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FF7F4"/>
            <w:noWrap/>
            <w:vAlign w:val="center"/>
            <w:hideMark/>
          </w:tcPr>
          <w:p w14:paraId="2AF65F4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nil"/>
              <w:right w:val="nil"/>
            </w:tcBorders>
            <w:shd w:val="clear" w:color="000000" w:fill="FCFCFF"/>
            <w:noWrap/>
            <w:vAlign w:val="center"/>
            <w:hideMark/>
          </w:tcPr>
          <w:p w14:paraId="48B13DB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29A88E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D82C8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9472F7E" w14:textId="77777777" w:rsidTr="00AF175C">
        <w:trPr>
          <w:trHeight w:val="20"/>
        </w:trPr>
        <w:tc>
          <w:tcPr>
            <w:tcW w:w="365" w:type="pct"/>
            <w:tcBorders>
              <w:top w:val="nil"/>
              <w:left w:val="nil"/>
              <w:bottom w:val="nil"/>
              <w:right w:val="nil"/>
            </w:tcBorders>
            <w:shd w:val="clear" w:color="auto" w:fill="auto"/>
            <w:noWrap/>
            <w:vAlign w:val="center"/>
            <w:hideMark/>
          </w:tcPr>
          <w:p w14:paraId="54FBD232"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2008</w:t>
            </w:r>
          </w:p>
        </w:tc>
        <w:tc>
          <w:tcPr>
            <w:tcW w:w="308" w:type="pct"/>
            <w:tcBorders>
              <w:top w:val="nil"/>
              <w:left w:val="single" w:sz="8" w:space="0" w:color="auto"/>
              <w:bottom w:val="nil"/>
              <w:right w:val="nil"/>
            </w:tcBorders>
            <w:shd w:val="clear" w:color="000000" w:fill="FCFCFF"/>
            <w:noWrap/>
            <w:vAlign w:val="center"/>
            <w:hideMark/>
          </w:tcPr>
          <w:p w14:paraId="5BBBBB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2DEBF"/>
            <w:noWrap/>
            <w:vAlign w:val="center"/>
            <w:hideMark/>
          </w:tcPr>
          <w:p w14:paraId="4C1426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3C051F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8E1C5"/>
            <w:noWrap/>
            <w:vAlign w:val="center"/>
            <w:hideMark/>
          </w:tcPr>
          <w:p w14:paraId="2B95B2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8" w:type="pct"/>
            <w:tcBorders>
              <w:top w:val="nil"/>
              <w:left w:val="nil"/>
              <w:bottom w:val="nil"/>
              <w:right w:val="nil"/>
            </w:tcBorders>
            <w:shd w:val="clear" w:color="000000" w:fill="FCFCFF"/>
            <w:noWrap/>
            <w:vAlign w:val="center"/>
            <w:hideMark/>
          </w:tcPr>
          <w:p w14:paraId="28F001F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1A8888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3ECDB"/>
            <w:noWrap/>
            <w:vAlign w:val="center"/>
            <w:hideMark/>
          </w:tcPr>
          <w:p w14:paraId="02DADED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21A4705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C76B25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DBD"/>
            <w:noWrap/>
            <w:vAlign w:val="center"/>
            <w:hideMark/>
          </w:tcPr>
          <w:p w14:paraId="30A3AFC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129C5E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ECF6F2"/>
            <w:noWrap/>
            <w:vAlign w:val="center"/>
            <w:hideMark/>
          </w:tcPr>
          <w:p w14:paraId="13E73C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0.06</w:t>
            </w:r>
          </w:p>
        </w:tc>
        <w:tc>
          <w:tcPr>
            <w:tcW w:w="310" w:type="pct"/>
            <w:tcBorders>
              <w:top w:val="nil"/>
              <w:left w:val="nil"/>
              <w:bottom w:val="nil"/>
              <w:right w:val="nil"/>
            </w:tcBorders>
            <w:shd w:val="clear" w:color="000000" w:fill="FCFCFF"/>
            <w:noWrap/>
            <w:vAlign w:val="center"/>
            <w:hideMark/>
          </w:tcPr>
          <w:p w14:paraId="291457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C5C214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5758A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95C2BAA" w14:textId="77777777" w:rsidTr="00AF175C">
        <w:trPr>
          <w:trHeight w:val="20"/>
        </w:trPr>
        <w:tc>
          <w:tcPr>
            <w:tcW w:w="365" w:type="pct"/>
            <w:tcBorders>
              <w:top w:val="nil"/>
              <w:left w:val="nil"/>
              <w:bottom w:val="nil"/>
              <w:right w:val="nil"/>
            </w:tcBorders>
            <w:shd w:val="clear" w:color="auto" w:fill="auto"/>
            <w:noWrap/>
            <w:vAlign w:val="center"/>
            <w:hideMark/>
          </w:tcPr>
          <w:p w14:paraId="4AF5E338"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2009</w:t>
            </w:r>
          </w:p>
        </w:tc>
        <w:tc>
          <w:tcPr>
            <w:tcW w:w="308" w:type="pct"/>
            <w:tcBorders>
              <w:top w:val="nil"/>
              <w:left w:val="single" w:sz="8" w:space="0" w:color="auto"/>
              <w:bottom w:val="nil"/>
              <w:right w:val="nil"/>
            </w:tcBorders>
            <w:shd w:val="clear" w:color="000000" w:fill="FCFCFF"/>
            <w:noWrap/>
            <w:vAlign w:val="center"/>
            <w:hideMark/>
          </w:tcPr>
          <w:p w14:paraId="561AAB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7E0C4"/>
            <w:noWrap/>
            <w:vAlign w:val="center"/>
            <w:hideMark/>
          </w:tcPr>
          <w:p w14:paraId="58246F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08C6146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BE2C7"/>
            <w:noWrap/>
            <w:vAlign w:val="center"/>
            <w:hideMark/>
          </w:tcPr>
          <w:p w14:paraId="320A82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583767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08F300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1EBDA"/>
            <w:noWrap/>
            <w:vAlign w:val="center"/>
            <w:hideMark/>
          </w:tcPr>
          <w:p w14:paraId="7033552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9" w:type="pct"/>
            <w:tcBorders>
              <w:top w:val="nil"/>
              <w:left w:val="nil"/>
              <w:bottom w:val="nil"/>
              <w:right w:val="nil"/>
            </w:tcBorders>
            <w:shd w:val="clear" w:color="000000" w:fill="FCFCFF"/>
            <w:noWrap/>
            <w:vAlign w:val="center"/>
            <w:hideMark/>
          </w:tcPr>
          <w:p w14:paraId="7C5607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0B6D16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A3D8B2"/>
            <w:noWrap/>
            <w:vAlign w:val="center"/>
            <w:hideMark/>
          </w:tcPr>
          <w:p w14:paraId="72FA6CB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0.32</w:t>
            </w:r>
          </w:p>
        </w:tc>
        <w:tc>
          <w:tcPr>
            <w:tcW w:w="310" w:type="pct"/>
            <w:tcBorders>
              <w:top w:val="nil"/>
              <w:left w:val="nil"/>
              <w:bottom w:val="nil"/>
              <w:right w:val="nil"/>
            </w:tcBorders>
            <w:shd w:val="clear" w:color="000000" w:fill="FCFCFF"/>
            <w:noWrap/>
            <w:vAlign w:val="center"/>
            <w:hideMark/>
          </w:tcPr>
          <w:p w14:paraId="0C2A54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4F9F8"/>
            <w:noWrap/>
            <w:vAlign w:val="center"/>
            <w:hideMark/>
          </w:tcPr>
          <w:p w14:paraId="4F098A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10" w:type="pct"/>
            <w:tcBorders>
              <w:top w:val="nil"/>
              <w:left w:val="nil"/>
              <w:bottom w:val="nil"/>
              <w:right w:val="nil"/>
            </w:tcBorders>
            <w:shd w:val="clear" w:color="000000" w:fill="FCFCFF"/>
            <w:noWrap/>
            <w:vAlign w:val="center"/>
            <w:hideMark/>
          </w:tcPr>
          <w:p w14:paraId="3C02E3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5E454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39C2C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490F0AC" w14:textId="77777777" w:rsidTr="00AF175C">
        <w:trPr>
          <w:trHeight w:val="20"/>
        </w:trPr>
        <w:tc>
          <w:tcPr>
            <w:tcW w:w="365" w:type="pct"/>
            <w:tcBorders>
              <w:top w:val="nil"/>
              <w:left w:val="nil"/>
              <w:bottom w:val="nil"/>
              <w:right w:val="nil"/>
            </w:tcBorders>
            <w:shd w:val="clear" w:color="auto" w:fill="auto"/>
            <w:noWrap/>
            <w:vAlign w:val="center"/>
            <w:hideMark/>
          </w:tcPr>
          <w:p w14:paraId="3003DA3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2010</w:t>
            </w:r>
          </w:p>
        </w:tc>
        <w:tc>
          <w:tcPr>
            <w:tcW w:w="308" w:type="pct"/>
            <w:tcBorders>
              <w:top w:val="nil"/>
              <w:left w:val="single" w:sz="8" w:space="0" w:color="auto"/>
              <w:bottom w:val="nil"/>
              <w:right w:val="nil"/>
            </w:tcBorders>
            <w:shd w:val="clear" w:color="000000" w:fill="FCFCFF"/>
            <w:noWrap/>
            <w:vAlign w:val="center"/>
            <w:hideMark/>
          </w:tcPr>
          <w:p w14:paraId="1ED873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CE2C7"/>
            <w:noWrap/>
            <w:vAlign w:val="center"/>
            <w:hideMark/>
          </w:tcPr>
          <w:p w14:paraId="70CB8D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nil"/>
              <w:right w:val="nil"/>
            </w:tcBorders>
            <w:shd w:val="clear" w:color="000000" w:fill="FCFCFF"/>
            <w:noWrap/>
            <w:vAlign w:val="center"/>
            <w:hideMark/>
          </w:tcPr>
          <w:p w14:paraId="4C01AEB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4DFC1"/>
            <w:noWrap/>
            <w:vAlign w:val="center"/>
            <w:hideMark/>
          </w:tcPr>
          <w:p w14:paraId="779781C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0.26</w:t>
            </w:r>
          </w:p>
        </w:tc>
        <w:tc>
          <w:tcPr>
            <w:tcW w:w="308" w:type="pct"/>
            <w:tcBorders>
              <w:top w:val="nil"/>
              <w:left w:val="nil"/>
              <w:bottom w:val="nil"/>
              <w:right w:val="nil"/>
            </w:tcBorders>
            <w:shd w:val="clear" w:color="000000" w:fill="FCFCFF"/>
            <w:noWrap/>
            <w:vAlign w:val="center"/>
            <w:hideMark/>
          </w:tcPr>
          <w:p w14:paraId="0A59D7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5F9F9"/>
            <w:noWrap/>
            <w:vAlign w:val="center"/>
            <w:hideMark/>
          </w:tcPr>
          <w:p w14:paraId="33BD81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DEF0E5"/>
            <w:noWrap/>
            <w:vAlign w:val="center"/>
            <w:hideMark/>
          </w:tcPr>
          <w:p w14:paraId="080BD2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48A65D8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15DEE3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5D3A6"/>
            <w:noWrap/>
            <w:vAlign w:val="center"/>
            <w:hideMark/>
          </w:tcPr>
          <w:p w14:paraId="7B87767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16D9651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2D07E88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6FDC8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56C195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F13C59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53B9E0A" w14:textId="77777777" w:rsidTr="00AF175C">
        <w:trPr>
          <w:trHeight w:val="20"/>
        </w:trPr>
        <w:tc>
          <w:tcPr>
            <w:tcW w:w="365" w:type="pct"/>
            <w:tcBorders>
              <w:top w:val="nil"/>
              <w:left w:val="nil"/>
              <w:bottom w:val="nil"/>
              <w:right w:val="nil"/>
            </w:tcBorders>
            <w:shd w:val="clear" w:color="auto" w:fill="auto"/>
            <w:noWrap/>
            <w:vAlign w:val="center"/>
            <w:hideMark/>
          </w:tcPr>
          <w:p w14:paraId="276DF23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2011</w:t>
            </w:r>
          </w:p>
        </w:tc>
        <w:tc>
          <w:tcPr>
            <w:tcW w:w="308" w:type="pct"/>
            <w:tcBorders>
              <w:top w:val="nil"/>
              <w:left w:val="single" w:sz="8" w:space="0" w:color="auto"/>
              <w:bottom w:val="nil"/>
              <w:right w:val="nil"/>
            </w:tcBorders>
            <w:shd w:val="clear" w:color="000000" w:fill="FCFCFF"/>
            <w:noWrap/>
            <w:vAlign w:val="center"/>
            <w:hideMark/>
          </w:tcPr>
          <w:p w14:paraId="3FF1175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B5DFC2"/>
            <w:noWrap/>
            <w:vAlign w:val="center"/>
            <w:hideMark/>
          </w:tcPr>
          <w:p w14:paraId="1F1A5BA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0.25</w:t>
            </w:r>
          </w:p>
        </w:tc>
        <w:tc>
          <w:tcPr>
            <w:tcW w:w="308" w:type="pct"/>
            <w:tcBorders>
              <w:top w:val="nil"/>
              <w:left w:val="nil"/>
              <w:bottom w:val="nil"/>
              <w:right w:val="nil"/>
            </w:tcBorders>
            <w:shd w:val="clear" w:color="000000" w:fill="FCFCFF"/>
            <w:noWrap/>
            <w:vAlign w:val="center"/>
            <w:hideMark/>
          </w:tcPr>
          <w:p w14:paraId="5139C0D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AEDDBC"/>
            <w:noWrap/>
            <w:vAlign w:val="center"/>
            <w:hideMark/>
          </w:tcPr>
          <w:p w14:paraId="2FA90A3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8" w:type="pct"/>
            <w:tcBorders>
              <w:top w:val="nil"/>
              <w:left w:val="nil"/>
              <w:bottom w:val="nil"/>
              <w:right w:val="nil"/>
            </w:tcBorders>
            <w:shd w:val="clear" w:color="000000" w:fill="FCFCFF"/>
            <w:noWrap/>
            <w:vAlign w:val="center"/>
            <w:hideMark/>
          </w:tcPr>
          <w:p w14:paraId="02FAE78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AFBFD"/>
            <w:noWrap/>
            <w:vAlign w:val="center"/>
            <w:hideMark/>
          </w:tcPr>
          <w:p w14:paraId="6E9216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CE9D6"/>
            <w:noWrap/>
            <w:vAlign w:val="center"/>
            <w:hideMark/>
          </w:tcPr>
          <w:p w14:paraId="7569327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9" w:type="pct"/>
            <w:tcBorders>
              <w:top w:val="nil"/>
              <w:left w:val="nil"/>
              <w:bottom w:val="nil"/>
              <w:right w:val="nil"/>
            </w:tcBorders>
            <w:shd w:val="clear" w:color="000000" w:fill="FCFCFF"/>
            <w:noWrap/>
            <w:vAlign w:val="center"/>
            <w:hideMark/>
          </w:tcPr>
          <w:p w14:paraId="5FC1A45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F"/>
            <w:noWrap/>
            <w:vAlign w:val="center"/>
            <w:hideMark/>
          </w:tcPr>
          <w:p w14:paraId="22C9B45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B0DEBE"/>
            <w:noWrap/>
            <w:vAlign w:val="center"/>
            <w:hideMark/>
          </w:tcPr>
          <w:p w14:paraId="2F17F2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0.27</w:t>
            </w:r>
          </w:p>
        </w:tc>
        <w:tc>
          <w:tcPr>
            <w:tcW w:w="310" w:type="pct"/>
            <w:tcBorders>
              <w:top w:val="nil"/>
              <w:left w:val="nil"/>
              <w:bottom w:val="nil"/>
              <w:right w:val="nil"/>
            </w:tcBorders>
            <w:shd w:val="clear" w:color="000000" w:fill="FCFCFF"/>
            <w:noWrap/>
            <w:vAlign w:val="center"/>
            <w:hideMark/>
          </w:tcPr>
          <w:p w14:paraId="44CC641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9FBFD"/>
            <w:noWrap/>
            <w:vAlign w:val="center"/>
            <w:hideMark/>
          </w:tcPr>
          <w:p w14:paraId="7028D0D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68DFFBE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3CFB13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CFA00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D48FD57" w14:textId="77777777" w:rsidTr="00AF175C">
        <w:trPr>
          <w:trHeight w:val="20"/>
        </w:trPr>
        <w:tc>
          <w:tcPr>
            <w:tcW w:w="365" w:type="pct"/>
            <w:tcBorders>
              <w:top w:val="nil"/>
              <w:left w:val="nil"/>
              <w:bottom w:val="nil"/>
              <w:right w:val="nil"/>
            </w:tcBorders>
            <w:shd w:val="clear" w:color="auto" w:fill="auto"/>
            <w:noWrap/>
            <w:vAlign w:val="center"/>
            <w:hideMark/>
          </w:tcPr>
          <w:p w14:paraId="2B2AA986"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2012</w:t>
            </w:r>
          </w:p>
        </w:tc>
        <w:tc>
          <w:tcPr>
            <w:tcW w:w="308" w:type="pct"/>
            <w:tcBorders>
              <w:top w:val="nil"/>
              <w:left w:val="single" w:sz="8" w:space="0" w:color="auto"/>
              <w:bottom w:val="nil"/>
              <w:right w:val="nil"/>
            </w:tcBorders>
            <w:shd w:val="clear" w:color="000000" w:fill="FCFCFF"/>
            <w:noWrap/>
            <w:vAlign w:val="center"/>
            <w:hideMark/>
          </w:tcPr>
          <w:p w14:paraId="1EB6338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CE9D6"/>
            <w:noWrap/>
            <w:vAlign w:val="center"/>
            <w:hideMark/>
          </w:tcPr>
          <w:p w14:paraId="4EE37E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086DB1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7351FE9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7FAFA"/>
            <w:noWrap/>
            <w:vAlign w:val="center"/>
            <w:hideMark/>
          </w:tcPr>
          <w:p w14:paraId="2BA1C6B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AFCFE"/>
            <w:noWrap/>
            <w:vAlign w:val="center"/>
            <w:hideMark/>
          </w:tcPr>
          <w:p w14:paraId="78515A1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C9E8D3"/>
            <w:noWrap/>
            <w:vAlign w:val="center"/>
            <w:hideMark/>
          </w:tcPr>
          <w:p w14:paraId="63F9BE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9" w:type="pct"/>
            <w:tcBorders>
              <w:top w:val="nil"/>
              <w:left w:val="nil"/>
              <w:bottom w:val="nil"/>
              <w:right w:val="nil"/>
            </w:tcBorders>
            <w:shd w:val="clear" w:color="000000" w:fill="FCFCFF"/>
            <w:noWrap/>
            <w:vAlign w:val="center"/>
            <w:hideMark/>
          </w:tcPr>
          <w:p w14:paraId="7F05A44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167CF72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89CE9C"/>
            <w:noWrap/>
            <w:vAlign w:val="center"/>
            <w:hideMark/>
          </w:tcPr>
          <w:p w14:paraId="5321D98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0.41</w:t>
            </w:r>
          </w:p>
        </w:tc>
        <w:tc>
          <w:tcPr>
            <w:tcW w:w="310" w:type="pct"/>
            <w:tcBorders>
              <w:top w:val="nil"/>
              <w:left w:val="nil"/>
              <w:bottom w:val="nil"/>
              <w:right w:val="nil"/>
            </w:tcBorders>
            <w:shd w:val="clear" w:color="000000" w:fill="FCFCFF"/>
            <w:noWrap/>
            <w:vAlign w:val="center"/>
            <w:hideMark/>
          </w:tcPr>
          <w:p w14:paraId="54A3B5E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7FAFB"/>
            <w:noWrap/>
            <w:vAlign w:val="center"/>
            <w:hideMark/>
          </w:tcPr>
          <w:p w14:paraId="2786949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FCFCFF"/>
            <w:noWrap/>
            <w:vAlign w:val="center"/>
            <w:hideMark/>
          </w:tcPr>
          <w:p w14:paraId="71005D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13752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382000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3D8EE9B9" w14:textId="77777777" w:rsidTr="00AF175C">
        <w:trPr>
          <w:trHeight w:val="20"/>
        </w:trPr>
        <w:tc>
          <w:tcPr>
            <w:tcW w:w="365" w:type="pct"/>
            <w:tcBorders>
              <w:top w:val="nil"/>
              <w:left w:val="nil"/>
              <w:bottom w:val="nil"/>
              <w:right w:val="nil"/>
            </w:tcBorders>
            <w:shd w:val="clear" w:color="auto" w:fill="auto"/>
            <w:noWrap/>
            <w:vAlign w:val="center"/>
            <w:hideMark/>
          </w:tcPr>
          <w:p w14:paraId="042BCDCC"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2013</w:t>
            </w:r>
          </w:p>
        </w:tc>
        <w:tc>
          <w:tcPr>
            <w:tcW w:w="308" w:type="pct"/>
            <w:tcBorders>
              <w:top w:val="nil"/>
              <w:left w:val="single" w:sz="8" w:space="0" w:color="auto"/>
              <w:bottom w:val="nil"/>
              <w:right w:val="nil"/>
            </w:tcBorders>
            <w:shd w:val="clear" w:color="000000" w:fill="FCFCFF"/>
            <w:noWrap/>
            <w:vAlign w:val="center"/>
            <w:hideMark/>
          </w:tcPr>
          <w:p w14:paraId="1F82C0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6E7D1"/>
            <w:noWrap/>
            <w:vAlign w:val="center"/>
            <w:hideMark/>
          </w:tcPr>
          <w:p w14:paraId="7629AE6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0.19</w:t>
            </w:r>
          </w:p>
        </w:tc>
        <w:tc>
          <w:tcPr>
            <w:tcW w:w="308" w:type="pct"/>
            <w:tcBorders>
              <w:top w:val="nil"/>
              <w:left w:val="nil"/>
              <w:bottom w:val="nil"/>
              <w:right w:val="nil"/>
            </w:tcBorders>
            <w:shd w:val="clear" w:color="000000" w:fill="FCFCFF"/>
            <w:noWrap/>
            <w:vAlign w:val="center"/>
            <w:hideMark/>
          </w:tcPr>
          <w:p w14:paraId="3814ED7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FEAD8"/>
            <w:noWrap/>
            <w:vAlign w:val="center"/>
            <w:hideMark/>
          </w:tcPr>
          <w:p w14:paraId="15E73A9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0.16</w:t>
            </w:r>
          </w:p>
        </w:tc>
        <w:tc>
          <w:tcPr>
            <w:tcW w:w="308" w:type="pct"/>
            <w:tcBorders>
              <w:top w:val="nil"/>
              <w:left w:val="nil"/>
              <w:bottom w:val="nil"/>
              <w:right w:val="nil"/>
            </w:tcBorders>
            <w:shd w:val="clear" w:color="000000" w:fill="FBFCFE"/>
            <w:noWrap/>
            <w:vAlign w:val="center"/>
            <w:hideMark/>
          </w:tcPr>
          <w:p w14:paraId="62BE669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F9FBFD"/>
            <w:noWrap/>
            <w:vAlign w:val="center"/>
            <w:hideMark/>
          </w:tcPr>
          <w:p w14:paraId="3D72F5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ADDCBB"/>
            <w:noWrap/>
            <w:vAlign w:val="center"/>
            <w:hideMark/>
          </w:tcPr>
          <w:p w14:paraId="7E51E9C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0.28</w:t>
            </w:r>
          </w:p>
        </w:tc>
        <w:tc>
          <w:tcPr>
            <w:tcW w:w="309" w:type="pct"/>
            <w:tcBorders>
              <w:top w:val="nil"/>
              <w:left w:val="nil"/>
              <w:bottom w:val="nil"/>
              <w:right w:val="nil"/>
            </w:tcBorders>
            <w:shd w:val="clear" w:color="000000" w:fill="FCFCFF"/>
            <w:noWrap/>
            <w:vAlign w:val="center"/>
            <w:hideMark/>
          </w:tcPr>
          <w:p w14:paraId="27825F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4F8BBEC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DD6AD"/>
            <w:noWrap/>
            <w:vAlign w:val="center"/>
            <w:hideMark/>
          </w:tcPr>
          <w:p w14:paraId="3F22FDE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0.34</w:t>
            </w:r>
          </w:p>
        </w:tc>
        <w:tc>
          <w:tcPr>
            <w:tcW w:w="310" w:type="pct"/>
            <w:tcBorders>
              <w:top w:val="nil"/>
              <w:left w:val="nil"/>
              <w:bottom w:val="nil"/>
              <w:right w:val="nil"/>
            </w:tcBorders>
            <w:shd w:val="clear" w:color="000000" w:fill="FCFCFF"/>
            <w:noWrap/>
            <w:vAlign w:val="center"/>
            <w:hideMark/>
          </w:tcPr>
          <w:p w14:paraId="3C72B14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707B30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D6C03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3C5F48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C4210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07D3283F" w14:textId="77777777" w:rsidTr="00AF175C">
        <w:trPr>
          <w:trHeight w:val="20"/>
        </w:trPr>
        <w:tc>
          <w:tcPr>
            <w:tcW w:w="365" w:type="pct"/>
            <w:tcBorders>
              <w:top w:val="nil"/>
              <w:left w:val="nil"/>
              <w:bottom w:val="nil"/>
              <w:right w:val="nil"/>
            </w:tcBorders>
            <w:shd w:val="clear" w:color="auto" w:fill="auto"/>
            <w:noWrap/>
            <w:vAlign w:val="center"/>
            <w:hideMark/>
          </w:tcPr>
          <w:p w14:paraId="2EA93174"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2014</w:t>
            </w:r>
          </w:p>
        </w:tc>
        <w:tc>
          <w:tcPr>
            <w:tcW w:w="308" w:type="pct"/>
            <w:tcBorders>
              <w:top w:val="nil"/>
              <w:left w:val="single" w:sz="8" w:space="0" w:color="auto"/>
              <w:bottom w:val="nil"/>
              <w:right w:val="nil"/>
            </w:tcBorders>
            <w:shd w:val="clear" w:color="000000" w:fill="FCFCFF"/>
            <w:noWrap/>
            <w:vAlign w:val="center"/>
            <w:hideMark/>
          </w:tcPr>
          <w:p w14:paraId="2BDB01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3E5CE"/>
            <w:noWrap/>
            <w:vAlign w:val="center"/>
            <w:hideMark/>
          </w:tcPr>
          <w:p w14:paraId="0BD203E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12ED2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AE8D4"/>
            <w:noWrap/>
            <w:vAlign w:val="center"/>
            <w:hideMark/>
          </w:tcPr>
          <w:p w14:paraId="2E3DDC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0.18</w:t>
            </w:r>
          </w:p>
        </w:tc>
        <w:tc>
          <w:tcPr>
            <w:tcW w:w="308" w:type="pct"/>
            <w:tcBorders>
              <w:top w:val="nil"/>
              <w:left w:val="nil"/>
              <w:bottom w:val="nil"/>
              <w:right w:val="nil"/>
            </w:tcBorders>
            <w:shd w:val="clear" w:color="000000" w:fill="FBFCFE"/>
            <w:noWrap/>
            <w:vAlign w:val="center"/>
            <w:hideMark/>
          </w:tcPr>
          <w:p w14:paraId="162EA8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FAFCFE"/>
            <w:noWrap/>
            <w:vAlign w:val="center"/>
            <w:hideMark/>
          </w:tcPr>
          <w:p w14:paraId="16FD33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B9E1C5"/>
            <w:noWrap/>
            <w:vAlign w:val="center"/>
            <w:hideMark/>
          </w:tcPr>
          <w:p w14:paraId="0ABA092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0.24</w:t>
            </w:r>
          </w:p>
        </w:tc>
        <w:tc>
          <w:tcPr>
            <w:tcW w:w="309" w:type="pct"/>
            <w:tcBorders>
              <w:top w:val="nil"/>
              <w:left w:val="nil"/>
              <w:bottom w:val="nil"/>
              <w:right w:val="nil"/>
            </w:tcBorders>
            <w:shd w:val="clear" w:color="000000" w:fill="FCFCFF"/>
            <w:noWrap/>
            <w:vAlign w:val="center"/>
            <w:hideMark/>
          </w:tcPr>
          <w:p w14:paraId="1DFE25C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39FB88B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9D4AA"/>
            <w:noWrap/>
            <w:vAlign w:val="center"/>
            <w:hideMark/>
          </w:tcPr>
          <w:p w14:paraId="01B8133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10" w:type="pct"/>
            <w:tcBorders>
              <w:top w:val="nil"/>
              <w:left w:val="nil"/>
              <w:bottom w:val="nil"/>
              <w:right w:val="nil"/>
            </w:tcBorders>
            <w:shd w:val="clear" w:color="000000" w:fill="FCFCFF"/>
            <w:noWrap/>
            <w:vAlign w:val="center"/>
            <w:hideMark/>
          </w:tcPr>
          <w:p w14:paraId="0DC61D2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0459B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17E46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462A01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6A58B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DBC3FCF" w14:textId="77777777" w:rsidTr="00AF175C">
        <w:trPr>
          <w:trHeight w:val="20"/>
        </w:trPr>
        <w:tc>
          <w:tcPr>
            <w:tcW w:w="365" w:type="pct"/>
            <w:tcBorders>
              <w:top w:val="nil"/>
              <w:left w:val="nil"/>
              <w:bottom w:val="nil"/>
              <w:right w:val="nil"/>
            </w:tcBorders>
            <w:shd w:val="clear" w:color="auto" w:fill="auto"/>
            <w:noWrap/>
            <w:vAlign w:val="center"/>
            <w:hideMark/>
          </w:tcPr>
          <w:p w14:paraId="4ABB9BC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2015</w:t>
            </w:r>
          </w:p>
        </w:tc>
        <w:tc>
          <w:tcPr>
            <w:tcW w:w="308" w:type="pct"/>
            <w:tcBorders>
              <w:top w:val="nil"/>
              <w:left w:val="single" w:sz="8" w:space="0" w:color="auto"/>
              <w:bottom w:val="nil"/>
              <w:right w:val="nil"/>
            </w:tcBorders>
            <w:shd w:val="clear" w:color="000000" w:fill="FCFCFF"/>
            <w:noWrap/>
            <w:vAlign w:val="center"/>
            <w:hideMark/>
          </w:tcPr>
          <w:p w14:paraId="1A54FA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2EBDB"/>
            <w:noWrap/>
            <w:vAlign w:val="center"/>
            <w:hideMark/>
          </w:tcPr>
          <w:p w14:paraId="490921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0.15</w:t>
            </w:r>
          </w:p>
        </w:tc>
        <w:tc>
          <w:tcPr>
            <w:tcW w:w="308" w:type="pct"/>
            <w:tcBorders>
              <w:top w:val="nil"/>
              <w:left w:val="nil"/>
              <w:bottom w:val="nil"/>
              <w:right w:val="nil"/>
            </w:tcBorders>
            <w:shd w:val="clear" w:color="000000" w:fill="FCFCFF"/>
            <w:noWrap/>
            <w:vAlign w:val="center"/>
            <w:hideMark/>
          </w:tcPr>
          <w:p w14:paraId="7E4604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9AD5AB"/>
            <w:noWrap/>
            <w:vAlign w:val="center"/>
            <w:hideMark/>
          </w:tcPr>
          <w:p w14:paraId="5F2B851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0.35</w:t>
            </w:r>
          </w:p>
        </w:tc>
        <w:tc>
          <w:tcPr>
            <w:tcW w:w="308" w:type="pct"/>
            <w:tcBorders>
              <w:top w:val="nil"/>
              <w:left w:val="nil"/>
              <w:bottom w:val="nil"/>
              <w:right w:val="nil"/>
            </w:tcBorders>
            <w:shd w:val="clear" w:color="000000" w:fill="EFF7F4"/>
            <w:noWrap/>
            <w:vAlign w:val="center"/>
            <w:hideMark/>
          </w:tcPr>
          <w:p w14:paraId="239D10E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AFCFE"/>
            <w:noWrap/>
            <w:vAlign w:val="center"/>
            <w:hideMark/>
          </w:tcPr>
          <w:p w14:paraId="5B9F4AE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090A8FD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753BE1F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CFCFF"/>
            <w:noWrap/>
            <w:vAlign w:val="center"/>
            <w:hideMark/>
          </w:tcPr>
          <w:p w14:paraId="1559DFC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96D3A7"/>
            <w:noWrap/>
            <w:vAlign w:val="center"/>
            <w:hideMark/>
          </w:tcPr>
          <w:p w14:paraId="33E9F38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0.37</w:t>
            </w:r>
          </w:p>
        </w:tc>
        <w:tc>
          <w:tcPr>
            <w:tcW w:w="310" w:type="pct"/>
            <w:tcBorders>
              <w:top w:val="nil"/>
              <w:left w:val="nil"/>
              <w:bottom w:val="nil"/>
              <w:right w:val="nil"/>
            </w:tcBorders>
            <w:shd w:val="clear" w:color="000000" w:fill="FCFCFF"/>
            <w:noWrap/>
            <w:vAlign w:val="center"/>
            <w:hideMark/>
          </w:tcPr>
          <w:p w14:paraId="312FC0D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BFCFE"/>
            <w:noWrap/>
            <w:vAlign w:val="center"/>
            <w:hideMark/>
          </w:tcPr>
          <w:p w14:paraId="10066A5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12ABB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F69637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491AA1C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7672122C" w14:textId="77777777" w:rsidTr="00AF175C">
        <w:trPr>
          <w:trHeight w:val="20"/>
        </w:trPr>
        <w:tc>
          <w:tcPr>
            <w:tcW w:w="365" w:type="pct"/>
            <w:tcBorders>
              <w:top w:val="nil"/>
              <w:left w:val="nil"/>
              <w:bottom w:val="nil"/>
              <w:right w:val="nil"/>
            </w:tcBorders>
            <w:shd w:val="clear" w:color="auto" w:fill="auto"/>
            <w:noWrap/>
            <w:vAlign w:val="center"/>
            <w:hideMark/>
          </w:tcPr>
          <w:p w14:paraId="59E8A1BE"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2016</w:t>
            </w:r>
          </w:p>
        </w:tc>
        <w:tc>
          <w:tcPr>
            <w:tcW w:w="308" w:type="pct"/>
            <w:tcBorders>
              <w:top w:val="nil"/>
              <w:left w:val="single" w:sz="8" w:space="0" w:color="auto"/>
              <w:bottom w:val="nil"/>
              <w:right w:val="nil"/>
            </w:tcBorders>
            <w:shd w:val="clear" w:color="000000" w:fill="FCFCFF"/>
            <w:noWrap/>
            <w:vAlign w:val="center"/>
            <w:hideMark/>
          </w:tcPr>
          <w:p w14:paraId="4C91E30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DE9D7"/>
            <w:noWrap/>
            <w:vAlign w:val="center"/>
            <w:hideMark/>
          </w:tcPr>
          <w:p w14:paraId="13C001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0.17</w:t>
            </w:r>
          </w:p>
        </w:tc>
        <w:tc>
          <w:tcPr>
            <w:tcW w:w="308" w:type="pct"/>
            <w:tcBorders>
              <w:top w:val="nil"/>
              <w:left w:val="nil"/>
              <w:bottom w:val="nil"/>
              <w:right w:val="nil"/>
            </w:tcBorders>
            <w:shd w:val="clear" w:color="000000" w:fill="FCFCFF"/>
            <w:noWrap/>
            <w:vAlign w:val="center"/>
            <w:hideMark/>
          </w:tcPr>
          <w:p w14:paraId="4813C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3BE7B"/>
            <w:noWrap/>
            <w:vAlign w:val="center"/>
            <w:hideMark/>
          </w:tcPr>
          <w:p w14:paraId="3AE226D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0.54</w:t>
            </w:r>
          </w:p>
        </w:tc>
        <w:tc>
          <w:tcPr>
            <w:tcW w:w="308" w:type="pct"/>
            <w:tcBorders>
              <w:top w:val="nil"/>
              <w:left w:val="nil"/>
              <w:bottom w:val="nil"/>
              <w:right w:val="nil"/>
            </w:tcBorders>
            <w:shd w:val="clear" w:color="000000" w:fill="EEF7F3"/>
            <w:noWrap/>
            <w:vAlign w:val="center"/>
            <w:hideMark/>
          </w:tcPr>
          <w:p w14:paraId="10F84B9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08" w:type="pct"/>
            <w:tcBorders>
              <w:top w:val="nil"/>
              <w:left w:val="nil"/>
              <w:bottom w:val="nil"/>
              <w:right w:val="nil"/>
            </w:tcBorders>
            <w:shd w:val="clear" w:color="000000" w:fill="F6FAFA"/>
            <w:noWrap/>
            <w:vAlign w:val="center"/>
            <w:hideMark/>
          </w:tcPr>
          <w:p w14:paraId="207898A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E4F3EB"/>
            <w:noWrap/>
            <w:vAlign w:val="center"/>
            <w:hideMark/>
          </w:tcPr>
          <w:p w14:paraId="4D850C5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nil"/>
              <w:right w:val="nil"/>
            </w:tcBorders>
            <w:shd w:val="clear" w:color="000000" w:fill="FCFCFF"/>
            <w:noWrap/>
            <w:vAlign w:val="center"/>
            <w:hideMark/>
          </w:tcPr>
          <w:p w14:paraId="043859D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6FAFA"/>
            <w:noWrap/>
            <w:vAlign w:val="center"/>
            <w:hideMark/>
          </w:tcPr>
          <w:p w14:paraId="00DBC2A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nil"/>
              <w:right w:val="nil"/>
            </w:tcBorders>
            <w:shd w:val="clear" w:color="000000" w:fill="E3F2E9"/>
            <w:noWrap/>
            <w:vAlign w:val="center"/>
            <w:hideMark/>
          </w:tcPr>
          <w:p w14:paraId="09C785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10" w:type="pct"/>
            <w:tcBorders>
              <w:top w:val="nil"/>
              <w:left w:val="nil"/>
              <w:bottom w:val="nil"/>
              <w:right w:val="nil"/>
            </w:tcBorders>
            <w:shd w:val="clear" w:color="000000" w:fill="FCFCFF"/>
            <w:noWrap/>
            <w:vAlign w:val="center"/>
            <w:hideMark/>
          </w:tcPr>
          <w:p w14:paraId="465155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AFBFD"/>
            <w:noWrap/>
            <w:vAlign w:val="center"/>
            <w:hideMark/>
          </w:tcPr>
          <w:p w14:paraId="3938D20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53DDB00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AB6EEC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56F4551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43583448" w14:textId="77777777" w:rsidTr="00AF175C">
        <w:trPr>
          <w:trHeight w:val="20"/>
        </w:trPr>
        <w:tc>
          <w:tcPr>
            <w:tcW w:w="365" w:type="pct"/>
            <w:tcBorders>
              <w:top w:val="nil"/>
              <w:left w:val="nil"/>
              <w:bottom w:val="nil"/>
              <w:right w:val="nil"/>
            </w:tcBorders>
            <w:shd w:val="clear" w:color="auto" w:fill="auto"/>
            <w:noWrap/>
            <w:vAlign w:val="center"/>
            <w:hideMark/>
          </w:tcPr>
          <w:p w14:paraId="11301D9F"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2017</w:t>
            </w:r>
          </w:p>
        </w:tc>
        <w:tc>
          <w:tcPr>
            <w:tcW w:w="308" w:type="pct"/>
            <w:tcBorders>
              <w:top w:val="nil"/>
              <w:left w:val="single" w:sz="8" w:space="0" w:color="auto"/>
              <w:bottom w:val="nil"/>
              <w:right w:val="nil"/>
            </w:tcBorders>
            <w:shd w:val="clear" w:color="000000" w:fill="FCFCFF"/>
            <w:noWrap/>
            <w:vAlign w:val="center"/>
            <w:hideMark/>
          </w:tcPr>
          <w:p w14:paraId="7DED052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C4E6CF"/>
            <w:noWrap/>
            <w:vAlign w:val="center"/>
            <w:hideMark/>
          </w:tcPr>
          <w:p w14:paraId="08EB58F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08" w:type="pct"/>
            <w:tcBorders>
              <w:top w:val="nil"/>
              <w:left w:val="nil"/>
              <w:bottom w:val="nil"/>
              <w:right w:val="nil"/>
            </w:tcBorders>
            <w:shd w:val="clear" w:color="000000" w:fill="FCFCFF"/>
            <w:noWrap/>
            <w:vAlign w:val="center"/>
            <w:hideMark/>
          </w:tcPr>
          <w:p w14:paraId="47C11E1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6EC384"/>
            <w:noWrap/>
            <w:vAlign w:val="center"/>
            <w:hideMark/>
          </w:tcPr>
          <w:p w14:paraId="56AC968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0.51</w:t>
            </w:r>
          </w:p>
        </w:tc>
        <w:tc>
          <w:tcPr>
            <w:tcW w:w="308" w:type="pct"/>
            <w:tcBorders>
              <w:top w:val="nil"/>
              <w:left w:val="nil"/>
              <w:bottom w:val="nil"/>
              <w:right w:val="nil"/>
            </w:tcBorders>
            <w:shd w:val="clear" w:color="000000" w:fill="F6FAFA"/>
            <w:noWrap/>
            <w:vAlign w:val="center"/>
            <w:hideMark/>
          </w:tcPr>
          <w:p w14:paraId="36176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9FBFC"/>
            <w:noWrap/>
            <w:vAlign w:val="center"/>
            <w:hideMark/>
          </w:tcPr>
          <w:p w14:paraId="3BB0BBB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FF0E6"/>
            <w:noWrap/>
            <w:vAlign w:val="center"/>
            <w:hideMark/>
          </w:tcPr>
          <w:p w14:paraId="061EC61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9" w:type="pct"/>
            <w:tcBorders>
              <w:top w:val="nil"/>
              <w:left w:val="nil"/>
              <w:bottom w:val="nil"/>
              <w:right w:val="nil"/>
            </w:tcBorders>
            <w:shd w:val="clear" w:color="000000" w:fill="FCFCFF"/>
            <w:noWrap/>
            <w:vAlign w:val="center"/>
            <w:hideMark/>
          </w:tcPr>
          <w:p w14:paraId="65A1E2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9FBFC"/>
            <w:noWrap/>
            <w:vAlign w:val="center"/>
            <w:hideMark/>
          </w:tcPr>
          <w:p w14:paraId="0E7F190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BEFE3"/>
            <w:noWrap/>
            <w:vAlign w:val="center"/>
            <w:hideMark/>
          </w:tcPr>
          <w:p w14:paraId="3CEF9DF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10" w:type="pct"/>
            <w:tcBorders>
              <w:top w:val="nil"/>
              <w:left w:val="nil"/>
              <w:bottom w:val="nil"/>
              <w:right w:val="nil"/>
            </w:tcBorders>
            <w:shd w:val="clear" w:color="000000" w:fill="FCFCFF"/>
            <w:noWrap/>
            <w:vAlign w:val="center"/>
            <w:hideMark/>
          </w:tcPr>
          <w:p w14:paraId="4F8B318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8FBFC"/>
            <w:noWrap/>
            <w:vAlign w:val="center"/>
            <w:hideMark/>
          </w:tcPr>
          <w:p w14:paraId="29F8792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FCFCFF"/>
            <w:noWrap/>
            <w:vAlign w:val="center"/>
            <w:hideMark/>
          </w:tcPr>
          <w:p w14:paraId="3C4D07A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722BE29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189FBE67"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B5C8664" w14:textId="77777777" w:rsidTr="00AF175C">
        <w:trPr>
          <w:trHeight w:val="20"/>
        </w:trPr>
        <w:tc>
          <w:tcPr>
            <w:tcW w:w="365" w:type="pct"/>
            <w:tcBorders>
              <w:top w:val="nil"/>
              <w:left w:val="nil"/>
              <w:bottom w:val="nil"/>
              <w:right w:val="nil"/>
            </w:tcBorders>
            <w:shd w:val="clear" w:color="auto" w:fill="auto"/>
            <w:noWrap/>
            <w:vAlign w:val="center"/>
            <w:hideMark/>
          </w:tcPr>
          <w:p w14:paraId="29DA9735"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2018</w:t>
            </w:r>
          </w:p>
        </w:tc>
        <w:tc>
          <w:tcPr>
            <w:tcW w:w="308" w:type="pct"/>
            <w:tcBorders>
              <w:top w:val="nil"/>
              <w:left w:val="single" w:sz="8" w:space="0" w:color="auto"/>
              <w:bottom w:val="nil"/>
              <w:right w:val="nil"/>
            </w:tcBorders>
            <w:shd w:val="clear" w:color="000000" w:fill="FCFCFF"/>
            <w:noWrap/>
            <w:vAlign w:val="center"/>
            <w:hideMark/>
          </w:tcPr>
          <w:p w14:paraId="41E7990E"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DDF0E4"/>
            <w:noWrap/>
            <w:vAlign w:val="center"/>
            <w:hideMark/>
          </w:tcPr>
          <w:p w14:paraId="6CE78EE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0.11</w:t>
            </w:r>
          </w:p>
        </w:tc>
        <w:tc>
          <w:tcPr>
            <w:tcW w:w="308" w:type="pct"/>
            <w:tcBorders>
              <w:top w:val="nil"/>
              <w:left w:val="nil"/>
              <w:bottom w:val="nil"/>
              <w:right w:val="nil"/>
            </w:tcBorders>
            <w:shd w:val="clear" w:color="000000" w:fill="FCFCFF"/>
            <w:noWrap/>
            <w:vAlign w:val="center"/>
            <w:hideMark/>
          </w:tcPr>
          <w:p w14:paraId="0A61B4B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FCA93"/>
            <w:noWrap/>
            <w:vAlign w:val="center"/>
            <w:hideMark/>
          </w:tcPr>
          <w:p w14:paraId="615FB6D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08" w:type="pct"/>
            <w:tcBorders>
              <w:top w:val="nil"/>
              <w:left w:val="nil"/>
              <w:bottom w:val="nil"/>
              <w:right w:val="nil"/>
            </w:tcBorders>
            <w:shd w:val="clear" w:color="000000" w:fill="F4F9F8"/>
            <w:noWrap/>
            <w:vAlign w:val="center"/>
            <w:hideMark/>
          </w:tcPr>
          <w:p w14:paraId="2FF70D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0.03</w:t>
            </w:r>
          </w:p>
        </w:tc>
        <w:tc>
          <w:tcPr>
            <w:tcW w:w="308" w:type="pct"/>
            <w:tcBorders>
              <w:top w:val="nil"/>
              <w:left w:val="nil"/>
              <w:bottom w:val="nil"/>
              <w:right w:val="nil"/>
            </w:tcBorders>
            <w:shd w:val="clear" w:color="000000" w:fill="FBFCFE"/>
            <w:noWrap/>
            <w:vAlign w:val="center"/>
            <w:hideMark/>
          </w:tcPr>
          <w:p w14:paraId="33DF496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DAEFE2"/>
            <w:noWrap/>
            <w:vAlign w:val="center"/>
            <w:hideMark/>
          </w:tcPr>
          <w:p w14:paraId="180F75E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0.12</w:t>
            </w:r>
          </w:p>
        </w:tc>
        <w:tc>
          <w:tcPr>
            <w:tcW w:w="309" w:type="pct"/>
            <w:tcBorders>
              <w:top w:val="nil"/>
              <w:left w:val="nil"/>
              <w:bottom w:val="nil"/>
              <w:right w:val="nil"/>
            </w:tcBorders>
            <w:shd w:val="clear" w:color="000000" w:fill="FCFCFF"/>
            <w:noWrap/>
            <w:vAlign w:val="center"/>
            <w:hideMark/>
          </w:tcPr>
          <w:p w14:paraId="242B842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34788B9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D6EDDE"/>
            <w:noWrap/>
            <w:vAlign w:val="center"/>
            <w:hideMark/>
          </w:tcPr>
          <w:p w14:paraId="0F9073D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33B8608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D6EDDF"/>
            <w:noWrap/>
            <w:vAlign w:val="center"/>
            <w:hideMark/>
          </w:tcPr>
          <w:p w14:paraId="435C3D6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0.14</w:t>
            </w:r>
          </w:p>
        </w:tc>
        <w:tc>
          <w:tcPr>
            <w:tcW w:w="310" w:type="pct"/>
            <w:tcBorders>
              <w:top w:val="nil"/>
              <w:left w:val="nil"/>
              <w:bottom w:val="nil"/>
              <w:right w:val="nil"/>
            </w:tcBorders>
            <w:shd w:val="clear" w:color="000000" w:fill="FCFCFF"/>
            <w:noWrap/>
            <w:vAlign w:val="center"/>
            <w:hideMark/>
          </w:tcPr>
          <w:p w14:paraId="44ACD69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35B1127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651ED84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610500F5" w14:textId="77777777" w:rsidTr="00AF175C">
        <w:trPr>
          <w:trHeight w:val="20"/>
        </w:trPr>
        <w:tc>
          <w:tcPr>
            <w:tcW w:w="365" w:type="pct"/>
            <w:tcBorders>
              <w:top w:val="nil"/>
              <w:left w:val="nil"/>
              <w:bottom w:val="nil"/>
              <w:right w:val="nil"/>
            </w:tcBorders>
            <w:shd w:val="clear" w:color="auto" w:fill="auto"/>
            <w:noWrap/>
            <w:vAlign w:val="center"/>
            <w:hideMark/>
          </w:tcPr>
          <w:p w14:paraId="579C9FAA"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2019</w:t>
            </w:r>
          </w:p>
        </w:tc>
        <w:tc>
          <w:tcPr>
            <w:tcW w:w="308" w:type="pct"/>
            <w:tcBorders>
              <w:top w:val="nil"/>
              <w:left w:val="single" w:sz="8" w:space="0" w:color="auto"/>
              <w:bottom w:val="nil"/>
              <w:right w:val="nil"/>
            </w:tcBorders>
            <w:shd w:val="clear" w:color="000000" w:fill="FCFCFF"/>
            <w:noWrap/>
            <w:vAlign w:val="center"/>
            <w:hideMark/>
          </w:tcPr>
          <w:p w14:paraId="2EA627F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E3F2EA"/>
            <w:noWrap/>
            <w:vAlign w:val="center"/>
            <w:hideMark/>
          </w:tcPr>
          <w:p w14:paraId="37589F4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8" w:type="pct"/>
            <w:tcBorders>
              <w:top w:val="nil"/>
              <w:left w:val="nil"/>
              <w:bottom w:val="nil"/>
              <w:right w:val="nil"/>
            </w:tcBorders>
            <w:shd w:val="clear" w:color="000000" w:fill="FCFCFF"/>
            <w:noWrap/>
            <w:vAlign w:val="center"/>
            <w:hideMark/>
          </w:tcPr>
          <w:p w14:paraId="5DE236A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nil"/>
              <w:right w:val="nil"/>
            </w:tcBorders>
            <w:shd w:val="clear" w:color="000000" w:fill="71C487"/>
            <w:noWrap/>
            <w:vAlign w:val="center"/>
            <w:hideMark/>
          </w:tcPr>
          <w:p w14:paraId="4A56E3A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0.50</w:t>
            </w:r>
          </w:p>
        </w:tc>
        <w:tc>
          <w:tcPr>
            <w:tcW w:w="308" w:type="pct"/>
            <w:tcBorders>
              <w:top w:val="nil"/>
              <w:left w:val="nil"/>
              <w:bottom w:val="nil"/>
              <w:right w:val="nil"/>
            </w:tcBorders>
            <w:shd w:val="clear" w:color="000000" w:fill="F8FBFB"/>
            <w:noWrap/>
            <w:vAlign w:val="center"/>
            <w:hideMark/>
          </w:tcPr>
          <w:p w14:paraId="02677E3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nil"/>
              <w:right w:val="nil"/>
            </w:tcBorders>
            <w:shd w:val="clear" w:color="000000" w:fill="FBFCFE"/>
            <w:noWrap/>
            <w:vAlign w:val="center"/>
            <w:hideMark/>
          </w:tcPr>
          <w:p w14:paraId="5761DEF1"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nil"/>
              <w:right w:val="nil"/>
            </w:tcBorders>
            <w:shd w:val="clear" w:color="000000" w:fill="E9F5EF"/>
            <w:noWrap/>
            <w:vAlign w:val="center"/>
            <w:hideMark/>
          </w:tcPr>
          <w:p w14:paraId="60B2B10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0.07</w:t>
            </w:r>
          </w:p>
        </w:tc>
        <w:tc>
          <w:tcPr>
            <w:tcW w:w="309" w:type="pct"/>
            <w:tcBorders>
              <w:top w:val="nil"/>
              <w:left w:val="nil"/>
              <w:bottom w:val="nil"/>
              <w:right w:val="nil"/>
            </w:tcBorders>
            <w:shd w:val="clear" w:color="000000" w:fill="FCFCFF"/>
            <w:noWrap/>
            <w:vAlign w:val="center"/>
            <w:hideMark/>
          </w:tcPr>
          <w:p w14:paraId="423E0C1F"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nil"/>
              <w:right w:val="nil"/>
            </w:tcBorders>
            <w:shd w:val="clear" w:color="000000" w:fill="FBFCFE"/>
            <w:noWrap/>
            <w:vAlign w:val="center"/>
            <w:hideMark/>
          </w:tcPr>
          <w:p w14:paraId="6163CC0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C3E5CE"/>
            <w:noWrap/>
            <w:vAlign w:val="center"/>
            <w:hideMark/>
          </w:tcPr>
          <w:p w14:paraId="4C97801C"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0.20</w:t>
            </w:r>
          </w:p>
        </w:tc>
        <w:tc>
          <w:tcPr>
            <w:tcW w:w="310" w:type="pct"/>
            <w:tcBorders>
              <w:top w:val="nil"/>
              <w:left w:val="nil"/>
              <w:bottom w:val="nil"/>
              <w:right w:val="nil"/>
            </w:tcBorders>
            <w:shd w:val="clear" w:color="000000" w:fill="FAFBFD"/>
            <w:noWrap/>
            <w:vAlign w:val="center"/>
            <w:hideMark/>
          </w:tcPr>
          <w:p w14:paraId="6B1AA24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10" w:type="pct"/>
            <w:tcBorders>
              <w:top w:val="nil"/>
              <w:left w:val="nil"/>
              <w:bottom w:val="nil"/>
              <w:right w:val="nil"/>
            </w:tcBorders>
            <w:shd w:val="clear" w:color="000000" w:fill="E1F1E8"/>
            <w:noWrap/>
            <w:vAlign w:val="center"/>
            <w:hideMark/>
          </w:tcPr>
          <w:p w14:paraId="77CFDA59"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0.10</w:t>
            </w:r>
          </w:p>
        </w:tc>
        <w:tc>
          <w:tcPr>
            <w:tcW w:w="310" w:type="pct"/>
            <w:tcBorders>
              <w:top w:val="nil"/>
              <w:left w:val="nil"/>
              <w:bottom w:val="nil"/>
              <w:right w:val="nil"/>
            </w:tcBorders>
            <w:shd w:val="clear" w:color="000000" w:fill="FCFCFF"/>
            <w:noWrap/>
            <w:vAlign w:val="center"/>
            <w:hideMark/>
          </w:tcPr>
          <w:p w14:paraId="7BF88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09193BD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nil"/>
              <w:right w:val="nil"/>
            </w:tcBorders>
            <w:shd w:val="clear" w:color="000000" w:fill="FCFCFF"/>
            <w:noWrap/>
            <w:vAlign w:val="center"/>
            <w:hideMark/>
          </w:tcPr>
          <w:p w14:paraId="2818F894"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r w:rsidR="00A66A38" w:rsidRPr="00AF175C" w14:paraId="139CD2AC" w14:textId="77777777" w:rsidTr="00AF175C">
        <w:trPr>
          <w:trHeight w:val="20"/>
        </w:trPr>
        <w:tc>
          <w:tcPr>
            <w:tcW w:w="365" w:type="pct"/>
            <w:tcBorders>
              <w:top w:val="nil"/>
              <w:left w:val="nil"/>
              <w:bottom w:val="single" w:sz="8" w:space="0" w:color="auto"/>
              <w:right w:val="nil"/>
            </w:tcBorders>
            <w:shd w:val="clear" w:color="auto" w:fill="auto"/>
            <w:noWrap/>
            <w:vAlign w:val="center"/>
            <w:hideMark/>
          </w:tcPr>
          <w:p w14:paraId="1802A3E1" w14:textId="77777777" w:rsidR="00A66A38" w:rsidRPr="00A66A38" w:rsidRDefault="00A66A38" w:rsidP="00A66A38">
            <w:pPr>
              <w:spacing w:after="0"/>
              <w:jc w:val="center"/>
              <w:rPr>
                <w:rFonts w:eastAsia="Times New Roman" w:cs="Times New Roman"/>
                <w:color w:val="000000"/>
                <w:sz w:val="20"/>
                <w:szCs w:val="20"/>
              </w:rPr>
            </w:pPr>
            <w:r w:rsidRPr="00A66A38">
              <w:rPr>
                <w:rFonts w:eastAsia="Times New Roman" w:cs="Times New Roman"/>
                <w:color w:val="000000"/>
                <w:sz w:val="20"/>
                <w:szCs w:val="20"/>
              </w:rPr>
              <w:t>2020</w:t>
            </w:r>
          </w:p>
        </w:tc>
        <w:tc>
          <w:tcPr>
            <w:tcW w:w="308" w:type="pct"/>
            <w:tcBorders>
              <w:top w:val="nil"/>
              <w:left w:val="single" w:sz="8" w:space="0" w:color="auto"/>
              <w:bottom w:val="single" w:sz="8" w:space="0" w:color="auto"/>
              <w:right w:val="nil"/>
            </w:tcBorders>
            <w:shd w:val="clear" w:color="000000" w:fill="FCFCFF"/>
            <w:noWrap/>
            <w:vAlign w:val="center"/>
            <w:hideMark/>
          </w:tcPr>
          <w:p w14:paraId="38559F4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D7EDDF"/>
            <w:noWrap/>
            <w:vAlign w:val="center"/>
            <w:hideMark/>
          </w:tcPr>
          <w:p w14:paraId="47CCCEB2"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0.13</w:t>
            </w:r>
          </w:p>
        </w:tc>
        <w:tc>
          <w:tcPr>
            <w:tcW w:w="308" w:type="pct"/>
            <w:tcBorders>
              <w:top w:val="nil"/>
              <w:left w:val="nil"/>
              <w:bottom w:val="single" w:sz="8" w:space="0" w:color="auto"/>
              <w:right w:val="nil"/>
            </w:tcBorders>
            <w:shd w:val="clear" w:color="000000" w:fill="FCFCFF"/>
            <w:noWrap/>
            <w:vAlign w:val="center"/>
            <w:hideMark/>
          </w:tcPr>
          <w:p w14:paraId="1722635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8" w:type="pct"/>
            <w:tcBorders>
              <w:top w:val="nil"/>
              <w:left w:val="nil"/>
              <w:bottom w:val="single" w:sz="8" w:space="0" w:color="auto"/>
              <w:right w:val="nil"/>
            </w:tcBorders>
            <w:shd w:val="clear" w:color="000000" w:fill="BBE2C7"/>
            <w:noWrap/>
            <w:vAlign w:val="center"/>
            <w:hideMark/>
          </w:tcPr>
          <w:p w14:paraId="1D4926C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0.23</w:t>
            </w:r>
          </w:p>
        </w:tc>
        <w:tc>
          <w:tcPr>
            <w:tcW w:w="308" w:type="pct"/>
            <w:tcBorders>
              <w:top w:val="nil"/>
              <w:left w:val="nil"/>
              <w:bottom w:val="single" w:sz="8" w:space="0" w:color="auto"/>
              <w:right w:val="nil"/>
            </w:tcBorders>
            <w:shd w:val="clear" w:color="000000" w:fill="FBFCFE"/>
            <w:noWrap/>
            <w:vAlign w:val="center"/>
            <w:hideMark/>
          </w:tcPr>
          <w:p w14:paraId="1A610F36"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0.01</w:t>
            </w:r>
          </w:p>
        </w:tc>
        <w:tc>
          <w:tcPr>
            <w:tcW w:w="308" w:type="pct"/>
            <w:tcBorders>
              <w:top w:val="nil"/>
              <w:left w:val="nil"/>
              <w:bottom w:val="single" w:sz="8" w:space="0" w:color="auto"/>
              <w:right w:val="nil"/>
            </w:tcBorders>
            <w:shd w:val="clear" w:color="000000" w:fill="F6FAFA"/>
            <w:noWrap/>
            <w:vAlign w:val="center"/>
            <w:hideMark/>
          </w:tcPr>
          <w:p w14:paraId="18915493"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08" w:type="pct"/>
            <w:tcBorders>
              <w:top w:val="nil"/>
              <w:left w:val="nil"/>
              <w:bottom w:val="single" w:sz="8" w:space="0" w:color="auto"/>
              <w:right w:val="nil"/>
            </w:tcBorders>
            <w:shd w:val="clear" w:color="000000" w:fill="E3F2EA"/>
            <w:noWrap/>
            <w:vAlign w:val="center"/>
            <w:hideMark/>
          </w:tcPr>
          <w:p w14:paraId="1A664998"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0.09</w:t>
            </w:r>
          </w:p>
        </w:tc>
        <w:tc>
          <w:tcPr>
            <w:tcW w:w="309" w:type="pct"/>
            <w:tcBorders>
              <w:top w:val="nil"/>
              <w:left w:val="nil"/>
              <w:bottom w:val="single" w:sz="8" w:space="0" w:color="auto"/>
              <w:right w:val="nil"/>
            </w:tcBorders>
            <w:shd w:val="clear" w:color="000000" w:fill="FCFCFF"/>
            <w:noWrap/>
            <w:vAlign w:val="center"/>
            <w:hideMark/>
          </w:tcPr>
          <w:p w14:paraId="61221CE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09" w:type="pct"/>
            <w:tcBorders>
              <w:top w:val="nil"/>
              <w:left w:val="nil"/>
              <w:bottom w:val="single" w:sz="8" w:space="0" w:color="auto"/>
              <w:right w:val="nil"/>
            </w:tcBorders>
            <w:shd w:val="clear" w:color="000000" w:fill="FCFCFF"/>
            <w:noWrap/>
            <w:vAlign w:val="center"/>
            <w:hideMark/>
          </w:tcPr>
          <w:p w14:paraId="74BC2EE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7FCA93"/>
            <w:noWrap/>
            <w:vAlign w:val="center"/>
            <w:hideMark/>
          </w:tcPr>
          <w:p w14:paraId="72600AFD"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0.45</w:t>
            </w:r>
          </w:p>
        </w:tc>
        <w:tc>
          <w:tcPr>
            <w:tcW w:w="310" w:type="pct"/>
            <w:tcBorders>
              <w:top w:val="nil"/>
              <w:left w:val="nil"/>
              <w:bottom w:val="single" w:sz="8" w:space="0" w:color="auto"/>
              <w:right w:val="nil"/>
            </w:tcBorders>
            <w:shd w:val="clear" w:color="000000" w:fill="F8FBFC"/>
            <w:noWrap/>
            <w:vAlign w:val="center"/>
            <w:hideMark/>
          </w:tcPr>
          <w:p w14:paraId="6992793A"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0.02</w:t>
            </w:r>
          </w:p>
        </w:tc>
        <w:tc>
          <w:tcPr>
            <w:tcW w:w="310" w:type="pct"/>
            <w:tcBorders>
              <w:top w:val="nil"/>
              <w:left w:val="nil"/>
              <w:bottom w:val="single" w:sz="8" w:space="0" w:color="auto"/>
              <w:right w:val="nil"/>
            </w:tcBorders>
            <w:shd w:val="clear" w:color="000000" w:fill="EFF7F4"/>
            <w:noWrap/>
            <w:vAlign w:val="center"/>
            <w:hideMark/>
          </w:tcPr>
          <w:p w14:paraId="3341A6E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0.05</w:t>
            </w:r>
          </w:p>
        </w:tc>
        <w:tc>
          <w:tcPr>
            <w:tcW w:w="310" w:type="pct"/>
            <w:tcBorders>
              <w:top w:val="nil"/>
              <w:left w:val="nil"/>
              <w:bottom w:val="single" w:sz="8" w:space="0" w:color="auto"/>
              <w:right w:val="nil"/>
            </w:tcBorders>
            <w:shd w:val="clear" w:color="000000" w:fill="FCFCFF"/>
            <w:noWrap/>
            <w:vAlign w:val="center"/>
            <w:hideMark/>
          </w:tcPr>
          <w:p w14:paraId="78AB9C10"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6A8F16F5"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c>
          <w:tcPr>
            <w:tcW w:w="310" w:type="pct"/>
            <w:tcBorders>
              <w:top w:val="nil"/>
              <w:left w:val="nil"/>
              <w:bottom w:val="single" w:sz="8" w:space="0" w:color="auto"/>
              <w:right w:val="nil"/>
            </w:tcBorders>
            <w:shd w:val="clear" w:color="000000" w:fill="FCFCFF"/>
            <w:noWrap/>
            <w:vAlign w:val="center"/>
            <w:hideMark/>
          </w:tcPr>
          <w:p w14:paraId="0E70ACAB" w14:textId="77777777" w:rsidR="00A66A38" w:rsidRPr="00A66A38" w:rsidRDefault="00A66A38" w:rsidP="00A66A38">
            <w:pPr>
              <w:spacing w:after="0"/>
              <w:jc w:val="right"/>
              <w:rPr>
                <w:rFonts w:eastAsia="Times New Roman" w:cs="Times New Roman"/>
                <w:color w:val="000000"/>
                <w:sz w:val="20"/>
                <w:szCs w:val="20"/>
              </w:rPr>
            </w:pPr>
            <w:r w:rsidRPr="00A66A38">
              <w:rPr>
                <w:rFonts w:eastAsia="Times New Roman" w:cs="Times New Roman"/>
                <w:color w:val="000000"/>
                <w:sz w:val="20"/>
                <w:szCs w:val="20"/>
              </w:rPr>
              <w:t>0.00</w:t>
            </w:r>
          </w:p>
        </w:tc>
      </w:tr>
    </w:tbl>
    <w:p w14:paraId="0F3CED5B" w14:textId="77777777" w:rsidR="00A66A38" w:rsidRPr="00A66A38" w:rsidRDefault="00A66A38" w:rsidP="00A66A38"/>
    <w:p w14:paraId="2B65E623" w14:textId="280ECE42" w:rsidR="009A4C99" w:rsidRPr="0087267B" w:rsidRDefault="009A4C99" w:rsidP="009A4C99">
      <w:pPr>
        <w:rPr>
          <w:sz w:val="20"/>
          <w:szCs w:val="20"/>
          <w:highlight w:val="lightGray"/>
        </w:rPr>
      </w:pPr>
    </w:p>
    <w:p w14:paraId="190EDC01" w14:textId="77777777" w:rsidR="00A47A5C" w:rsidRDefault="00A47A5C">
      <w:pPr>
        <w:spacing w:after="160" w:line="259" w:lineRule="auto"/>
      </w:pPr>
      <w:bookmarkStart w:id="74" w:name="_Ref402870615"/>
      <w:r>
        <w:br w:type="page"/>
      </w:r>
    </w:p>
    <w:p w14:paraId="7D23AC42" w14:textId="2B41A66F" w:rsidR="00151E80" w:rsidRDefault="00D85CC8" w:rsidP="00DD6D62">
      <w:pPr>
        <w:pStyle w:val="SAFETableCaption"/>
      </w:pPr>
      <w:r w:rsidRPr="00A10C4E">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5</w:t>
      </w:r>
      <w:r w:rsidR="008226C8">
        <w:rPr>
          <w:noProof/>
        </w:rPr>
        <w:fldChar w:fldCharType="end"/>
      </w:r>
      <w:bookmarkEnd w:id="74"/>
      <w:r w:rsidRPr="00A10C4E">
        <w:t>. BSAI flathead so</w:t>
      </w:r>
      <w:r w:rsidR="00A10C4E" w:rsidRPr="00A10C4E">
        <w:t>le fishery status from 2013-2018</w:t>
      </w:r>
      <w:r w:rsidRPr="00A10C4E">
        <w:t xml:space="preserve">. </w:t>
      </w:r>
      <w:r w:rsidR="00A10C4E" w:rsidRPr="00A10C4E">
        <w:t>"Open" indicates that</w:t>
      </w:r>
      <w:r w:rsidRPr="00A10C4E">
        <w:t xml:space="preserve"> the directed fis</w:t>
      </w:r>
      <w:r w:rsidR="00A10C4E" w:rsidRPr="00A10C4E">
        <w:t>hery is allowed. "Bycatch" indicates</w:t>
      </w:r>
      <w:r w:rsidRPr="00A10C4E">
        <w:t xml:space="preserve"> that the directed fishery is closed, and only incidental catch allowed.</w:t>
      </w:r>
    </w:p>
    <w:p w14:paraId="109AAB4C" w14:textId="77777777" w:rsidR="00A47A5C" w:rsidRPr="00A47A5C" w:rsidRDefault="00A47A5C" w:rsidP="00A47A5C"/>
    <w:tbl>
      <w:tblPr>
        <w:tblW w:w="9540" w:type="dxa"/>
        <w:tblLook w:val="04A0" w:firstRow="1" w:lastRow="0" w:firstColumn="1" w:lastColumn="0" w:noHBand="0" w:noVBand="1"/>
      </w:tblPr>
      <w:tblGrid>
        <w:gridCol w:w="1800"/>
        <w:gridCol w:w="913"/>
        <w:gridCol w:w="977"/>
        <w:gridCol w:w="990"/>
        <w:gridCol w:w="270"/>
        <w:gridCol w:w="1710"/>
        <w:gridCol w:w="990"/>
        <w:gridCol w:w="900"/>
        <w:gridCol w:w="990"/>
      </w:tblGrid>
      <w:tr w:rsidR="00A47A5C" w:rsidRPr="00A47A5C" w14:paraId="0FF58BC4" w14:textId="77777777" w:rsidTr="00A47A5C">
        <w:trPr>
          <w:trHeight w:val="495"/>
        </w:trPr>
        <w:tc>
          <w:tcPr>
            <w:tcW w:w="1800" w:type="dxa"/>
            <w:tcBorders>
              <w:top w:val="single" w:sz="8" w:space="0" w:color="auto"/>
              <w:left w:val="nil"/>
              <w:bottom w:val="single" w:sz="8" w:space="0" w:color="auto"/>
              <w:right w:val="nil"/>
            </w:tcBorders>
            <w:shd w:val="clear" w:color="000000" w:fill="FFFFFF"/>
            <w:vAlign w:val="center"/>
            <w:hideMark/>
          </w:tcPr>
          <w:p w14:paraId="0B75DBC4"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13" w:type="dxa"/>
            <w:tcBorders>
              <w:top w:val="single" w:sz="8" w:space="0" w:color="auto"/>
              <w:left w:val="nil"/>
              <w:bottom w:val="single" w:sz="8" w:space="0" w:color="auto"/>
              <w:right w:val="nil"/>
            </w:tcBorders>
            <w:shd w:val="clear" w:color="000000" w:fill="FFFFFF"/>
            <w:vAlign w:val="center"/>
            <w:hideMark/>
          </w:tcPr>
          <w:p w14:paraId="437CABB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77" w:type="dxa"/>
            <w:tcBorders>
              <w:top w:val="single" w:sz="8" w:space="0" w:color="auto"/>
              <w:left w:val="nil"/>
              <w:bottom w:val="single" w:sz="8" w:space="0" w:color="auto"/>
              <w:right w:val="nil"/>
            </w:tcBorders>
            <w:shd w:val="clear" w:color="000000" w:fill="FFFFFF"/>
            <w:vAlign w:val="center"/>
            <w:hideMark/>
          </w:tcPr>
          <w:p w14:paraId="20D4908E"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15BA61D8"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c>
          <w:tcPr>
            <w:tcW w:w="270" w:type="dxa"/>
            <w:tcBorders>
              <w:top w:val="nil"/>
              <w:left w:val="nil"/>
              <w:bottom w:val="nil"/>
              <w:right w:val="nil"/>
            </w:tcBorders>
            <w:shd w:val="clear" w:color="auto" w:fill="auto"/>
            <w:noWrap/>
            <w:vAlign w:val="bottom"/>
            <w:hideMark/>
          </w:tcPr>
          <w:p w14:paraId="2A484F2C" w14:textId="77777777" w:rsidR="00A47A5C" w:rsidRPr="00A47A5C" w:rsidRDefault="00A47A5C" w:rsidP="00A47A5C">
            <w:pPr>
              <w:spacing w:after="0"/>
              <w:rPr>
                <w:rFonts w:eastAsia="Times New Roman" w:cs="Times New Roman"/>
                <w:b/>
                <w:bCs/>
                <w:color w:val="000000"/>
                <w:sz w:val="18"/>
                <w:szCs w:val="18"/>
              </w:rPr>
            </w:pPr>
          </w:p>
        </w:tc>
        <w:tc>
          <w:tcPr>
            <w:tcW w:w="1710" w:type="dxa"/>
            <w:tcBorders>
              <w:top w:val="single" w:sz="8" w:space="0" w:color="auto"/>
              <w:left w:val="nil"/>
              <w:bottom w:val="single" w:sz="8" w:space="0" w:color="auto"/>
              <w:right w:val="nil"/>
            </w:tcBorders>
            <w:shd w:val="clear" w:color="000000" w:fill="FFFFFF"/>
            <w:vAlign w:val="center"/>
            <w:hideMark/>
          </w:tcPr>
          <w:p w14:paraId="33120B33"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 Type</w:t>
            </w:r>
          </w:p>
        </w:tc>
        <w:tc>
          <w:tcPr>
            <w:tcW w:w="990" w:type="dxa"/>
            <w:tcBorders>
              <w:top w:val="single" w:sz="8" w:space="0" w:color="auto"/>
              <w:left w:val="nil"/>
              <w:bottom w:val="single" w:sz="8" w:space="0" w:color="auto"/>
              <w:right w:val="nil"/>
            </w:tcBorders>
            <w:shd w:val="clear" w:color="000000" w:fill="FFFFFF"/>
            <w:vAlign w:val="center"/>
            <w:hideMark/>
          </w:tcPr>
          <w:p w14:paraId="5644708D"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Program</w:t>
            </w:r>
          </w:p>
        </w:tc>
        <w:tc>
          <w:tcPr>
            <w:tcW w:w="900" w:type="dxa"/>
            <w:tcBorders>
              <w:top w:val="single" w:sz="8" w:space="0" w:color="auto"/>
              <w:left w:val="nil"/>
              <w:bottom w:val="single" w:sz="8" w:space="0" w:color="auto"/>
              <w:right w:val="nil"/>
            </w:tcBorders>
            <w:shd w:val="clear" w:color="000000" w:fill="FFFFFF"/>
            <w:vAlign w:val="center"/>
            <w:hideMark/>
          </w:tcPr>
          <w:p w14:paraId="1A9EC6F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Status</w:t>
            </w:r>
          </w:p>
        </w:tc>
        <w:tc>
          <w:tcPr>
            <w:tcW w:w="990" w:type="dxa"/>
            <w:tcBorders>
              <w:top w:val="single" w:sz="8" w:space="0" w:color="auto"/>
              <w:left w:val="nil"/>
              <w:bottom w:val="single" w:sz="8" w:space="0" w:color="auto"/>
              <w:right w:val="nil"/>
            </w:tcBorders>
            <w:shd w:val="clear" w:color="000000" w:fill="FFFFFF"/>
            <w:vAlign w:val="center"/>
            <w:hideMark/>
          </w:tcPr>
          <w:p w14:paraId="5842A660" w14:textId="77777777" w:rsidR="00A47A5C" w:rsidRPr="00A47A5C" w:rsidRDefault="00A47A5C" w:rsidP="00A47A5C">
            <w:pPr>
              <w:spacing w:after="0"/>
              <w:rPr>
                <w:rFonts w:eastAsia="Times New Roman" w:cs="Times New Roman"/>
                <w:b/>
                <w:bCs/>
                <w:color w:val="000000"/>
                <w:sz w:val="18"/>
                <w:szCs w:val="18"/>
              </w:rPr>
            </w:pPr>
            <w:r w:rsidRPr="00A47A5C">
              <w:rPr>
                <w:rFonts w:eastAsia="Times New Roman" w:cs="Times New Roman"/>
                <w:b/>
                <w:bCs/>
                <w:color w:val="000000"/>
                <w:sz w:val="18"/>
                <w:szCs w:val="18"/>
              </w:rPr>
              <w:t>Effective Date</w:t>
            </w:r>
          </w:p>
        </w:tc>
      </w:tr>
      <w:tr w:rsidR="00A47A5C" w:rsidRPr="00A47A5C" w14:paraId="4D7BC2FB" w14:textId="77777777" w:rsidTr="00A47A5C">
        <w:trPr>
          <w:trHeight w:val="300"/>
        </w:trPr>
        <w:tc>
          <w:tcPr>
            <w:tcW w:w="1800" w:type="dxa"/>
            <w:tcBorders>
              <w:top w:val="nil"/>
              <w:left w:val="nil"/>
              <w:bottom w:val="nil"/>
              <w:right w:val="nil"/>
            </w:tcBorders>
            <w:shd w:val="clear" w:color="000000" w:fill="FFFFFF"/>
            <w:noWrap/>
            <w:vAlign w:val="center"/>
            <w:hideMark/>
          </w:tcPr>
          <w:p w14:paraId="59FF9E5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E6A5C0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1594C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9C5F64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2A856D1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BB7C6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343E7C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C34FA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81E6A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44C6CB2" w14:textId="77777777" w:rsidTr="00A47A5C">
        <w:trPr>
          <w:trHeight w:val="300"/>
        </w:trPr>
        <w:tc>
          <w:tcPr>
            <w:tcW w:w="1800" w:type="dxa"/>
            <w:tcBorders>
              <w:top w:val="nil"/>
              <w:left w:val="nil"/>
              <w:bottom w:val="nil"/>
              <w:right w:val="nil"/>
            </w:tcBorders>
            <w:shd w:val="clear" w:color="000000" w:fill="FFFFFF"/>
            <w:noWrap/>
            <w:vAlign w:val="center"/>
            <w:hideMark/>
          </w:tcPr>
          <w:p w14:paraId="1FF3F75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D63B9F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5E2F7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F39F1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3CFF097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F1AD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64B3CF0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11961C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CA132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23FA7231" w14:textId="77777777" w:rsidTr="00A47A5C">
        <w:trPr>
          <w:trHeight w:val="300"/>
        </w:trPr>
        <w:tc>
          <w:tcPr>
            <w:tcW w:w="1800" w:type="dxa"/>
            <w:tcBorders>
              <w:top w:val="nil"/>
              <w:left w:val="nil"/>
              <w:bottom w:val="nil"/>
              <w:right w:val="nil"/>
            </w:tcBorders>
            <w:shd w:val="clear" w:color="000000" w:fill="FFFFFF"/>
            <w:noWrap/>
            <w:vAlign w:val="center"/>
            <w:hideMark/>
          </w:tcPr>
          <w:p w14:paraId="12F2B9B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4CC4FA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D191BF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752286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1-Jan-13</w:t>
            </w:r>
          </w:p>
        </w:tc>
        <w:tc>
          <w:tcPr>
            <w:tcW w:w="270" w:type="dxa"/>
            <w:tcBorders>
              <w:top w:val="nil"/>
              <w:left w:val="nil"/>
              <w:bottom w:val="nil"/>
              <w:right w:val="nil"/>
            </w:tcBorders>
            <w:shd w:val="clear" w:color="auto" w:fill="auto"/>
            <w:noWrap/>
            <w:vAlign w:val="bottom"/>
            <w:hideMark/>
          </w:tcPr>
          <w:p w14:paraId="65E492D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CE22E6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5C1A04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D35E8F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837E93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69FC8DA" w14:textId="77777777" w:rsidTr="00A47A5C">
        <w:trPr>
          <w:trHeight w:val="300"/>
        </w:trPr>
        <w:tc>
          <w:tcPr>
            <w:tcW w:w="1800" w:type="dxa"/>
            <w:tcBorders>
              <w:top w:val="nil"/>
              <w:left w:val="nil"/>
              <w:bottom w:val="nil"/>
              <w:right w:val="nil"/>
            </w:tcBorders>
            <w:shd w:val="clear" w:color="000000" w:fill="FFFFFF"/>
            <w:noWrap/>
            <w:vAlign w:val="center"/>
            <w:hideMark/>
          </w:tcPr>
          <w:p w14:paraId="59FB96C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3D3DCA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1C4F1C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4B7B08A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20-Jan-13</w:t>
            </w:r>
          </w:p>
        </w:tc>
        <w:tc>
          <w:tcPr>
            <w:tcW w:w="270" w:type="dxa"/>
            <w:tcBorders>
              <w:top w:val="nil"/>
              <w:left w:val="nil"/>
              <w:bottom w:val="nil"/>
              <w:right w:val="nil"/>
            </w:tcBorders>
            <w:shd w:val="clear" w:color="auto" w:fill="auto"/>
            <w:noWrap/>
            <w:vAlign w:val="bottom"/>
            <w:hideMark/>
          </w:tcPr>
          <w:p w14:paraId="4A06AC9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187EE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2FC9B13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67A0A5D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907ADB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6D40B1" w14:textId="77777777" w:rsidTr="00A47A5C">
        <w:trPr>
          <w:trHeight w:val="300"/>
        </w:trPr>
        <w:tc>
          <w:tcPr>
            <w:tcW w:w="1800" w:type="dxa"/>
            <w:tcBorders>
              <w:top w:val="nil"/>
              <w:left w:val="nil"/>
              <w:bottom w:val="nil"/>
              <w:right w:val="nil"/>
            </w:tcBorders>
            <w:shd w:val="clear" w:color="000000" w:fill="FFFFFF"/>
            <w:noWrap/>
            <w:vAlign w:val="center"/>
            <w:hideMark/>
          </w:tcPr>
          <w:p w14:paraId="4AE933B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F7158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A5A5E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7DD06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656151A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18558C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3AC2C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F2B73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0E918E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59FD1A0B" w14:textId="77777777" w:rsidTr="00A47A5C">
        <w:trPr>
          <w:trHeight w:val="300"/>
        </w:trPr>
        <w:tc>
          <w:tcPr>
            <w:tcW w:w="1800" w:type="dxa"/>
            <w:tcBorders>
              <w:top w:val="nil"/>
              <w:left w:val="nil"/>
              <w:bottom w:val="nil"/>
              <w:right w:val="nil"/>
            </w:tcBorders>
            <w:shd w:val="clear" w:color="000000" w:fill="FFFFFF"/>
            <w:noWrap/>
            <w:vAlign w:val="center"/>
            <w:hideMark/>
          </w:tcPr>
          <w:p w14:paraId="4F5799E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EB8C1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E38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ED7B9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78AC743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AF2C90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F16FF2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5047BE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B55E9F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0312A76F" w14:textId="77777777" w:rsidTr="00A47A5C">
        <w:trPr>
          <w:trHeight w:val="300"/>
        </w:trPr>
        <w:tc>
          <w:tcPr>
            <w:tcW w:w="1800" w:type="dxa"/>
            <w:tcBorders>
              <w:top w:val="nil"/>
              <w:left w:val="nil"/>
              <w:bottom w:val="nil"/>
              <w:right w:val="nil"/>
            </w:tcBorders>
            <w:shd w:val="clear" w:color="000000" w:fill="FFFFFF"/>
            <w:noWrap/>
            <w:vAlign w:val="center"/>
            <w:hideMark/>
          </w:tcPr>
          <w:p w14:paraId="5DDD011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280D60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239FCD9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49F0E2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1-Jan-14</w:t>
            </w:r>
          </w:p>
        </w:tc>
        <w:tc>
          <w:tcPr>
            <w:tcW w:w="270" w:type="dxa"/>
            <w:tcBorders>
              <w:top w:val="nil"/>
              <w:left w:val="nil"/>
              <w:bottom w:val="nil"/>
              <w:right w:val="nil"/>
            </w:tcBorders>
            <w:shd w:val="clear" w:color="auto" w:fill="auto"/>
            <w:noWrap/>
            <w:vAlign w:val="bottom"/>
            <w:hideMark/>
          </w:tcPr>
          <w:p w14:paraId="24EE8EB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E4C9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5A0CA21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308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C5AD10D"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6D165D19" w14:textId="77777777" w:rsidTr="00A47A5C">
        <w:trPr>
          <w:trHeight w:val="300"/>
        </w:trPr>
        <w:tc>
          <w:tcPr>
            <w:tcW w:w="1800" w:type="dxa"/>
            <w:tcBorders>
              <w:top w:val="nil"/>
              <w:left w:val="nil"/>
              <w:bottom w:val="nil"/>
              <w:right w:val="nil"/>
            </w:tcBorders>
            <w:shd w:val="clear" w:color="000000" w:fill="FFFFFF"/>
            <w:noWrap/>
            <w:vAlign w:val="center"/>
            <w:hideMark/>
          </w:tcPr>
          <w:p w14:paraId="7DADFA4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66775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1A0FA15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4AD9E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20-Jan-14</w:t>
            </w:r>
          </w:p>
        </w:tc>
        <w:tc>
          <w:tcPr>
            <w:tcW w:w="270" w:type="dxa"/>
            <w:tcBorders>
              <w:top w:val="nil"/>
              <w:left w:val="nil"/>
              <w:bottom w:val="nil"/>
              <w:right w:val="nil"/>
            </w:tcBorders>
            <w:shd w:val="clear" w:color="auto" w:fill="auto"/>
            <w:noWrap/>
            <w:vAlign w:val="bottom"/>
            <w:hideMark/>
          </w:tcPr>
          <w:p w14:paraId="739D3C6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22B02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7CDA54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6749B9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24B480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634C79B" w14:textId="77777777" w:rsidTr="00A47A5C">
        <w:trPr>
          <w:trHeight w:val="300"/>
        </w:trPr>
        <w:tc>
          <w:tcPr>
            <w:tcW w:w="1800" w:type="dxa"/>
            <w:tcBorders>
              <w:top w:val="nil"/>
              <w:left w:val="nil"/>
              <w:bottom w:val="nil"/>
              <w:right w:val="nil"/>
            </w:tcBorders>
            <w:shd w:val="clear" w:color="000000" w:fill="FFFFFF"/>
            <w:noWrap/>
            <w:vAlign w:val="center"/>
            <w:hideMark/>
          </w:tcPr>
          <w:p w14:paraId="0DFE894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8E4888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255D3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61A9FFC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51C7A0E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274D60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074373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41B9A96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AA4FAC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1-Jan-19</w:t>
            </w:r>
          </w:p>
        </w:tc>
      </w:tr>
      <w:tr w:rsidR="00A47A5C" w:rsidRPr="00A47A5C" w14:paraId="7D9D256A" w14:textId="77777777" w:rsidTr="00A47A5C">
        <w:trPr>
          <w:trHeight w:val="300"/>
        </w:trPr>
        <w:tc>
          <w:tcPr>
            <w:tcW w:w="1800" w:type="dxa"/>
            <w:tcBorders>
              <w:top w:val="nil"/>
              <w:left w:val="nil"/>
              <w:bottom w:val="nil"/>
              <w:right w:val="nil"/>
            </w:tcBorders>
            <w:shd w:val="clear" w:color="000000" w:fill="FFFFFF"/>
            <w:noWrap/>
            <w:vAlign w:val="center"/>
            <w:hideMark/>
          </w:tcPr>
          <w:p w14:paraId="61DA6B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134A121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1BA3D4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70B6B5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0C22AAC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8FF30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60E3115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21C9C9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EB0BF0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74EC5191" w14:textId="77777777" w:rsidTr="00A47A5C">
        <w:trPr>
          <w:trHeight w:val="300"/>
        </w:trPr>
        <w:tc>
          <w:tcPr>
            <w:tcW w:w="1800" w:type="dxa"/>
            <w:tcBorders>
              <w:top w:val="nil"/>
              <w:left w:val="nil"/>
              <w:bottom w:val="nil"/>
              <w:right w:val="nil"/>
            </w:tcBorders>
            <w:shd w:val="clear" w:color="000000" w:fill="FFFFFF"/>
            <w:noWrap/>
            <w:vAlign w:val="center"/>
            <w:hideMark/>
          </w:tcPr>
          <w:p w14:paraId="10B15B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F0A71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4EB7B5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8BA6CB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1-Jan-15</w:t>
            </w:r>
          </w:p>
        </w:tc>
        <w:tc>
          <w:tcPr>
            <w:tcW w:w="270" w:type="dxa"/>
            <w:tcBorders>
              <w:top w:val="nil"/>
              <w:left w:val="nil"/>
              <w:bottom w:val="nil"/>
              <w:right w:val="nil"/>
            </w:tcBorders>
            <w:shd w:val="clear" w:color="auto" w:fill="auto"/>
            <w:noWrap/>
            <w:vAlign w:val="bottom"/>
            <w:hideMark/>
          </w:tcPr>
          <w:p w14:paraId="22EA002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6139C7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966A7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231AF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723D69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20-Jan-19</w:t>
            </w:r>
          </w:p>
        </w:tc>
      </w:tr>
      <w:tr w:rsidR="00A47A5C" w:rsidRPr="00A47A5C" w14:paraId="56E58F42" w14:textId="77777777" w:rsidTr="00A47A5C">
        <w:trPr>
          <w:trHeight w:val="300"/>
        </w:trPr>
        <w:tc>
          <w:tcPr>
            <w:tcW w:w="1800" w:type="dxa"/>
            <w:tcBorders>
              <w:top w:val="nil"/>
              <w:left w:val="nil"/>
              <w:bottom w:val="nil"/>
              <w:right w:val="nil"/>
            </w:tcBorders>
            <w:shd w:val="clear" w:color="000000" w:fill="FFFFFF"/>
            <w:noWrap/>
            <w:vAlign w:val="center"/>
            <w:hideMark/>
          </w:tcPr>
          <w:p w14:paraId="29022B6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347CE7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4C92A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462584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20-Jan-15</w:t>
            </w:r>
          </w:p>
        </w:tc>
        <w:tc>
          <w:tcPr>
            <w:tcW w:w="270" w:type="dxa"/>
            <w:tcBorders>
              <w:top w:val="nil"/>
              <w:left w:val="nil"/>
              <w:bottom w:val="nil"/>
              <w:right w:val="nil"/>
            </w:tcBorders>
            <w:shd w:val="clear" w:color="auto" w:fill="auto"/>
            <w:noWrap/>
            <w:vAlign w:val="bottom"/>
            <w:hideMark/>
          </w:tcPr>
          <w:p w14:paraId="3BE28F2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7D9A13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1AF08A4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18F621B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3577FB0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56E1BFAF" w14:textId="77777777" w:rsidTr="00A47A5C">
        <w:trPr>
          <w:trHeight w:val="300"/>
        </w:trPr>
        <w:tc>
          <w:tcPr>
            <w:tcW w:w="1800" w:type="dxa"/>
            <w:tcBorders>
              <w:top w:val="nil"/>
              <w:left w:val="nil"/>
              <w:bottom w:val="nil"/>
              <w:right w:val="nil"/>
            </w:tcBorders>
            <w:shd w:val="clear" w:color="000000" w:fill="FFFFFF"/>
            <w:noWrap/>
            <w:vAlign w:val="center"/>
            <w:hideMark/>
          </w:tcPr>
          <w:p w14:paraId="3FB5C9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3C0A488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718D6B8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9644B3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7A5E64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2800A3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751479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2D986D2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BA01210"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1395BFD1" w14:textId="77777777" w:rsidTr="00A47A5C">
        <w:trPr>
          <w:trHeight w:val="300"/>
        </w:trPr>
        <w:tc>
          <w:tcPr>
            <w:tcW w:w="1800" w:type="dxa"/>
            <w:tcBorders>
              <w:top w:val="nil"/>
              <w:left w:val="nil"/>
              <w:bottom w:val="nil"/>
              <w:right w:val="nil"/>
            </w:tcBorders>
            <w:shd w:val="clear" w:color="000000" w:fill="FFFFFF"/>
            <w:noWrap/>
            <w:vAlign w:val="center"/>
            <w:hideMark/>
          </w:tcPr>
          <w:p w14:paraId="2D838E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B0028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401FF8E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59C3CF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75DB860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01B2950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3B0B6A5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3FFB1B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1F54CE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FF9A6C8" w14:textId="77777777" w:rsidTr="00A47A5C">
        <w:trPr>
          <w:trHeight w:val="300"/>
        </w:trPr>
        <w:tc>
          <w:tcPr>
            <w:tcW w:w="1800" w:type="dxa"/>
            <w:tcBorders>
              <w:top w:val="nil"/>
              <w:left w:val="nil"/>
              <w:bottom w:val="nil"/>
              <w:right w:val="nil"/>
            </w:tcBorders>
            <w:shd w:val="clear" w:color="000000" w:fill="FFFFFF"/>
            <w:noWrap/>
            <w:vAlign w:val="center"/>
            <w:hideMark/>
          </w:tcPr>
          <w:p w14:paraId="72EC6AB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2C7251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ICA</w:t>
            </w:r>
          </w:p>
        </w:tc>
        <w:tc>
          <w:tcPr>
            <w:tcW w:w="977" w:type="dxa"/>
            <w:tcBorders>
              <w:top w:val="nil"/>
              <w:left w:val="nil"/>
              <w:bottom w:val="nil"/>
              <w:right w:val="nil"/>
            </w:tcBorders>
            <w:shd w:val="clear" w:color="000000" w:fill="FFFFFF"/>
            <w:noWrap/>
            <w:vAlign w:val="center"/>
            <w:hideMark/>
          </w:tcPr>
          <w:p w14:paraId="5CE6636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D8153D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1-Jan-16</w:t>
            </w:r>
          </w:p>
        </w:tc>
        <w:tc>
          <w:tcPr>
            <w:tcW w:w="270" w:type="dxa"/>
            <w:tcBorders>
              <w:top w:val="nil"/>
              <w:left w:val="nil"/>
              <w:bottom w:val="nil"/>
              <w:right w:val="nil"/>
            </w:tcBorders>
            <w:shd w:val="clear" w:color="auto" w:fill="auto"/>
            <w:noWrap/>
            <w:vAlign w:val="bottom"/>
            <w:hideMark/>
          </w:tcPr>
          <w:p w14:paraId="357A59FD"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31DB148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CB056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00" w:type="dxa"/>
            <w:tcBorders>
              <w:top w:val="nil"/>
              <w:left w:val="nil"/>
              <w:bottom w:val="nil"/>
              <w:right w:val="nil"/>
            </w:tcBorders>
            <w:shd w:val="clear" w:color="000000" w:fill="FFFFFF"/>
            <w:noWrap/>
            <w:vAlign w:val="center"/>
            <w:hideMark/>
          </w:tcPr>
          <w:p w14:paraId="53F991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8592BFF"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AC0912" w14:textId="77777777" w:rsidTr="00A47A5C">
        <w:trPr>
          <w:trHeight w:val="300"/>
        </w:trPr>
        <w:tc>
          <w:tcPr>
            <w:tcW w:w="1800" w:type="dxa"/>
            <w:tcBorders>
              <w:top w:val="nil"/>
              <w:left w:val="nil"/>
              <w:bottom w:val="nil"/>
              <w:right w:val="nil"/>
            </w:tcBorders>
            <w:shd w:val="clear" w:color="000000" w:fill="FFFFFF"/>
            <w:noWrap/>
            <w:vAlign w:val="center"/>
            <w:hideMark/>
          </w:tcPr>
          <w:p w14:paraId="27803BF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D8A6A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4224613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B1E46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20-Jan-16</w:t>
            </w:r>
          </w:p>
        </w:tc>
        <w:tc>
          <w:tcPr>
            <w:tcW w:w="270" w:type="dxa"/>
            <w:tcBorders>
              <w:top w:val="nil"/>
              <w:left w:val="nil"/>
              <w:bottom w:val="nil"/>
              <w:right w:val="nil"/>
            </w:tcBorders>
            <w:shd w:val="clear" w:color="auto" w:fill="auto"/>
            <w:noWrap/>
            <w:vAlign w:val="bottom"/>
            <w:hideMark/>
          </w:tcPr>
          <w:p w14:paraId="2B950FF4"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1091BBC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41DD038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56DE1EA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24AABC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60563E0" w14:textId="77777777" w:rsidTr="00A47A5C">
        <w:trPr>
          <w:trHeight w:val="300"/>
        </w:trPr>
        <w:tc>
          <w:tcPr>
            <w:tcW w:w="1800" w:type="dxa"/>
            <w:tcBorders>
              <w:top w:val="nil"/>
              <w:left w:val="nil"/>
              <w:bottom w:val="nil"/>
              <w:right w:val="nil"/>
            </w:tcBorders>
            <w:shd w:val="clear" w:color="000000" w:fill="FFFFFF"/>
            <w:noWrap/>
            <w:vAlign w:val="center"/>
            <w:hideMark/>
          </w:tcPr>
          <w:p w14:paraId="53E4B7F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0872D3C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832561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E1DE5C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C0413C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23786E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90" w:type="dxa"/>
            <w:tcBorders>
              <w:top w:val="nil"/>
              <w:left w:val="nil"/>
              <w:bottom w:val="nil"/>
              <w:right w:val="nil"/>
            </w:tcBorders>
            <w:shd w:val="clear" w:color="000000" w:fill="FFFFFF"/>
            <w:noWrap/>
            <w:vAlign w:val="center"/>
            <w:hideMark/>
          </w:tcPr>
          <w:p w14:paraId="5E34D6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2C104C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50FCF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0182C142" w14:textId="77777777" w:rsidTr="00A47A5C">
        <w:trPr>
          <w:trHeight w:val="300"/>
        </w:trPr>
        <w:tc>
          <w:tcPr>
            <w:tcW w:w="1800" w:type="dxa"/>
            <w:tcBorders>
              <w:top w:val="nil"/>
              <w:left w:val="nil"/>
              <w:bottom w:val="nil"/>
              <w:right w:val="nil"/>
            </w:tcBorders>
            <w:shd w:val="clear" w:color="000000" w:fill="FFFFFF"/>
            <w:noWrap/>
            <w:vAlign w:val="center"/>
            <w:hideMark/>
          </w:tcPr>
          <w:p w14:paraId="37D5618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100BCAD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F708C0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BB94CDA"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EC60C4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ED1EBC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90" w:type="dxa"/>
            <w:tcBorders>
              <w:top w:val="nil"/>
              <w:left w:val="nil"/>
              <w:bottom w:val="nil"/>
              <w:right w:val="nil"/>
            </w:tcBorders>
            <w:shd w:val="clear" w:color="000000" w:fill="FFFFFF"/>
            <w:noWrap/>
            <w:vAlign w:val="center"/>
            <w:hideMark/>
          </w:tcPr>
          <w:p w14:paraId="064E8E3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EB3209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F6DCD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39C3639E" w14:textId="77777777" w:rsidTr="00A47A5C">
        <w:trPr>
          <w:trHeight w:val="300"/>
        </w:trPr>
        <w:tc>
          <w:tcPr>
            <w:tcW w:w="1800" w:type="dxa"/>
            <w:tcBorders>
              <w:top w:val="nil"/>
              <w:left w:val="nil"/>
              <w:bottom w:val="nil"/>
              <w:right w:val="nil"/>
            </w:tcBorders>
            <w:shd w:val="clear" w:color="000000" w:fill="FFFFFF"/>
            <w:noWrap/>
            <w:vAlign w:val="center"/>
            <w:hideMark/>
          </w:tcPr>
          <w:p w14:paraId="103CA75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01EC8E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B21889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081CA8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0E43A91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54BA772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90" w:type="dxa"/>
            <w:tcBorders>
              <w:top w:val="nil"/>
              <w:left w:val="nil"/>
              <w:bottom w:val="nil"/>
              <w:right w:val="nil"/>
            </w:tcBorders>
            <w:shd w:val="clear" w:color="000000" w:fill="FFFFFF"/>
            <w:noWrap/>
            <w:vAlign w:val="center"/>
            <w:hideMark/>
          </w:tcPr>
          <w:p w14:paraId="1078EC9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0A18420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FAAE295"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75E82339" w14:textId="77777777" w:rsidTr="00A47A5C">
        <w:trPr>
          <w:trHeight w:val="300"/>
        </w:trPr>
        <w:tc>
          <w:tcPr>
            <w:tcW w:w="1800" w:type="dxa"/>
            <w:tcBorders>
              <w:top w:val="nil"/>
              <w:left w:val="nil"/>
              <w:bottom w:val="nil"/>
              <w:right w:val="nil"/>
            </w:tcBorders>
            <w:shd w:val="clear" w:color="000000" w:fill="FFFFFF"/>
            <w:noWrap/>
            <w:vAlign w:val="center"/>
            <w:hideMark/>
          </w:tcPr>
          <w:p w14:paraId="17D177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9D0C8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9EFE4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8D475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7DF62612"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71F88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3FC2DD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nil"/>
              <w:right w:val="nil"/>
            </w:tcBorders>
            <w:shd w:val="clear" w:color="000000" w:fill="FFFFFF"/>
            <w:noWrap/>
            <w:vAlign w:val="center"/>
            <w:hideMark/>
          </w:tcPr>
          <w:p w14:paraId="31B9428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B3A47FB"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1-Jan-20</w:t>
            </w:r>
          </w:p>
        </w:tc>
      </w:tr>
      <w:tr w:rsidR="00A47A5C" w:rsidRPr="00A47A5C" w14:paraId="25162BD9" w14:textId="77777777" w:rsidTr="00A47A5C">
        <w:trPr>
          <w:trHeight w:val="300"/>
        </w:trPr>
        <w:tc>
          <w:tcPr>
            <w:tcW w:w="1800" w:type="dxa"/>
            <w:tcBorders>
              <w:top w:val="nil"/>
              <w:left w:val="nil"/>
              <w:bottom w:val="nil"/>
              <w:right w:val="nil"/>
            </w:tcBorders>
            <w:shd w:val="clear" w:color="000000" w:fill="FFFFFF"/>
            <w:noWrap/>
            <w:vAlign w:val="center"/>
            <w:hideMark/>
          </w:tcPr>
          <w:p w14:paraId="659C470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375CD09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7EBB523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34F44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310624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000000" w:fill="FFFFFF"/>
            <w:noWrap/>
            <w:vAlign w:val="center"/>
            <w:hideMark/>
          </w:tcPr>
          <w:p w14:paraId="669792A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nil"/>
              <w:right w:val="nil"/>
            </w:tcBorders>
            <w:shd w:val="clear" w:color="000000" w:fill="FFFFFF"/>
            <w:noWrap/>
            <w:vAlign w:val="center"/>
            <w:hideMark/>
          </w:tcPr>
          <w:p w14:paraId="5FE25F2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00" w:type="dxa"/>
            <w:tcBorders>
              <w:top w:val="nil"/>
              <w:left w:val="nil"/>
              <w:bottom w:val="nil"/>
              <w:right w:val="nil"/>
            </w:tcBorders>
            <w:shd w:val="clear" w:color="000000" w:fill="FFFFFF"/>
            <w:noWrap/>
            <w:vAlign w:val="center"/>
            <w:hideMark/>
          </w:tcPr>
          <w:p w14:paraId="0A69E58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97AEB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6422B5DF" w14:textId="77777777" w:rsidTr="00A47A5C">
        <w:trPr>
          <w:trHeight w:val="315"/>
        </w:trPr>
        <w:tc>
          <w:tcPr>
            <w:tcW w:w="1800" w:type="dxa"/>
            <w:tcBorders>
              <w:top w:val="nil"/>
              <w:left w:val="nil"/>
              <w:bottom w:val="nil"/>
              <w:right w:val="nil"/>
            </w:tcBorders>
            <w:shd w:val="clear" w:color="000000" w:fill="FFFFFF"/>
            <w:noWrap/>
            <w:vAlign w:val="center"/>
            <w:hideMark/>
          </w:tcPr>
          <w:p w14:paraId="5E9CF25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60A74A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A2B3F6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082D415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4B309367"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single" w:sz="8" w:space="0" w:color="auto"/>
              <w:right w:val="nil"/>
            </w:tcBorders>
            <w:shd w:val="clear" w:color="000000" w:fill="FFFFFF"/>
            <w:noWrap/>
            <w:vAlign w:val="center"/>
            <w:hideMark/>
          </w:tcPr>
          <w:p w14:paraId="2193A65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90" w:type="dxa"/>
            <w:tcBorders>
              <w:top w:val="nil"/>
              <w:left w:val="nil"/>
              <w:bottom w:val="single" w:sz="8" w:space="0" w:color="auto"/>
              <w:right w:val="nil"/>
            </w:tcBorders>
            <w:shd w:val="clear" w:color="000000" w:fill="FFFFFF"/>
            <w:noWrap/>
            <w:vAlign w:val="center"/>
            <w:hideMark/>
          </w:tcPr>
          <w:p w14:paraId="38623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00" w:type="dxa"/>
            <w:tcBorders>
              <w:top w:val="nil"/>
              <w:left w:val="nil"/>
              <w:bottom w:val="single" w:sz="8" w:space="0" w:color="auto"/>
              <w:right w:val="nil"/>
            </w:tcBorders>
            <w:shd w:val="clear" w:color="000000" w:fill="FFFFFF"/>
            <w:noWrap/>
            <w:vAlign w:val="center"/>
            <w:hideMark/>
          </w:tcPr>
          <w:p w14:paraId="2ADA112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0ACFE22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20-Jan-20</w:t>
            </w:r>
          </w:p>
        </w:tc>
      </w:tr>
      <w:tr w:rsidR="00A47A5C" w:rsidRPr="00A47A5C" w14:paraId="109D46DD" w14:textId="77777777" w:rsidTr="00A47A5C">
        <w:trPr>
          <w:trHeight w:val="300"/>
        </w:trPr>
        <w:tc>
          <w:tcPr>
            <w:tcW w:w="1800" w:type="dxa"/>
            <w:tcBorders>
              <w:top w:val="nil"/>
              <w:left w:val="nil"/>
              <w:bottom w:val="nil"/>
              <w:right w:val="nil"/>
            </w:tcBorders>
            <w:shd w:val="clear" w:color="000000" w:fill="FFFFFF"/>
            <w:noWrap/>
            <w:vAlign w:val="center"/>
            <w:hideMark/>
          </w:tcPr>
          <w:p w14:paraId="22A81A7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260BCA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2D5CD6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DAFD09E"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CE32626"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713B571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C892504"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45DB02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93B3CEE" w14:textId="77777777" w:rsidR="00A47A5C" w:rsidRPr="00A47A5C" w:rsidRDefault="00A47A5C" w:rsidP="00A47A5C">
            <w:pPr>
              <w:spacing w:after="0"/>
              <w:rPr>
                <w:rFonts w:eastAsia="Times New Roman" w:cs="Times New Roman"/>
                <w:sz w:val="20"/>
                <w:szCs w:val="20"/>
              </w:rPr>
            </w:pPr>
          </w:p>
        </w:tc>
      </w:tr>
      <w:tr w:rsidR="00A47A5C" w:rsidRPr="00A47A5C" w14:paraId="38E42F92" w14:textId="77777777" w:rsidTr="00A47A5C">
        <w:trPr>
          <w:trHeight w:val="300"/>
        </w:trPr>
        <w:tc>
          <w:tcPr>
            <w:tcW w:w="1800" w:type="dxa"/>
            <w:tcBorders>
              <w:top w:val="nil"/>
              <w:left w:val="nil"/>
              <w:bottom w:val="nil"/>
              <w:right w:val="nil"/>
            </w:tcBorders>
            <w:shd w:val="clear" w:color="000000" w:fill="FFFFFF"/>
            <w:noWrap/>
            <w:vAlign w:val="center"/>
            <w:hideMark/>
          </w:tcPr>
          <w:p w14:paraId="7CB43BF0"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296C541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BE37BA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210AB7F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333F53F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F852C82"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30941C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52D653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9915E86" w14:textId="77777777" w:rsidR="00A47A5C" w:rsidRPr="00A47A5C" w:rsidRDefault="00A47A5C" w:rsidP="00A47A5C">
            <w:pPr>
              <w:spacing w:after="0"/>
              <w:rPr>
                <w:rFonts w:eastAsia="Times New Roman" w:cs="Times New Roman"/>
                <w:sz w:val="20"/>
                <w:szCs w:val="20"/>
              </w:rPr>
            </w:pPr>
          </w:p>
        </w:tc>
      </w:tr>
      <w:tr w:rsidR="00A47A5C" w:rsidRPr="00A47A5C" w14:paraId="41AB4EF9" w14:textId="77777777" w:rsidTr="00A47A5C">
        <w:trPr>
          <w:trHeight w:val="300"/>
        </w:trPr>
        <w:tc>
          <w:tcPr>
            <w:tcW w:w="1800" w:type="dxa"/>
            <w:tcBorders>
              <w:top w:val="nil"/>
              <w:left w:val="nil"/>
              <w:bottom w:val="nil"/>
              <w:right w:val="nil"/>
            </w:tcBorders>
            <w:shd w:val="clear" w:color="000000" w:fill="FFFFFF"/>
            <w:noWrap/>
            <w:vAlign w:val="center"/>
            <w:hideMark/>
          </w:tcPr>
          <w:p w14:paraId="2501B54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D952C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EE5A36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7ABA467C"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1-Jan-17</w:t>
            </w:r>
          </w:p>
        </w:tc>
        <w:tc>
          <w:tcPr>
            <w:tcW w:w="270" w:type="dxa"/>
            <w:tcBorders>
              <w:top w:val="nil"/>
              <w:left w:val="nil"/>
              <w:bottom w:val="nil"/>
              <w:right w:val="nil"/>
            </w:tcBorders>
            <w:shd w:val="clear" w:color="auto" w:fill="auto"/>
            <w:noWrap/>
            <w:vAlign w:val="bottom"/>
            <w:hideMark/>
          </w:tcPr>
          <w:p w14:paraId="572EF95C"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4021111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F98A06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D4F5A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61F971" w14:textId="77777777" w:rsidR="00A47A5C" w:rsidRPr="00A47A5C" w:rsidRDefault="00A47A5C" w:rsidP="00A47A5C">
            <w:pPr>
              <w:spacing w:after="0"/>
              <w:rPr>
                <w:rFonts w:eastAsia="Times New Roman" w:cs="Times New Roman"/>
                <w:sz w:val="20"/>
                <w:szCs w:val="20"/>
              </w:rPr>
            </w:pPr>
          </w:p>
        </w:tc>
      </w:tr>
      <w:tr w:rsidR="00A47A5C" w:rsidRPr="00A47A5C" w14:paraId="7CBA5EC0" w14:textId="77777777" w:rsidTr="00A47A5C">
        <w:trPr>
          <w:trHeight w:val="300"/>
        </w:trPr>
        <w:tc>
          <w:tcPr>
            <w:tcW w:w="1800" w:type="dxa"/>
            <w:tcBorders>
              <w:top w:val="nil"/>
              <w:left w:val="nil"/>
              <w:bottom w:val="nil"/>
              <w:right w:val="nil"/>
            </w:tcBorders>
            <w:shd w:val="clear" w:color="000000" w:fill="FFFFFF"/>
            <w:noWrap/>
            <w:vAlign w:val="center"/>
            <w:hideMark/>
          </w:tcPr>
          <w:p w14:paraId="640188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29CBC7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9C2FF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8C861F9"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5A6347C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DC476BB"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50B9F93"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09F5BAB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33090966" w14:textId="77777777" w:rsidR="00A47A5C" w:rsidRPr="00A47A5C" w:rsidRDefault="00A47A5C" w:rsidP="00A47A5C">
            <w:pPr>
              <w:spacing w:after="0"/>
              <w:rPr>
                <w:rFonts w:eastAsia="Times New Roman" w:cs="Times New Roman"/>
                <w:sz w:val="20"/>
                <w:szCs w:val="20"/>
              </w:rPr>
            </w:pPr>
          </w:p>
        </w:tc>
      </w:tr>
      <w:tr w:rsidR="00A47A5C" w:rsidRPr="00A47A5C" w14:paraId="2D87EBF5" w14:textId="77777777" w:rsidTr="00A47A5C">
        <w:trPr>
          <w:trHeight w:val="300"/>
        </w:trPr>
        <w:tc>
          <w:tcPr>
            <w:tcW w:w="1800" w:type="dxa"/>
            <w:tcBorders>
              <w:top w:val="nil"/>
              <w:left w:val="nil"/>
              <w:bottom w:val="nil"/>
              <w:right w:val="nil"/>
            </w:tcBorders>
            <w:shd w:val="clear" w:color="000000" w:fill="FFFFFF"/>
            <w:noWrap/>
            <w:vAlign w:val="center"/>
            <w:hideMark/>
          </w:tcPr>
          <w:p w14:paraId="14D1DD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5230BA0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325CF25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32C9A0A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20-Jan-17</w:t>
            </w:r>
          </w:p>
        </w:tc>
        <w:tc>
          <w:tcPr>
            <w:tcW w:w="270" w:type="dxa"/>
            <w:tcBorders>
              <w:top w:val="nil"/>
              <w:left w:val="nil"/>
              <w:bottom w:val="nil"/>
              <w:right w:val="nil"/>
            </w:tcBorders>
            <w:shd w:val="clear" w:color="auto" w:fill="auto"/>
            <w:noWrap/>
            <w:vAlign w:val="bottom"/>
            <w:hideMark/>
          </w:tcPr>
          <w:p w14:paraId="7C246D6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C86AAC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551F5A5"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449AFF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F0FF88" w14:textId="77777777" w:rsidR="00A47A5C" w:rsidRPr="00A47A5C" w:rsidRDefault="00A47A5C" w:rsidP="00A47A5C">
            <w:pPr>
              <w:spacing w:after="0"/>
              <w:rPr>
                <w:rFonts w:eastAsia="Times New Roman" w:cs="Times New Roman"/>
                <w:sz w:val="20"/>
                <w:szCs w:val="20"/>
              </w:rPr>
            </w:pPr>
          </w:p>
        </w:tc>
      </w:tr>
      <w:tr w:rsidR="00A47A5C" w:rsidRPr="00A47A5C" w14:paraId="4D2778C0" w14:textId="77777777" w:rsidTr="00A47A5C">
        <w:trPr>
          <w:trHeight w:val="300"/>
        </w:trPr>
        <w:tc>
          <w:tcPr>
            <w:tcW w:w="1800" w:type="dxa"/>
            <w:tcBorders>
              <w:top w:val="nil"/>
              <w:left w:val="nil"/>
              <w:bottom w:val="nil"/>
              <w:right w:val="nil"/>
            </w:tcBorders>
            <w:shd w:val="clear" w:color="000000" w:fill="FFFFFF"/>
            <w:noWrap/>
            <w:vAlign w:val="center"/>
            <w:hideMark/>
          </w:tcPr>
          <w:p w14:paraId="5273F10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44F30112"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397CF3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9EAE11"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7887BF3"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A07CE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888F6C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97150E6"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B393809" w14:textId="77777777" w:rsidR="00A47A5C" w:rsidRPr="00A47A5C" w:rsidRDefault="00A47A5C" w:rsidP="00A47A5C">
            <w:pPr>
              <w:spacing w:after="0"/>
              <w:rPr>
                <w:rFonts w:eastAsia="Times New Roman" w:cs="Times New Roman"/>
                <w:sz w:val="20"/>
                <w:szCs w:val="20"/>
              </w:rPr>
            </w:pPr>
          </w:p>
        </w:tc>
      </w:tr>
      <w:tr w:rsidR="00A47A5C" w:rsidRPr="00A47A5C" w14:paraId="2362BED1" w14:textId="77777777" w:rsidTr="00A47A5C">
        <w:trPr>
          <w:trHeight w:val="300"/>
        </w:trPr>
        <w:tc>
          <w:tcPr>
            <w:tcW w:w="1800" w:type="dxa"/>
            <w:tcBorders>
              <w:top w:val="nil"/>
              <w:left w:val="nil"/>
              <w:bottom w:val="nil"/>
              <w:right w:val="nil"/>
            </w:tcBorders>
            <w:shd w:val="clear" w:color="000000" w:fill="FFFFFF"/>
            <w:noWrap/>
            <w:vAlign w:val="center"/>
            <w:hideMark/>
          </w:tcPr>
          <w:p w14:paraId="7E50428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68151AA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0CAC117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40270727"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344A45D9"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2066782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BBC8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11CF49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0EDF30E0" w14:textId="77777777" w:rsidR="00A47A5C" w:rsidRPr="00A47A5C" w:rsidRDefault="00A47A5C" w:rsidP="00A47A5C">
            <w:pPr>
              <w:spacing w:after="0"/>
              <w:rPr>
                <w:rFonts w:eastAsia="Times New Roman" w:cs="Times New Roman"/>
                <w:sz w:val="20"/>
                <w:szCs w:val="20"/>
              </w:rPr>
            </w:pPr>
          </w:p>
        </w:tc>
      </w:tr>
      <w:tr w:rsidR="00A47A5C" w:rsidRPr="00A47A5C" w14:paraId="2548B480" w14:textId="77777777" w:rsidTr="00A47A5C">
        <w:trPr>
          <w:trHeight w:val="300"/>
        </w:trPr>
        <w:tc>
          <w:tcPr>
            <w:tcW w:w="1800" w:type="dxa"/>
            <w:tcBorders>
              <w:top w:val="nil"/>
              <w:left w:val="nil"/>
              <w:bottom w:val="nil"/>
              <w:right w:val="nil"/>
            </w:tcBorders>
            <w:shd w:val="clear" w:color="000000" w:fill="FFFFFF"/>
            <w:noWrap/>
            <w:vAlign w:val="center"/>
            <w:hideMark/>
          </w:tcPr>
          <w:p w14:paraId="1E3F2FA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7914817E"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22B8BED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47D8ED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7FDD1D40"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B80FF7"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497058"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C678BE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B6DFB25" w14:textId="77777777" w:rsidR="00A47A5C" w:rsidRPr="00A47A5C" w:rsidRDefault="00A47A5C" w:rsidP="00A47A5C">
            <w:pPr>
              <w:spacing w:after="0"/>
              <w:rPr>
                <w:rFonts w:eastAsia="Times New Roman" w:cs="Times New Roman"/>
                <w:sz w:val="20"/>
                <w:szCs w:val="20"/>
              </w:rPr>
            </w:pPr>
          </w:p>
        </w:tc>
      </w:tr>
      <w:tr w:rsidR="00A47A5C" w:rsidRPr="00A47A5C" w14:paraId="2D4C6216" w14:textId="77777777" w:rsidTr="00A47A5C">
        <w:trPr>
          <w:trHeight w:val="300"/>
        </w:trPr>
        <w:tc>
          <w:tcPr>
            <w:tcW w:w="1800" w:type="dxa"/>
            <w:tcBorders>
              <w:top w:val="nil"/>
              <w:left w:val="nil"/>
              <w:bottom w:val="nil"/>
              <w:right w:val="nil"/>
            </w:tcBorders>
            <w:shd w:val="clear" w:color="000000" w:fill="FFFFFF"/>
            <w:noWrap/>
            <w:vAlign w:val="center"/>
            <w:hideMark/>
          </w:tcPr>
          <w:p w14:paraId="7141683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7547FE6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All</w:t>
            </w:r>
          </w:p>
        </w:tc>
        <w:tc>
          <w:tcPr>
            <w:tcW w:w="977" w:type="dxa"/>
            <w:tcBorders>
              <w:top w:val="nil"/>
              <w:left w:val="nil"/>
              <w:bottom w:val="nil"/>
              <w:right w:val="nil"/>
            </w:tcBorders>
            <w:shd w:val="clear" w:color="000000" w:fill="FFFFFF"/>
            <w:noWrap/>
            <w:vAlign w:val="center"/>
            <w:hideMark/>
          </w:tcPr>
          <w:p w14:paraId="65F7184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536AF61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496FC73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0397F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8E82BD2"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E5DD0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5DF353" w14:textId="77777777" w:rsidR="00A47A5C" w:rsidRPr="00A47A5C" w:rsidRDefault="00A47A5C" w:rsidP="00A47A5C">
            <w:pPr>
              <w:spacing w:after="0"/>
              <w:rPr>
                <w:rFonts w:eastAsia="Times New Roman" w:cs="Times New Roman"/>
                <w:sz w:val="20"/>
                <w:szCs w:val="20"/>
              </w:rPr>
            </w:pPr>
          </w:p>
        </w:tc>
      </w:tr>
      <w:tr w:rsidR="00A47A5C" w:rsidRPr="00A47A5C" w14:paraId="6BEC372B" w14:textId="77777777" w:rsidTr="00A47A5C">
        <w:trPr>
          <w:trHeight w:val="300"/>
        </w:trPr>
        <w:tc>
          <w:tcPr>
            <w:tcW w:w="1800" w:type="dxa"/>
            <w:tcBorders>
              <w:top w:val="nil"/>
              <w:left w:val="nil"/>
              <w:bottom w:val="nil"/>
              <w:right w:val="nil"/>
            </w:tcBorders>
            <w:shd w:val="clear" w:color="000000" w:fill="FFFFFF"/>
            <w:noWrap/>
            <w:vAlign w:val="center"/>
            <w:hideMark/>
          </w:tcPr>
          <w:p w14:paraId="665BC2E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6950FABF"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62B061A1"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239E3B1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084D1CBA"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1153B05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52A19A61"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CAC56B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A87EF18" w14:textId="77777777" w:rsidR="00A47A5C" w:rsidRPr="00A47A5C" w:rsidRDefault="00A47A5C" w:rsidP="00A47A5C">
            <w:pPr>
              <w:spacing w:after="0"/>
              <w:rPr>
                <w:rFonts w:eastAsia="Times New Roman" w:cs="Times New Roman"/>
                <w:sz w:val="20"/>
                <w:szCs w:val="20"/>
              </w:rPr>
            </w:pPr>
          </w:p>
        </w:tc>
      </w:tr>
      <w:tr w:rsidR="00A47A5C" w:rsidRPr="00A47A5C" w14:paraId="2CDB1A37" w14:textId="77777777" w:rsidTr="00A47A5C">
        <w:trPr>
          <w:trHeight w:val="300"/>
        </w:trPr>
        <w:tc>
          <w:tcPr>
            <w:tcW w:w="1800" w:type="dxa"/>
            <w:tcBorders>
              <w:top w:val="nil"/>
              <w:left w:val="nil"/>
              <w:bottom w:val="nil"/>
              <w:right w:val="nil"/>
            </w:tcBorders>
            <w:shd w:val="clear" w:color="000000" w:fill="FFFFFF"/>
            <w:noWrap/>
            <w:vAlign w:val="center"/>
            <w:hideMark/>
          </w:tcPr>
          <w:p w14:paraId="600D6973"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Hook and Line Gear</w:t>
            </w:r>
          </w:p>
        </w:tc>
        <w:tc>
          <w:tcPr>
            <w:tcW w:w="913" w:type="dxa"/>
            <w:tcBorders>
              <w:top w:val="nil"/>
              <w:left w:val="nil"/>
              <w:bottom w:val="nil"/>
              <w:right w:val="nil"/>
            </w:tcBorders>
            <w:shd w:val="clear" w:color="000000" w:fill="FFFFFF"/>
            <w:noWrap/>
            <w:vAlign w:val="center"/>
            <w:hideMark/>
          </w:tcPr>
          <w:p w14:paraId="7D93524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7C8E835"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180EE88"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1A4B9081"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FF3681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7EC781F"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5C90138"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B40B7E1" w14:textId="77777777" w:rsidR="00A47A5C" w:rsidRPr="00A47A5C" w:rsidRDefault="00A47A5C" w:rsidP="00A47A5C">
            <w:pPr>
              <w:spacing w:after="0"/>
              <w:rPr>
                <w:rFonts w:eastAsia="Times New Roman" w:cs="Times New Roman"/>
                <w:sz w:val="20"/>
                <w:szCs w:val="20"/>
              </w:rPr>
            </w:pPr>
          </w:p>
        </w:tc>
      </w:tr>
      <w:tr w:rsidR="00A47A5C" w:rsidRPr="00A47A5C" w14:paraId="39240632" w14:textId="77777777" w:rsidTr="00A47A5C">
        <w:trPr>
          <w:trHeight w:val="300"/>
        </w:trPr>
        <w:tc>
          <w:tcPr>
            <w:tcW w:w="1800" w:type="dxa"/>
            <w:tcBorders>
              <w:top w:val="nil"/>
              <w:left w:val="nil"/>
              <w:bottom w:val="nil"/>
              <w:right w:val="nil"/>
            </w:tcBorders>
            <w:shd w:val="clear" w:color="000000" w:fill="FFFFFF"/>
            <w:noWrap/>
            <w:vAlign w:val="center"/>
            <w:hideMark/>
          </w:tcPr>
          <w:p w14:paraId="6C8983F9"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Jig Gear</w:t>
            </w:r>
          </w:p>
        </w:tc>
        <w:tc>
          <w:tcPr>
            <w:tcW w:w="913" w:type="dxa"/>
            <w:tcBorders>
              <w:top w:val="nil"/>
              <w:left w:val="nil"/>
              <w:bottom w:val="nil"/>
              <w:right w:val="nil"/>
            </w:tcBorders>
            <w:shd w:val="clear" w:color="000000" w:fill="FFFFFF"/>
            <w:noWrap/>
            <w:vAlign w:val="center"/>
            <w:hideMark/>
          </w:tcPr>
          <w:p w14:paraId="7298D90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6CCB894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575E8CF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6152924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C3AB7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964BC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68E6C133"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78EB789" w14:textId="77777777" w:rsidR="00A47A5C" w:rsidRPr="00A47A5C" w:rsidRDefault="00A47A5C" w:rsidP="00A47A5C">
            <w:pPr>
              <w:spacing w:after="0"/>
              <w:rPr>
                <w:rFonts w:eastAsia="Times New Roman" w:cs="Times New Roman"/>
                <w:sz w:val="20"/>
                <w:szCs w:val="20"/>
              </w:rPr>
            </w:pPr>
          </w:p>
        </w:tc>
      </w:tr>
      <w:tr w:rsidR="00A47A5C" w:rsidRPr="00A47A5C" w14:paraId="1B6A6A2F" w14:textId="77777777" w:rsidTr="00A47A5C">
        <w:trPr>
          <w:trHeight w:val="300"/>
        </w:trPr>
        <w:tc>
          <w:tcPr>
            <w:tcW w:w="1800" w:type="dxa"/>
            <w:tcBorders>
              <w:top w:val="nil"/>
              <w:left w:val="nil"/>
              <w:bottom w:val="nil"/>
              <w:right w:val="nil"/>
            </w:tcBorders>
            <w:shd w:val="clear" w:color="000000" w:fill="FFFFFF"/>
            <w:noWrap/>
            <w:vAlign w:val="center"/>
            <w:hideMark/>
          </w:tcPr>
          <w:p w14:paraId="360E76B8"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Pot Gear</w:t>
            </w:r>
          </w:p>
        </w:tc>
        <w:tc>
          <w:tcPr>
            <w:tcW w:w="913" w:type="dxa"/>
            <w:tcBorders>
              <w:top w:val="nil"/>
              <w:left w:val="nil"/>
              <w:bottom w:val="nil"/>
              <w:right w:val="nil"/>
            </w:tcBorders>
            <w:shd w:val="clear" w:color="000000" w:fill="FFFFFF"/>
            <w:noWrap/>
            <w:vAlign w:val="center"/>
            <w:hideMark/>
          </w:tcPr>
          <w:p w14:paraId="63ED40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1FCD1EF7"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1B29B842"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2A8E7D3E"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7676F04"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61ACED6"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1D7DAE2D"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98FC44B" w14:textId="77777777" w:rsidR="00A47A5C" w:rsidRPr="00A47A5C" w:rsidRDefault="00A47A5C" w:rsidP="00A47A5C">
            <w:pPr>
              <w:spacing w:after="0"/>
              <w:rPr>
                <w:rFonts w:eastAsia="Times New Roman" w:cs="Times New Roman"/>
                <w:sz w:val="20"/>
                <w:szCs w:val="20"/>
              </w:rPr>
            </w:pPr>
          </w:p>
        </w:tc>
      </w:tr>
      <w:tr w:rsidR="00A47A5C" w:rsidRPr="00A47A5C" w14:paraId="2386DB5D" w14:textId="77777777" w:rsidTr="00A47A5C">
        <w:trPr>
          <w:trHeight w:val="300"/>
        </w:trPr>
        <w:tc>
          <w:tcPr>
            <w:tcW w:w="1800" w:type="dxa"/>
            <w:tcBorders>
              <w:top w:val="nil"/>
              <w:left w:val="nil"/>
              <w:bottom w:val="nil"/>
              <w:right w:val="nil"/>
            </w:tcBorders>
            <w:shd w:val="clear" w:color="000000" w:fill="FFFFFF"/>
            <w:noWrap/>
            <w:vAlign w:val="center"/>
            <w:hideMark/>
          </w:tcPr>
          <w:p w14:paraId="5C78472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0D4E278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nil"/>
              <w:right w:val="nil"/>
            </w:tcBorders>
            <w:shd w:val="clear" w:color="000000" w:fill="FFFFFF"/>
            <w:noWrap/>
            <w:vAlign w:val="center"/>
            <w:hideMark/>
          </w:tcPr>
          <w:p w14:paraId="0A4EBAF6"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Bycatch</w:t>
            </w:r>
          </w:p>
        </w:tc>
        <w:tc>
          <w:tcPr>
            <w:tcW w:w="990" w:type="dxa"/>
            <w:tcBorders>
              <w:top w:val="nil"/>
              <w:left w:val="nil"/>
              <w:bottom w:val="nil"/>
              <w:right w:val="nil"/>
            </w:tcBorders>
            <w:shd w:val="clear" w:color="000000" w:fill="FFFFFF"/>
            <w:noWrap/>
            <w:vAlign w:val="center"/>
            <w:hideMark/>
          </w:tcPr>
          <w:p w14:paraId="09673833"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1-Jan-18</w:t>
            </w:r>
          </w:p>
        </w:tc>
        <w:tc>
          <w:tcPr>
            <w:tcW w:w="270" w:type="dxa"/>
            <w:tcBorders>
              <w:top w:val="nil"/>
              <w:left w:val="nil"/>
              <w:bottom w:val="nil"/>
              <w:right w:val="nil"/>
            </w:tcBorders>
            <w:shd w:val="clear" w:color="auto" w:fill="auto"/>
            <w:noWrap/>
            <w:vAlign w:val="bottom"/>
            <w:hideMark/>
          </w:tcPr>
          <w:p w14:paraId="57E3C548"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5814434E"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C66F39C"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349C6D35"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7016534E" w14:textId="77777777" w:rsidR="00A47A5C" w:rsidRPr="00A47A5C" w:rsidRDefault="00A47A5C" w:rsidP="00A47A5C">
            <w:pPr>
              <w:spacing w:after="0"/>
              <w:rPr>
                <w:rFonts w:eastAsia="Times New Roman" w:cs="Times New Roman"/>
                <w:sz w:val="20"/>
                <w:szCs w:val="20"/>
              </w:rPr>
            </w:pPr>
          </w:p>
        </w:tc>
      </w:tr>
      <w:tr w:rsidR="00A47A5C" w:rsidRPr="00A47A5C" w14:paraId="246C04B4" w14:textId="77777777" w:rsidTr="00A47A5C">
        <w:trPr>
          <w:trHeight w:val="300"/>
        </w:trPr>
        <w:tc>
          <w:tcPr>
            <w:tcW w:w="1800" w:type="dxa"/>
            <w:tcBorders>
              <w:top w:val="nil"/>
              <w:left w:val="nil"/>
              <w:bottom w:val="nil"/>
              <w:right w:val="nil"/>
            </w:tcBorders>
            <w:shd w:val="clear" w:color="000000" w:fill="FFFFFF"/>
            <w:noWrap/>
            <w:vAlign w:val="center"/>
            <w:hideMark/>
          </w:tcPr>
          <w:p w14:paraId="079A345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nil"/>
              <w:right w:val="nil"/>
            </w:tcBorders>
            <w:shd w:val="clear" w:color="000000" w:fill="FFFFFF"/>
            <w:noWrap/>
            <w:vAlign w:val="center"/>
            <w:hideMark/>
          </w:tcPr>
          <w:p w14:paraId="41D78264"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AM 80</w:t>
            </w:r>
          </w:p>
        </w:tc>
        <w:tc>
          <w:tcPr>
            <w:tcW w:w="977" w:type="dxa"/>
            <w:tcBorders>
              <w:top w:val="nil"/>
              <w:left w:val="nil"/>
              <w:bottom w:val="nil"/>
              <w:right w:val="nil"/>
            </w:tcBorders>
            <w:shd w:val="clear" w:color="000000" w:fill="FFFFFF"/>
            <w:noWrap/>
            <w:vAlign w:val="center"/>
            <w:hideMark/>
          </w:tcPr>
          <w:p w14:paraId="03B20F6C"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nil"/>
              <w:right w:val="nil"/>
            </w:tcBorders>
            <w:shd w:val="clear" w:color="000000" w:fill="FFFFFF"/>
            <w:noWrap/>
            <w:vAlign w:val="center"/>
            <w:hideMark/>
          </w:tcPr>
          <w:p w14:paraId="61065496"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AE7DABB"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3BBF026A"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29CC651D"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214FE3C0"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10E10AE7" w14:textId="77777777" w:rsidR="00A47A5C" w:rsidRPr="00A47A5C" w:rsidRDefault="00A47A5C" w:rsidP="00A47A5C">
            <w:pPr>
              <w:spacing w:after="0"/>
              <w:rPr>
                <w:rFonts w:eastAsia="Times New Roman" w:cs="Times New Roman"/>
                <w:sz w:val="20"/>
                <w:szCs w:val="20"/>
              </w:rPr>
            </w:pPr>
          </w:p>
        </w:tc>
      </w:tr>
      <w:tr w:rsidR="00A47A5C" w:rsidRPr="00A47A5C" w14:paraId="4986B892" w14:textId="77777777" w:rsidTr="00A47A5C">
        <w:trPr>
          <w:trHeight w:val="315"/>
        </w:trPr>
        <w:tc>
          <w:tcPr>
            <w:tcW w:w="1800" w:type="dxa"/>
            <w:tcBorders>
              <w:top w:val="nil"/>
              <w:left w:val="nil"/>
              <w:bottom w:val="single" w:sz="8" w:space="0" w:color="auto"/>
              <w:right w:val="nil"/>
            </w:tcBorders>
            <w:shd w:val="clear" w:color="000000" w:fill="FFFFFF"/>
            <w:noWrap/>
            <w:vAlign w:val="center"/>
            <w:hideMark/>
          </w:tcPr>
          <w:p w14:paraId="5EFD3D7D"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Trawl Gear</w:t>
            </w:r>
          </w:p>
        </w:tc>
        <w:tc>
          <w:tcPr>
            <w:tcW w:w="913" w:type="dxa"/>
            <w:tcBorders>
              <w:top w:val="nil"/>
              <w:left w:val="nil"/>
              <w:bottom w:val="single" w:sz="8" w:space="0" w:color="auto"/>
              <w:right w:val="nil"/>
            </w:tcBorders>
            <w:shd w:val="clear" w:color="000000" w:fill="FFFFFF"/>
            <w:noWrap/>
            <w:vAlign w:val="center"/>
            <w:hideMark/>
          </w:tcPr>
          <w:p w14:paraId="342CC4EB"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CDQ</w:t>
            </w:r>
          </w:p>
        </w:tc>
        <w:tc>
          <w:tcPr>
            <w:tcW w:w="977" w:type="dxa"/>
            <w:tcBorders>
              <w:top w:val="nil"/>
              <w:left w:val="nil"/>
              <w:bottom w:val="single" w:sz="8" w:space="0" w:color="auto"/>
              <w:right w:val="nil"/>
            </w:tcBorders>
            <w:shd w:val="clear" w:color="000000" w:fill="FFFFFF"/>
            <w:noWrap/>
            <w:vAlign w:val="center"/>
            <w:hideMark/>
          </w:tcPr>
          <w:p w14:paraId="348B436A" w14:textId="77777777" w:rsidR="00A47A5C" w:rsidRPr="00A47A5C" w:rsidRDefault="00A47A5C" w:rsidP="00A47A5C">
            <w:pPr>
              <w:spacing w:after="0"/>
              <w:rPr>
                <w:rFonts w:eastAsia="Times New Roman" w:cs="Times New Roman"/>
                <w:color w:val="000000"/>
                <w:sz w:val="18"/>
                <w:szCs w:val="18"/>
              </w:rPr>
            </w:pPr>
            <w:r w:rsidRPr="00A47A5C">
              <w:rPr>
                <w:rFonts w:eastAsia="Times New Roman" w:cs="Times New Roman"/>
                <w:color w:val="000000"/>
                <w:sz w:val="18"/>
                <w:szCs w:val="18"/>
              </w:rPr>
              <w:t>Open</w:t>
            </w:r>
          </w:p>
        </w:tc>
        <w:tc>
          <w:tcPr>
            <w:tcW w:w="990" w:type="dxa"/>
            <w:tcBorders>
              <w:top w:val="nil"/>
              <w:left w:val="nil"/>
              <w:bottom w:val="single" w:sz="8" w:space="0" w:color="auto"/>
              <w:right w:val="nil"/>
            </w:tcBorders>
            <w:shd w:val="clear" w:color="000000" w:fill="FFFFFF"/>
            <w:noWrap/>
            <w:vAlign w:val="center"/>
            <w:hideMark/>
          </w:tcPr>
          <w:p w14:paraId="5DA5FD64" w14:textId="77777777" w:rsidR="00A47A5C" w:rsidRPr="00A47A5C" w:rsidRDefault="00A47A5C" w:rsidP="00A47A5C">
            <w:pPr>
              <w:spacing w:after="0"/>
              <w:jc w:val="right"/>
              <w:rPr>
                <w:rFonts w:eastAsia="Times New Roman" w:cs="Times New Roman"/>
                <w:color w:val="000000"/>
                <w:sz w:val="18"/>
                <w:szCs w:val="18"/>
              </w:rPr>
            </w:pPr>
            <w:r w:rsidRPr="00A47A5C">
              <w:rPr>
                <w:rFonts w:eastAsia="Times New Roman" w:cs="Times New Roman"/>
                <w:color w:val="000000"/>
                <w:sz w:val="18"/>
                <w:szCs w:val="18"/>
              </w:rPr>
              <w:t>20-Jan-18</w:t>
            </w:r>
          </w:p>
        </w:tc>
        <w:tc>
          <w:tcPr>
            <w:tcW w:w="270" w:type="dxa"/>
            <w:tcBorders>
              <w:top w:val="nil"/>
              <w:left w:val="nil"/>
              <w:bottom w:val="nil"/>
              <w:right w:val="nil"/>
            </w:tcBorders>
            <w:shd w:val="clear" w:color="auto" w:fill="auto"/>
            <w:noWrap/>
            <w:vAlign w:val="bottom"/>
            <w:hideMark/>
          </w:tcPr>
          <w:p w14:paraId="43F6D4E5" w14:textId="77777777" w:rsidR="00A47A5C" w:rsidRPr="00A47A5C" w:rsidRDefault="00A47A5C" w:rsidP="00A47A5C">
            <w:pPr>
              <w:spacing w:after="0"/>
              <w:jc w:val="right"/>
              <w:rPr>
                <w:rFonts w:eastAsia="Times New Roman" w:cs="Times New Roman"/>
                <w:color w:val="000000"/>
                <w:sz w:val="18"/>
                <w:szCs w:val="18"/>
              </w:rPr>
            </w:pPr>
          </w:p>
        </w:tc>
        <w:tc>
          <w:tcPr>
            <w:tcW w:w="1710" w:type="dxa"/>
            <w:tcBorders>
              <w:top w:val="nil"/>
              <w:left w:val="nil"/>
              <w:bottom w:val="nil"/>
              <w:right w:val="nil"/>
            </w:tcBorders>
            <w:shd w:val="clear" w:color="auto" w:fill="auto"/>
            <w:noWrap/>
            <w:vAlign w:val="bottom"/>
            <w:hideMark/>
          </w:tcPr>
          <w:p w14:paraId="6F5240C9"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418C58EE" w14:textId="77777777" w:rsidR="00A47A5C" w:rsidRPr="00A47A5C" w:rsidRDefault="00A47A5C" w:rsidP="00A47A5C">
            <w:pPr>
              <w:spacing w:after="0"/>
              <w:rPr>
                <w:rFonts w:eastAsia="Times New Roman" w:cs="Times New Roman"/>
                <w:sz w:val="20"/>
                <w:szCs w:val="20"/>
              </w:rPr>
            </w:pPr>
          </w:p>
        </w:tc>
        <w:tc>
          <w:tcPr>
            <w:tcW w:w="900" w:type="dxa"/>
            <w:tcBorders>
              <w:top w:val="nil"/>
              <w:left w:val="nil"/>
              <w:bottom w:val="nil"/>
              <w:right w:val="nil"/>
            </w:tcBorders>
            <w:shd w:val="clear" w:color="auto" w:fill="auto"/>
            <w:noWrap/>
            <w:vAlign w:val="bottom"/>
            <w:hideMark/>
          </w:tcPr>
          <w:p w14:paraId="403C6A51" w14:textId="77777777" w:rsidR="00A47A5C" w:rsidRPr="00A47A5C" w:rsidRDefault="00A47A5C" w:rsidP="00A47A5C">
            <w:pPr>
              <w:spacing w:after="0"/>
              <w:rPr>
                <w:rFonts w:eastAsia="Times New Roman" w:cs="Times New Roman"/>
                <w:sz w:val="20"/>
                <w:szCs w:val="20"/>
              </w:rPr>
            </w:pPr>
          </w:p>
        </w:tc>
        <w:tc>
          <w:tcPr>
            <w:tcW w:w="990" w:type="dxa"/>
            <w:tcBorders>
              <w:top w:val="nil"/>
              <w:left w:val="nil"/>
              <w:bottom w:val="nil"/>
              <w:right w:val="nil"/>
            </w:tcBorders>
            <w:shd w:val="clear" w:color="auto" w:fill="auto"/>
            <w:noWrap/>
            <w:vAlign w:val="bottom"/>
            <w:hideMark/>
          </w:tcPr>
          <w:p w14:paraId="68C786AE" w14:textId="77777777" w:rsidR="00A47A5C" w:rsidRPr="00A47A5C" w:rsidRDefault="00A47A5C" w:rsidP="00A47A5C">
            <w:pPr>
              <w:spacing w:after="0"/>
              <w:rPr>
                <w:rFonts w:eastAsia="Times New Roman" w:cs="Times New Roman"/>
                <w:sz w:val="20"/>
                <w:szCs w:val="20"/>
              </w:rPr>
            </w:pPr>
          </w:p>
        </w:tc>
      </w:tr>
    </w:tbl>
    <w:p w14:paraId="6D1B128B" w14:textId="3A9250E9" w:rsidR="00D85CC8" w:rsidRPr="0087267B" w:rsidRDefault="00D85CC8" w:rsidP="00D85CC8">
      <w:pPr>
        <w:autoSpaceDE w:val="0"/>
        <w:autoSpaceDN w:val="0"/>
        <w:adjustRightInd w:val="0"/>
        <w:spacing w:after="0"/>
        <w:rPr>
          <w:highlight w:val="lightGray"/>
        </w:rPr>
      </w:pPr>
    </w:p>
    <w:p w14:paraId="04EC9CF7" w14:textId="77777777" w:rsidR="00D26AA5" w:rsidRPr="0087267B" w:rsidRDefault="00D26AA5" w:rsidP="00894F38">
      <w:pPr>
        <w:rPr>
          <w:highlight w:val="lightGray"/>
        </w:rPr>
      </w:pPr>
      <w:bookmarkStart w:id="75" w:name="_Ref402800774"/>
    </w:p>
    <w:p w14:paraId="32DF6ADA" w14:textId="69A95D21" w:rsidR="00C126AF" w:rsidRDefault="00C126AF" w:rsidP="00DD6D62">
      <w:pPr>
        <w:pStyle w:val="SAFETableCaption"/>
      </w:pPr>
      <w:bookmarkStart w:id="76" w:name="_Ref465717981"/>
      <w:r w:rsidRPr="00894F38">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6</w:t>
      </w:r>
      <w:r w:rsidR="008226C8">
        <w:rPr>
          <w:noProof/>
        </w:rPr>
        <w:fldChar w:fldCharType="end"/>
      </w:r>
      <w:bookmarkEnd w:id="75"/>
      <w:bookmarkEnd w:id="76"/>
      <w:r w:rsidRPr="00894F38">
        <w:t>. Retained and discarded catch biomass and catch limits (</w:t>
      </w:r>
      <w:r w:rsidR="00411975" w:rsidRPr="00894F38">
        <w:t xml:space="preserve">OFL, </w:t>
      </w:r>
      <w:r w:rsidRPr="00894F38">
        <w:t>ABC, TAC,</w:t>
      </w:r>
      <w:r w:rsidR="00FE625E">
        <w:t xml:space="preserve"> and OFL) as of October 26, 2020</w:t>
      </w:r>
      <w:r w:rsidRPr="00894F38">
        <w:t>.</w:t>
      </w:r>
    </w:p>
    <w:tbl>
      <w:tblPr>
        <w:tblW w:w="7800" w:type="dxa"/>
        <w:tblLook w:val="04A0" w:firstRow="1" w:lastRow="0" w:firstColumn="1" w:lastColumn="0" w:noHBand="0" w:noVBand="1"/>
      </w:tblPr>
      <w:tblGrid>
        <w:gridCol w:w="960"/>
        <w:gridCol w:w="960"/>
        <w:gridCol w:w="960"/>
        <w:gridCol w:w="960"/>
        <w:gridCol w:w="960"/>
        <w:gridCol w:w="1060"/>
        <w:gridCol w:w="1170"/>
        <w:gridCol w:w="1060"/>
      </w:tblGrid>
      <w:tr w:rsidR="00001C11" w:rsidRPr="00001C11" w14:paraId="37B51F26" w14:textId="77777777" w:rsidTr="00001C11">
        <w:trPr>
          <w:trHeight w:val="570"/>
        </w:trPr>
        <w:tc>
          <w:tcPr>
            <w:tcW w:w="960" w:type="dxa"/>
            <w:tcBorders>
              <w:top w:val="single" w:sz="8" w:space="0" w:color="auto"/>
              <w:left w:val="nil"/>
              <w:bottom w:val="single" w:sz="8" w:space="0" w:color="auto"/>
              <w:right w:val="nil"/>
            </w:tcBorders>
            <w:shd w:val="clear" w:color="000000" w:fill="FFFFFF"/>
            <w:vAlign w:val="center"/>
            <w:hideMark/>
          </w:tcPr>
          <w:p w14:paraId="4752998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vAlign w:val="center"/>
            <w:hideMark/>
          </w:tcPr>
          <w:p w14:paraId="46D872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OFL</w:t>
            </w:r>
          </w:p>
        </w:tc>
        <w:tc>
          <w:tcPr>
            <w:tcW w:w="960" w:type="dxa"/>
            <w:tcBorders>
              <w:top w:val="single" w:sz="8" w:space="0" w:color="auto"/>
              <w:left w:val="nil"/>
              <w:bottom w:val="single" w:sz="8" w:space="0" w:color="auto"/>
              <w:right w:val="nil"/>
            </w:tcBorders>
            <w:shd w:val="clear" w:color="000000" w:fill="FFFFFF"/>
            <w:vAlign w:val="center"/>
            <w:hideMark/>
          </w:tcPr>
          <w:p w14:paraId="78B953D3"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ABC</w:t>
            </w:r>
          </w:p>
        </w:tc>
        <w:tc>
          <w:tcPr>
            <w:tcW w:w="960" w:type="dxa"/>
            <w:tcBorders>
              <w:top w:val="single" w:sz="8" w:space="0" w:color="auto"/>
              <w:left w:val="nil"/>
              <w:bottom w:val="single" w:sz="8" w:space="0" w:color="auto"/>
              <w:right w:val="nil"/>
            </w:tcBorders>
            <w:shd w:val="clear" w:color="000000" w:fill="FFFFFF"/>
            <w:vAlign w:val="center"/>
            <w:hideMark/>
          </w:tcPr>
          <w:p w14:paraId="78D1C3AE"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TAC</w:t>
            </w:r>
          </w:p>
        </w:tc>
        <w:tc>
          <w:tcPr>
            <w:tcW w:w="960" w:type="dxa"/>
            <w:tcBorders>
              <w:top w:val="single" w:sz="8" w:space="0" w:color="auto"/>
              <w:left w:val="nil"/>
              <w:bottom w:val="single" w:sz="8" w:space="0" w:color="auto"/>
              <w:right w:val="nil"/>
            </w:tcBorders>
            <w:shd w:val="clear" w:color="000000" w:fill="FFFFFF"/>
            <w:vAlign w:val="center"/>
            <w:hideMark/>
          </w:tcPr>
          <w:p w14:paraId="224CD822"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Total</w:t>
            </w:r>
          </w:p>
        </w:tc>
        <w:tc>
          <w:tcPr>
            <w:tcW w:w="960" w:type="dxa"/>
            <w:tcBorders>
              <w:top w:val="single" w:sz="8" w:space="0" w:color="auto"/>
              <w:left w:val="nil"/>
              <w:bottom w:val="single" w:sz="8" w:space="0" w:color="auto"/>
              <w:right w:val="nil"/>
            </w:tcBorders>
            <w:shd w:val="clear" w:color="000000" w:fill="FFFFFF"/>
            <w:vAlign w:val="center"/>
            <w:hideMark/>
          </w:tcPr>
          <w:p w14:paraId="790C55CF"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Retained</w:t>
            </w:r>
          </w:p>
        </w:tc>
        <w:tc>
          <w:tcPr>
            <w:tcW w:w="1080" w:type="dxa"/>
            <w:tcBorders>
              <w:top w:val="single" w:sz="8" w:space="0" w:color="auto"/>
              <w:left w:val="nil"/>
              <w:bottom w:val="single" w:sz="8" w:space="0" w:color="auto"/>
              <w:right w:val="nil"/>
            </w:tcBorders>
            <w:shd w:val="clear" w:color="000000" w:fill="FFFFFF"/>
            <w:vAlign w:val="center"/>
            <w:hideMark/>
          </w:tcPr>
          <w:p w14:paraId="6944CEA6"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Discarded</w:t>
            </w:r>
          </w:p>
        </w:tc>
        <w:tc>
          <w:tcPr>
            <w:tcW w:w="960" w:type="dxa"/>
            <w:tcBorders>
              <w:top w:val="single" w:sz="8" w:space="0" w:color="auto"/>
              <w:left w:val="nil"/>
              <w:bottom w:val="single" w:sz="8" w:space="0" w:color="auto"/>
              <w:right w:val="nil"/>
            </w:tcBorders>
            <w:shd w:val="clear" w:color="000000" w:fill="FFFFFF"/>
            <w:vAlign w:val="center"/>
            <w:hideMark/>
          </w:tcPr>
          <w:p w14:paraId="0FB8983D" w14:textId="77777777" w:rsidR="00001C11" w:rsidRPr="00001C11" w:rsidRDefault="00001C11" w:rsidP="00001C11">
            <w:pPr>
              <w:spacing w:after="0"/>
              <w:jc w:val="center"/>
              <w:rPr>
                <w:rFonts w:eastAsia="Times New Roman" w:cs="Times New Roman"/>
                <w:b/>
                <w:bCs/>
                <w:color w:val="000000"/>
              </w:rPr>
            </w:pPr>
            <w:r w:rsidRPr="00001C11">
              <w:rPr>
                <w:rFonts w:eastAsia="Times New Roman" w:cs="Times New Roman"/>
                <w:b/>
                <w:bCs/>
                <w:color w:val="000000"/>
              </w:rPr>
              <w:t>Percent Retained</w:t>
            </w:r>
          </w:p>
        </w:tc>
      </w:tr>
      <w:tr w:rsidR="00001C11" w:rsidRPr="00001C11" w14:paraId="12CB15AE" w14:textId="77777777" w:rsidTr="00001C11">
        <w:trPr>
          <w:trHeight w:val="290"/>
        </w:trPr>
        <w:tc>
          <w:tcPr>
            <w:tcW w:w="960" w:type="dxa"/>
            <w:tcBorders>
              <w:top w:val="nil"/>
              <w:left w:val="nil"/>
              <w:bottom w:val="nil"/>
              <w:right w:val="nil"/>
            </w:tcBorders>
            <w:shd w:val="clear" w:color="000000" w:fill="FFFFFF"/>
            <w:noWrap/>
            <w:vAlign w:val="center"/>
            <w:hideMark/>
          </w:tcPr>
          <w:p w14:paraId="3A78B71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1995</w:t>
            </w:r>
          </w:p>
        </w:tc>
        <w:tc>
          <w:tcPr>
            <w:tcW w:w="960" w:type="dxa"/>
            <w:tcBorders>
              <w:top w:val="nil"/>
              <w:left w:val="nil"/>
              <w:bottom w:val="nil"/>
              <w:right w:val="nil"/>
            </w:tcBorders>
            <w:shd w:val="clear" w:color="000000" w:fill="FFFFFF"/>
            <w:noWrap/>
            <w:vAlign w:val="center"/>
            <w:hideMark/>
          </w:tcPr>
          <w:p w14:paraId="4415C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167,000</w:t>
            </w:r>
          </w:p>
        </w:tc>
        <w:tc>
          <w:tcPr>
            <w:tcW w:w="960" w:type="dxa"/>
            <w:tcBorders>
              <w:top w:val="nil"/>
              <w:left w:val="nil"/>
              <w:bottom w:val="nil"/>
              <w:right w:val="nil"/>
            </w:tcBorders>
            <w:shd w:val="clear" w:color="000000" w:fill="FFFFFF"/>
            <w:noWrap/>
            <w:vAlign w:val="center"/>
            <w:hideMark/>
          </w:tcPr>
          <w:p w14:paraId="12FBBBC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138,000</w:t>
            </w:r>
          </w:p>
        </w:tc>
        <w:tc>
          <w:tcPr>
            <w:tcW w:w="960" w:type="dxa"/>
            <w:tcBorders>
              <w:top w:val="nil"/>
              <w:left w:val="nil"/>
              <w:bottom w:val="nil"/>
              <w:right w:val="nil"/>
            </w:tcBorders>
            <w:shd w:val="clear" w:color="000000" w:fill="FFFFFF"/>
            <w:noWrap/>
            <w:vAlign w:val="center"/>
            <w:hideMark/>
          </w:tcPr>
          <w:p w14:paraId="5E5ECD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75F13C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14,715</w:t>
            </w:r>
          </w:p>
        </w:tc>
        <w:tc>
          <w:tcPr>
            <w:tcW w:w="960" w:type="dxa"/>
            <w:tcBorders>
              <w:top w:val="nil"/>
              <w:left w:val="nil"/>
              <w:bottom w:val="nil"/>
              <w:right w:val="nil"/>
            </w:tcBorders>
            <w:shd w:val="clear" w:color="000000" w:fill="FFFFFF"/>
            <w:noWrap/>
            <w:vAlign w:val="center"/>
            <w:hideMark/>
          </w:tcPr>
          <w:p w14:paraId="42AC5F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w:t>
            </w:r>
          </w:p>
        </w:tc>
        <w:tc>
          <w:tcPr>
            <w:tcW w:w="1080" w:type="dxa"/>
            <w:tcBorders>
              <w:top w:val="nil"/>
              <w:left w:val="nil"/>
              <w:bottom w:val="nil"/>
              <w:right w:val="nil"/>
            </w:tcBorders>
            <w:shd w:val="clear" w:color="000000" w:fill="FFFFFF"/>
            <w:noWrap/>
            <w:vAlign w:val="center"/>
            <w:hideMark/>
          </w:tcPr>
          <w:p w14:paraId="69CA95D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7,195</w:t>
            </w:r>
          </w:p>
        </w:tc>
        <w:tc>
          <w:tcPr>
            <w:tcW w:w="960" w:type="dxa"/>
            <w:tcBorders>
              <w:top w:val="nil"/>
              <w:left w:val="nil"/>
              <w:bottom w:val="nil"/>
              <w:right w:val="nil"/>
            </w:tcBorders>
            <w:shd w:val="clear" w:color="000000" w:fill="FFFFFF"/>
            <w:noWrap/>
            <w:vAlign w:val="center"/>
            <w:hideMark/>
          </w:tcPr>
          <w:p w14:paraId="1BE3F2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51%</w:t>
            </w:r>
          </w:p>
        </w:tc>
      </w:tr>
      <w:tr w:rsidR="00001C11" w:rsidRPr="00001C11" w14:paraId="54909494" w14:textId="77777777" w:rsidTr="00001C11">
        <w:trPr>
          <w:trHeight w:val="290"/>
        </w:trPr>
        <w:tc>
          <w:tcPr>
            <w:tcW w:w="960" w:type="dxa"/>
            <w:tcBorders>
              <w:top w:val="nil"/>
              <w:left w:val="nil"/>
              <w:bottom w:val="nil"/>
              <w:right w:val="nil"/>
            </w:tcBorders>
            <w:shd w:val="clear" w:color="000000" w:fill="FFFFFF"/>
            <w:noWrap/>
            <w:vAlign w:val="center"/>
            <w:hideMark/>
          </w:tcPr>
          <w:p w14:paraId="140B6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1996</w:t>
            </w:r>
          </w:p>
        </w:tc>
        <w:tc>
          <w:tcPr>
            <w:tcW w:w="960" w:type="dxa"/>
            <w:tcBorders>
              <w:top w:val="nil"/>
              <w:left w:val="nil"/>
              <w:bottom w:val="nil"/>
              <w:right w:val="nil"/>
            </w:tcBorders>
            <w:shd w:val="clear" w:color="000000" w:fill="FFFFFF"/>
            <w:noWrap/>
            <w:vAlign w:val="center"/>
            <w:hideMark/>
          </w:tcPr>
          <w:p w14:paraId="14537F9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140,000</w:t>
            </w:r>
          </w:p>
        </w:tc>
        <w:tc>
          <w:tcPr>
            <w:tcW w:w="960" w:type="dxa"/>
            <w:tcBorders>
              <w:top w:val="nil"/>
              <w:left w:val="nil"/>
              <w:bottom w:val="nil"/>
              <w:right w:val="nil"/>
            </w:tcBorders>
            <w:shd w:val="clear" w:color="000000" w:fill="FFFFFF"/>
            <w:noWrap/>
            <w:vAlign w:val="center"/>
            <w:hideMark/>
          </w:tcPr>
          <w:p w14:paraId="625262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116,000</w:t>
            </w:r>
          </w:p>
        </w:tc>
        <w:tc>
          <w:tcPr>
            <w:tcW w:w="960" w:type="dxa"/>
            <w:tcBorders>
              <w:top w:val="nil"/>
              <w:left w:val="nil"/>
              <w:bottom w:val="nil"/>
              <w:right w:val="nil"/>
            </w:tcBorders>
            <w:shd w:val="clear" w:color="000000" w:fill="FFFFFF"/>
            <w:noWrap/>
            <w:vAlign w:val="center"/>
            <w:hideMark/>
          </w:tcPr>
          <w:p w14:paraId="0D9C8D6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49E86B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17,346</w:t>
            </w:r>
          </w:p>
        </w:tc>
        <w:tc>
          <w:tcPr>
            <w:tcW w:w="960" w:type="dxa"/>
            <w:tcBorders>
              <w:top w:val="nil"/>
              <w:left w:val="nil"/>
              <w:bottom w:val="nil"/>
              <w:right w:val="nil"/>
            </w:tcBorders>
            <w:shd w:val="clear" w:color="000000" w:fill="FFFFFF"/>
            <w:noWrap/>
            <w:vAlign w:val="center"/>
            <w:hideMark/>
          </w:tcPr>
          <w:p w14:paraId="748030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8,964</w:t>
            </w:r>
          </w:p>
        </w:tc>
        <w:tc>
          <w:tcPr>
            <w:tcW w:w="1080" w:type="dxa"/>
            <w:tcBorders>
              <w:top w:val="nil"/>
              <w:left w:val="nil"/>
              <w:bottom w:val="nil"/>
              <w:right w:val="nil"/>
            </w:tcBorders>
            <w:shd w:val="clear" w:color="000000" w:fill="FFFFFF"/>
            <w:noWrap/>
            <w:vAlign w:val="center"/>
            <w:hideMark/>
          </w:tcPr>
          <w:p w14:paraId="74C1E4E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8,382</w:t>
            </w:r>
          </w:p>
        </w:tc>
        <w:tc>
          <w:tcPr>
            <w:tcW w:w="960" w:type="dxa"/>
            <w:tcBorders>
              <w:top w:val="nil"/>
              <w:left w:val="nil"/>
              <w:bottom w:val="nil"/>
              <w:right w:val="nil"/>
            </w:tcBorders>
            <w:shd w:val="clear" w:color="000000" w:fill="FFFFFF"/>
            <w:noWrap/>
            <w:vAlign w:val="center"/>
            <w:hideMark/>
          </w:tcPr>
          <w:p w14:paraId="4D7675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w:t>
            </w:r>
          </w:p>
        </w:tc>
      </w:tr>
      <w:tr w:rsidR="00001C11" w:rsidRPr="00001C11" w14:paraId="5E4E2DB6" w14:textId="77777777" w:rsidTr="00001C11">
        <w:trPr>
          <w:trHeight w:val="290"/>
        </w:trPr>
        <w:tc>
          <w:tcPr>
            <w:tcW w:w="960" w:type="dxa"/>
            <w:tcBorders>
              <w:top w:val="nil"/>
              <w:left w:val="nil"/>
              <w:bottom w:val="nil"/>
              <w:right w:val="nil"/>
            </w:tcBorders>
            <w:shd w:val="clear" w:color="000000" w:fill="FFFFFF"/>
            <w:noWrap/>
            <w:vAlign w:val="center"/>
            <w:hideMark/>
          </w:tcPr>
          <w:p w14:paraId="49A0CA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1997</w:t>
            </w:r>
          </w:p>
        </w:tc>
        <w:tc>
          <w:tcPr>
            <w:tcW w:w="960" w:type="dxa"/>
            <w:tcBorders>
              <w:top w:val="nil"/>
              <w:left w:val="nil"/>
              <w:bottom w:val="nil"/>
              <w:right w:val="nil"/>
            </w:tcBorders>
            <w:shd w:val="clear" w:color="000000" w:fill="FFFFFF"/>
            <w:noWrap/>
            <w:vAlign w:val="center"/>
            <w:hideMark/>
          </w:tcPr>
          <w:p w14:paraId="387EED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145,000</w:t>
            </w:r>
          </w:p>
        </w:tc>
        <w:tc>
          <w:tcPr>
            <w:tcW w:w="960" w:type="dxa"/>
            <w:tcBorders>
              <w:top w:val="nil"/>
              <w:left w:val="nil"/>
              <w:bottom w:val="nil"/>
              <w:right w:val="nil"/>
            </w:tcBorders>
            <w:shd w:val="clear" w:color="000000" w:fill="FFFFFF"/>
            <w:noWrap/>
            <w:vAlign w:val="center"/>
            <w:hideMark/>
          </w:tcPr>
          <w:p w14:paraId="785DD06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211FA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43,500</w:t>
            </w:r>
          </w:p>
        </w:tc>
        <w:tc>
          <w:tcPr>
            <w:tcW w:w="960" w:type="dxa"/>
            <w:tcBorders>
              <w:top w:val="nil"/>
              <w:left w:val="nil"/>
              <w:bottom w:val="nil"/>
              <w:right w:val="nil"/>
            </w:tcBorders>
            <w:shd w:val="clear" w:color="000000" w:fill="FFFFFF"/>
            <w:noWrap/>
            <w:vAlign w:val="center"/>
            <w:hideMark/>
          </w:tcPr>
          <w:p w14:paraId="46B79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20,683</w:t>
            </w:r>
          </w:p>
        </w:tc>
        <w:tc>
          <w:tcPr>
            <w:tcW w:w="960" w:type="dxa"/>
            <w:tcBorders>
              <w:top w:val="nil"/>
              <w:left w:val="nil"/>
              <w:bottom w:val="nil"/>
              <w:right w:val="nil"/>
            </w:tcBorders>
            <w:shd w:val="clear" w:color="000000" w:fill="FFFFFF"/>
            <w:noWrap/>
            <w:vAlign w:val="center"/>
            <w:hideMark/>
          </w:tcPr>
          <w:p w14:paraId="0C50B5F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10,860</w:t>
            </w:r>
          </w:p>
        </w:tc>
        <w:tc>
          <w:tcPr>
            <w:tcW w:w="1080" w:type="dxa"/>
            <w:tcBorders>
              <w:top w:val="nil"/>
              <w:left w:val="nil"/>
              <w:bottom w:val="nil"/>
              <w:right w:val="nil"/>
            </w:tcBorders>
            <w:shd w:val="clear" w:color="000000" w:fill="FFFFFF"/>
            <w:noWrap/>
            <w:vAlign w:val="center"/>
            <w:hideMark/>
          </w:tcPr>
          <w:p w14:paraId="0F6181A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9,823</w:t>
            </w:r>
          </w:p>
        </w:tc>
        <w:tc>
          <w:tcPr>
            <w:tcW w:w="960" w:type="dxa"/>
            <w:tcBorders>
              <w:top w:val="nil"/>
              <w:left w:val="nil"/>
              <w:bottom w:val="nil"/>
              <w:right w:val="nil"/>
            </w:tcBorders>
            <w:shd w:val="clear" w:color="000000" w:fill="FFFFFF"/>
            <w:noWrap/>
            <w:vAlign w:val="center"/>
            <w:hideMark/>
          </w:tcPr>
          <w:p w14:paraId="2AB78AA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53%</w:t>
            </w:r>
          </w:p>
        </w:tc>
      </w:tr>
      <w:tr w:rsidR="00001C11" w:rsidRPr="00001C11" w14:paraId="3FF61824" w14:textId="77777777" w:rsidTr="00001C11">
        <w:trPr>
          <w:trHeight w:val="290"/>
        </w:trPr>
        <w:tc>
          <w:tcPr>
            <w:tcW w:w="960" w:type="dxa"/>
            <w:tcBorders>
              <w:top w:val="nil"/>
              <w:left w:val="nil"/>
              <w:bottom w:val="nil"/>
              <w:right w:val="nil"/>
            </w:tcBorders>
            <w:shd w:val="clear" w:color="000000" w:fill="FFFFFF"/>
            <w:noWrap/>
            <w:vAlign w:val="center"/>
            <w:hideMark/>
          </w:tcPr>
          <w:p w14:paraId="783C762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1998</w:t>
            </w:r>
          </w:p>
        </w:tc>
        <w:tc>
          <w:tcPr>
            <w:tcW w:w="960" w:type="dxa"/>
            <w:tcBorders>
              <w:top w:val="nil"/>
              <w:left w:val="nil"/>
              <w:bottom w:val="nil"/>
              <w:right w:val="nil"/>
            </w:tcBorders>
            <w:shd w:val="clear" w:color="000000" w:fill="FFFFFF"/>
            <w:noWrap/>
            <w:vAlign w:val="center"/>
            <w:hideMark/>
          </w:tcPr>
          <w:p w14:paraId="428EC57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190,000</w:t>
            </w:r>
          </w:p>
        </w:tc>
        <w:tc>
          <w:tcPr>
            <w:tcW w:w="960" w:type="dxa"/>
            <w:tcBorders>
              <w:top w:val="nil"/>
              <w:left w:val="nil"/>
              <w:bottom w:val="nil"/>
              <w:right w:val="nil"/>
            </w:tcBorders>
            <w:shd w:val="clear" w:color="000000" w:fill="FFFFFF"/>
            <w:noWrap/>
            <w:vAlign w:val="center"/>
            <w:hideMark/>
          </w:tcPr>
          <w:p w14:paraId="7A3A18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132,000</w:t>
            </w:r>
          </w:p>
        </w:tc>
        <w:tc>
          <w:tcPr>
            <w:tcW w:w="960" w:type="dxa"/>
            <w:tcBorders>
              <w:top w:val="nil"/>
              <w:left w:val="nil"/>
              <w:bottom w:val="nil"/>
              <w:right w:val="nil"/>
            </w:tcBorders>
            <w:shd w:val="clear" w:color="000000" w:fill="FFFFFF"/>
            <w:noWrap/>
            <w:vAlign w:val="center"/>
            <w:hideMark/>
          </w:tcPr>
          <w:p w14:paraId="21C548C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100,000</w:t>
            </w:r>
          </w:p>
        </w:tc>
        <w:tc>
          <w:tcPr>
            <w:tcW w:w="960" w:type="dxa"/>
            <w:tcBorders>
              <w:top w:val="nil"/>
              <w:left w:val="nil"/>
              <w:bottom w:val="nil"/>
              <w:right w:val="nil"/>
            </w:tcBorders>
            <w:shd w:val="clear" w:color="000000" w:fill="FFFFFF"/>
            <w:noWrap/>
            <w:vAlign w:val="center"/>
            <w:hideMark/>
          </w:tcPr>
          <w:p w14:paraId="2884EA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24,387</w:t>
            </w:r>
          </w:p>
        </w:tc>
        <w:tc>
          <w:tcPr>
            <w:tcW w:w="960" w:type="dxa"/>
            <w:tcBorders>
              <w:top w:val="nil"/>
              <w:left w:val="nil"/>
              <w:bottom w:val="nil"/>
              <w:right w:val="nil"/>
            </w:tcBorders>
            <w:shd w:val="clear" w:color="000000" w:fill="FFFFFF"/>
            <w:noWrap/>
            <w:vAlign w:val="center"/>
            <w:hideMark/>
          </w:tcPr>
          <w:p w14:paraId="0E36807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17,258</w:t>
            </w:r>
          </w:p>
        </w:tc>
        <w:tc>
          <w:tcPr>
            <w:tcW w:w="1080" w:type="dxa"/>
            <w:tcBorders>
              <w:top w:val="nil"/>
              <w:left w:val="nil"/>
              <w:bottom w:val="nil"/>
              <w:right w:val="nil"/>
            </w:tcBorders>
            <w:shd w:val="clear" w:color="000000" w:fill="FFFFFF"/>
            <w:noWrap/>
            <w:vAlign w:val="center"/>
            <w:hideMark/>
          </w:tcPr>
          <w:p w14:paraId="5BEBF9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7,129</w:t>
            </w:r>
          </w:p>
        </w:tc>
        <w:tc>
          <w:tcPr>
            <w:tcW w:w="960" w:type="dxa"/>
            <w:tcBorders>
              <w:top w:val="nil"/>
              <w:left w:val="nil"/>
              <w:bottom w:val="nil"/>
              <w:right w:val="nil"/>
            </w:tcBorders>
            <w:shd w:val="clear" w:color="000000" w:fill="FFFFFF"/>
            <w:noWrap/>
            <w:vAlign w:val="center"/>
            <w:hideMark/>
          </w:tcPr>
          <w:p w14:paraId="06DBF94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w:t>
            </w:r>
          </w:p>
        </w:tc>
      </w:tr>
      <w:tr w:rsidR="00001C11" w:rsidRPr="00001C11" w14:paraId="0E93E37C" w14:textId="77777777" w:rsidTr="00001C11">
        <w:trPr>
          <w:trHeight w:val="290"/>
        </w:trPr>
        <w:tc>
          <w:tcPr>
            <w:tcW w:w="960" w:type="dxa"/>
            <w:tcBorders>
              <w:top w:val="nil"/>
              <w:left w:val="nil"/>
              <w:bottom w:val="nil"/>
              <w:right w:val="nil"/>
            </w:tcBorders>
            <w:shd w:val="clear" w:color="000000" w:fill="FFFFFF"/>
            <w:noWrap/>
            <w:vAlign w:val="center"/>
            <w:hideMark/>
          </w:tcPr>
          <w:p w14:paraId="5F08FB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1999</w:t>
            </w:r>
          </w:p>
        </w:tc>
        <w:tc>
          <w:tcPr>
            <w:tcW w:w="960" w:type="dxa"/>
            <w:tcBorders>
              <w:top w:val="nil"/>
              <w:left w:val="nil"/>
              <w:bottom w:val="nil"/>
              <w:right w:val="nil"/>
            </w:tcBorders>
            <w:shd w:val="clear" w:color="000000" w:fill="FFFFFF"/>
            <w:noWrap/>
            <w:vAlign w:val="center"/>
            <w:hideMark/>
          </w:tcPr>
          <w:p w14:paraId="76AA7E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118,000</w:t>
            </w:r>
          </w:p>
        </w:tc>
        <w:tc>
          <w:tcPr>
            <w:tcW w:w="960" w:type="dxa"/>
            <w:tcBorders>
              <w:top w:val="nil"/>
              <w:left w:val="nil"/>
              <w:bottom w:val="nil"/>
              <w:right w:val="nil"/>
            </w:tcBorders>
            <w:shd w:val="clear" w:color="000000" w:fill="FFFFFF"/>
            <w:noWrap/>
            <w:vAlign w:val="center"/>
            <w:hideMark/>
          </w:tcPr>
          <w:p w14:paraId="05D2F98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09BA62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77,300</w:t>
            </w:r>
          </w:p>
        </w:tc>
        <w:tc>
          <w:tcPr>
            <w:tcW w:w="960" w:type="dxa"/>
            <w:tcBorders>
              <w:top w:val="nil"/>
              <w:left w:val="nil"/>
              <w:bottom w:val="nil"/>
              <w:right w:val="nil"/>
            </w:tcBorders>
            <w:shd w:val="clear" w:color="000000" w:fill="FFFFFF"/>
            <w:noWrap/>
            <w:vAlign w:val="center"/>
            <w:hideMark/>
          </w:tcPr>
          <w:p w14:paraId="4E7371C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18,573</w:t>
            </w:r>
          </w:p>
        </w:tc>
        <w:tc>
          <w:tcPr>
            <w:tcW w:w="960" w:type="dxa"/>
            <w:tcBorders>
              <w:top w:val="nil"/>
              <w:left w:val="nil"/>
              <w:bottom w:val="nil"/>
              <w:right w:val="nil"/>
            </w:tcBorders>
            <w:shd w:val="clear" w:color="000000" w:fill="FFFFFF"/>
            <w:noWrap/>
            <w:vAlign w:val="center"/>
            <w:hideMark/>
          </w:tcPr>
          <w:p w14:paraId="3DE197A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13,768</w:t>
            </w:r>
          </w:p>
        </w:tc>
        <w:tc>
          <w:tcPr>
            <w:tcW w:w="1080" w:type="dxa"/>
            <w:tcBorders>
              <w:top w:val="nil"/>
              <w:left w:val="nil"/>
              <w:bottom w:val="nil"/>
              <w:right w:val="nil"/>
            </w:tcBorders>
            <w:shd w:val="clear" w:color="000000" w:fill="FFFFFF"/>
            <w:noWrap/>
            <w:vAlign w:val="center"/>
            <w:hideMark/>
          </w:tcPr>
          <w:p w14:paraId="12845E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4,806</w:t>
            </w:r>
          </w:p>
        </w:tc>
        <w:tc>
          <w:tcPr>
            <w:tcW w:w="960" w:type="dxa"/>
            <w:tcBorders>
              <w:top w:val="nil"/>
              <w:left w:val="nil"/>
              <w:bottom w:val="nil"/>
              <w:right w:val="nil"/>
            </w:tcBorders>
            <w:shd w:val="clear" w:color="000000" w:fill="FFFFFF"/>
            <w:noWrap/>
            <w:vAlign w:val="center"/>
            <w:hideMark/>
          </w:tcPr>
          <w:p w14:paraId="7B3A8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74%</w:t>
            </w:r>
          </w:p>
        </w:tc>
      </w:tr>
      <w:tr w:rsidR="00001C11" w:rsidRPr="00001C11" w14:paraId="407C47B3" w14:textId="77777777" w:rsidTr="00001C11">
        <w:trPr>
          <w:trHeight w:val="290"/>
        </w:trPr>
        <w:tc>
          <w:tcPr>
            <w:tcW w:w="960" w:type="dxa"/>
            <w:tcBorders>
              <w:top w:val="nil"/>
              <w:left w:val="nil"/>
              <w:bottom w:val="nil"/>
              <w:right w:val="nil"/>
            </w:tcBorders>
            <w:shd w:val="clear" w:color="000000" w:fill="FFFFFF"/>
            <w:noWrap/>
            <w:vAlign w:val="center"/>
            <w:hideMark/>
          </w:tcPr>
          <w:p w14:paraId="5A8ABF8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w:t>
            </w:r>
          </w:p>
        </w:tc>
        <w:tc>
          <w:tcPr>
            <w:tcW w:w="960" w:type="dxa"/>
            <w:tcBorders>
              <w:top w:val="nil"/>
              <w:left w:val="nil"/>
              <w:bottom w:val="nil"/>
              <w:right w:val="nil"/>
            </w:tcBorders>
            <w:shd w:val="clear" w:color="000000" w:fill="FFFFFF"/>
            <w:noWrap/>
            <w:vAlign w:val="center"/>
            <w:hideMark/>
          </w:tcPr>
          <w:p w14:paraId="17E249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90,000</w:t>
            </w:r>
          </w:p>
        </w:tc>
        <w:tc>
          <w:tcPr>
            <w:tcW w:w="960" w:type="dxa"/>
            <w:tcBorders>
              <w:top w:val="nil"/>
              <w:left w:val="nil"/>
              <w:bottom w:val="nil"/>
              <w:right w:val="nil"/>
            </w:tcBorders>
            <w:shd w:val="clear" w:color="000000" w:fill="FFFFFF"/>
            <w:noWrap/>
            <w:vAlign w:val="center"/>
            <w:hideMark/>
          </w:tcPr>
          <w:p w14:paraId="5F24DB1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73,500</w:t>
            </w:r>
          </w:p>
        </w:tc>
        <w:tc>
          <w:tcPr>
            <w:tcW w:w="960" w:type="dxa"/>
            <w:tcBorders>
              <w:top w:val="nil"/>
              <w:left w:val="nil"/>
              <w:bottom w:val="nil"/>
              <w:right w:val="nil"/>
            </w:tcBorders>
            <w:shd w:val="clear" w:color="000000" w:fill="FFFFFF"/>
            <w:noWrap/>
            <w:vAlign w:val="center"/>
            <w:hideMark/>
          </w:tcPr>
          <w:p w14:paraId="23F5A93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52,652</w:t>
            </w:r>
          </w:p>
        </w:tc>
        <w:tc>
          <w:tcPr>
            <w:tcW w:w="960" w:type="dxa"/>
            <w:tcBorders>
              <w:top w:val="nil"/>
              <w:left w:val="nil"/>
              <w:bottom w:val="nil"/>
              <w:right w:val="nil"/>
            </w:tcBorders>
            <w:shd w:val="clear" w:color="000000" w:fill="FFFFFF"/>
            <w:noWrap/>
            <w:vAlign w:val="center"/>
            <w:hideMark/>
          </w:tcPr>
          <w:p w14:paraId="2269951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20,441</w:t>
            </w:r>
          </w:p>
        </w:tc>
        <w:tc>
          <w:tcPr>
            <w:tcW w:w="960" w:type="dxa"/>
            <w:tcBorders>
              <w:top w:val="nil"/>
              <w:left w:val="nil"/>
              <w:bottom w:val="nil"/>
              <w:right w:val="nil"/>
            </w:tcBorders>
            <w:shd w:val="clear" w:color="000000" w:fill="FFFFFF"/>
            <w:noWrap/>
            <w:vAlign w:val="center"/>
            <w:hideMark/>
          </w:tcPr>
          <w:p w14:paraId="4789AC0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14,959</w:t>
            </w:r>
          </w:p>
        </w:tc>
        <w:tc>
          <w:tcPr>
            <w:tcW w:w="1080" w:type="dxa"/>
            <w:tcBorders>
              <w:top w:val="nil"/>
              <w:left w:val="nil"/>
              <w:bottom w:val="nil"/>
              <w:right w:val="nil"/>
            </w:tcBorders>
            <w:shd w:val="clear" w:color="000000" w:fill="FFFFFF"/>
            <w:noWrap/>
            <w:vAlign w:val="center"/>
            <w:hideMark/>
          </w:tcPr>
          <w:p w14:paraId="079A9C5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5,482</w:t>
            </w:r>
          </w:p>
        </w:tc>
        <w:tc>
          <w:tcPr>
            <w:tcW w:w="960" w:type="dxa"/>
            <w:tcBorders>
              <w:top w:val="nil"/>
              <w:left w:val="nil"/>
              <w:bottom w:val="nil"/>
              <w:right w:val="nil"/>
            </w:tcBorders>
            <w:shd w:val="clear" w:color="000000" w:fill="FFFFFF"/>
            <w:noWrap/>
            <w:vAlign w:val="center"/>
            <w:hideMark/>
          </w:tcPr>
          <w:p w14:paraId="516C3D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467940E5" w14:textId="77777777" w:rsidTr="00001C11">
        <w:trPr>
          <w:trHeight w:val="290"/>
        </w:trPr>
        <w:tc>
          <w:tcPr>
            <w:tcW w:w="960" w:type="dxa"/>
            <w:tcBorders>
              <w:top w:val="nil"/>
              <w:left w:val="nil"/>
              <w:bottom w:val="nil"/>
              <w:right w:val="nil"/>
            </w:tcBorders>
            <w:shd w:val="clear" w:color="000000" w:fill="FFFFFF"/>
            <w:noWrap/>
            <w:vAlign w:val="center"/>
            <w:hideMark/>
          </w:tcPr>
          <w:p w14:paraId="7AD7691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2001</w:t>
            </w:r>
          </w:p>
        </w:tc>
        <w:tc>
          <w:tcPr>
            <w:tcW w:w="960" w:type="dxa"/>
            <w:tcBorders>
              <w:top w:val="nil"/>
              <w:left w:val="nil"/>
              <w:bottom w:val="nil"/>
              <w:right w:val="nil"/>
            </w:tcBorders>
            <w:shd w:val="clear" w:color="000000" w:fill="FFFFFF"/>
            <w:noWrap/>
            <w:vAlign w:val="center"/>
            <w:hideMark/>
          </w:tcPr>
          <w:p w14:paraId="34E80A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102,000</w:t>
            </w:r>
          </w:p>
        </w:tc>
        <w:tc>
          <w:tcPr>
            <w:tcW w:w="960" w:type="dxa"/>
            <w:tcBorders>
              <w:top w:val="nil"/>
              <w:left w:val="nil"/>
              <w:bottom w:val="nil"/>
              <w:right w:val="nil"/>
            </w:tcBorders>
            <w:shd w:val="clear" w:color="000000" w:fill="FFFFFF"/>
            <w:noWrap/>
            <w:vAlign w:val="center"/>
            <w:hideMark/>
          </w:tcPr>
          <w:p w14:paraId="44F313C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84,000</w:t>
            </w:r>
          </w:p>
        </w:tc>
        <w:tc>
          <w:tcPr>
            <w:tcW w:w="960" w:type="dxa"/>
            <w:tcBorders>
              <w:top w:val="nil"/>
              <w:left w:val="nil"/>
              <w:bottom w:val="nil"/>
              <w:right w:val="nil"/>
            </w:tcBorders>
            <w:shd w:val="clear" w:color="000000" w:fill="FFFFFF"/>
            <w:noWrap/>
            <w:vAlign w:val="center"/>
            <w:hideMark/>
          </w:tcPr>
          <w:p w14:paraId="3C4B2A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40,000</w:t>
            </w:r>
          </w:p>
        </w:tc>
        <w:tc>
          <w:tcPr>
            <w:tcW w:w="960" w:type="dxa"/>
            <w:tcBorders>
              <w:top w:val="nil"/>
              <w:left w:val="nil"/>
              <w:bottom w:val="nil"/>
              <w:right w:val="nil"/>
            </w:tcBorders>
            <w:shd w:val="clear" w:color="000000" w:fill="FFFFFF"/>
            <w:noWrap/>
            <w:vAlign w:val="center"/>
            <w:hideMark/>
          </w:tcPr>
          <w:p w14:paraId="2AB82B2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17,811</w:t>
            </w:r>
          </w:p>
        </w:tc>
        <w:tc>
          <w:tcPr>
            <w:tcW w:w="960" w:type="dxa"/>
            <w:tcBorders>
              <w:top w:val="nil"/>
              <w:left w:val="nil"/>
              <w:bottom w:val="nil"/>
              <w:right w:val="nil"/>
            </w:tcBorders>
            <w:shd w:val="clear" w:color="000000" w:fill="FFFFFF"/>
            <w:noWrap/>
            <w:vAlign w:val="center"/>
            <w:hideMark/>
          </w:tcPr>
          <w:p w14:paraId="765BC92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14,437</w:t>
            </w:r>
          </w:p>
        </w:tc>
        <w:tc>
          <w:tcPr>
            <w:tcW w:w="1080" w:type="dxa"/>
            <w:tcBorders>
              <w:top w:val="nil"/>
              <w:left w:val="nil"/>
              <w:bottom w:val="nil"/>
              <w:right w:val="nil"/>
            </w:tcBorders>
            <w:shd w:val="clear" w:color="000000" w:fill="FFFFFF"/>
            <w:noWrap/>
            <w:vAlign w:val="center"/>
            <w:hideMark/>
          </w:tcPr>
          <w:p w14:paraId="3A4115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3,374</w:t>
            </w:r>
          </w:p>
        </w:tc>
        <w:tc>
          <w:tcPr>
            <w:tcW w:w="960" w:type="dxa"/>
            <w:tcBorders>
              <w:top w:val="nil"/>
              <w:left w:val="nil"/>
              <w:bottom w:val="nil"/>
              <w:right w:val="nil"/>
            </w:tcBorders>
            <w:shd w:val="clear" w:color="000000" w:fill="FFFFFF"/>
            <w:noWrap/>
            <w:vAlign w:val="center"/>
            <w:hideMark/>
          </w:tcPr>
          <w:p w14:paraId="6DF0B5B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w:t>
            </w:r>
          </w:p>
        </w:tc>
      </w:tr>
      <w:tr w:rsidR="00001C11" w:rsidRPr="00001C11" w14:paraId="1F4A494F" w14:textId="77777777" w:rsidTr="00001C11">
        <w:trPr>
          <w:trHeight w:val="290"/>
        </w:trPr>
        <w:tc>
          <w:tcPr>
            <w:tcW w:w="960" w:type="dxa"/>
            <w:tcBorders>
              <w:top w:val="nil"/>
              <w:left w:val="nil"/>
              <w:bottom w:val="nil"/>
              <w:right w:val="nil"/>
            </w:tcBorders>
            <w:shd w:val="clear" w:color="000000" w:fill="FFFFFF"/>
            <w:noWrap/>
            <w:vAlign w:val="center"/>
            <w:hideMark/>
          </w:tcPr>
          <w:p w14:paraId="34BB693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2002</w:t>
            </w:r>
          </w:p>
        </w:tc>
        <w:tc>
          <w:tcPr>
            <w:tcW w:w="960" w:type="dxa"/>
            <w:tcBorders>
              <w:top w:val="nil"/>
              <w:left w:val="nil"/>
              <w:bottom w:val="nil"/>
              <w:right w:val="nil"/>
            </w:tcBorders>
            <w:shd w:val="clear" w:color="000000" w:fill="FFFFFF"/>
            <w:noWrap/>
            <w:vAlign w:val="center"/>
            <w:hideMark/>
          </w:tcPr>
          <w:p w14:paraId="14C0E6A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101,000</w:t>
            </w:r>
          </w:p>
        </w:tc>
        <w:tc>
          <w:tcPr>
            <w:tcW w:w="960" w:type="dxa"/>
            <w:tcBorders>
              <w:top w:val="nil"/>
              <w:left w:val="nil"/>
              <w:bottom w:val="nil"/>
              <w:right w:val="nil"/>
            </w:tcBorders>
            <w:shd w:val="clear" w:color="000000" w:fill="FFFFFF"/>
            <w:noWrap/>
            <w:vAlign w:val="center"/>
            <w:hideMark/>
          </w:tcPr>
          <w:p w14:paraId="475E90C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82,600</w:t>
            </w:r>
          </w:p>
        </w:tc>
        <w:tc>
          <w:tcPr>
            <w:tcW w:w="960" w:type="dxa"/>
            <w:tcBorders>
              <w:top w:val="nil"/>
              <w:left w:val="nil"/>
              <w:bottom w:val="nil"/>
              <w:right w:val="nil"/>
            </w:tcBorders>
            <w:shd w:val="clear" w:color="000000" w:fill="FFFFFF"/>
            <w:noWrap/>
            <w:vAlign w:val="center"/>
            <w:hideMark/>
          </w:tcPr>
          <w:p w14:paraId="11E50D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25,000</w:t>
            </w:r>
          </w:p>
        </w:tc>
        <w:tc>
          <w:tcPr>
            <w:tcW w:w="960" w:type="dxa"/>
            <w:tcBorders>
              <w:top w:val="nil"/>
              <w:left w:val="nil"/>
              <w:bottom w:val="nil"/>
              <w:right w:val="nil"/>
            </w:tcBorders>
            <w:shd w:val="clear" w:color="000000" w:fill="FFFFFF"/>
            <w:noWrap/>
            <w:vAlign w:val="center"/>
            <w:hideMark/>
          </w:tcPr>
          <w:p w14:paraId="1B52B76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15,575</w:t>
            </w:r>
          </w:p>
        </w:tc>
        <w:tc>
          <w:tcPr>
            <w:tcW w:w="960" w:type="dxa"/>
            <w:tcBorders>
              <w:top w:val="nil"/>
              <w:left w:val="nil"/>
              <w:bottom w:val="nil"/>
              <w:right w:val="nil"/>
            </w:tcBorders>
            <w:shd w:val="clear" w:color="000000" w:fill="FFFFFF"/>
            <w:noWrap/>
            <w:vAlign w:val="center"/>
            <w:hideMark/>
          </w:tcPr>
          <w:p w14:paraId="4F51A5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11,312</w:t>
            </w:r>
          </w:p>
        </w:tc>
        <w:tc>
          <w:tcPr>
            <w:tcW w:w="1080" w:type="dxa"/>
            <w:tcBorders>
              <w:top w:val="nil"/>
              <w:left w:val="nil"/>
              <w:bottom w:val="nil"/>
              <w:right w:val="nil"/>
            </w:tcBorders>
            <w:shd w:val="clear" w:color="000000" w:fill="FFFFFF"/>
            <w:noWrap/>
            <w:vAlign w:val="center"/>
            <w:hideMark/>
          </w:tcPr>
          <w:p w14:paraId="0A4CF8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4,263</w:t>
            </w:r>
          </w:p>
        </w:tc>
        <w:tc>
          <w:tcPr>
            <w:tcW w:w="960" w:type="dxa"/>
            <w:tcBorders>
              <w:top w:val="nil"/>
              <w:left w:val="nil"/>
              <w:bottom w:val="nil"/>
              <w:right w:val="nil"/>
            </w:tcBorders>
            <w:shd w:val="clear" w:color="000000" w:fill="FFFFFF"/>
            <w:noWrap/>
            <w:vAlign w:val="center"/>
            <w:hideMark/>
          </w:tcPr>
          <w:p w14:paraId="45DF36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73%</w:t>
            </w:r>
          </w:p>
        </w:tc>
      </w:tr>
      <w:tr w:rsidR="00001C11" w:rsidRPr="00001C11" w14:paraId="073CAEA0" w14:textId="77777777" w:rsidTr="00001C11">
        <w:trPr>
          <w:trHeight w:val="290"/>
        </w:trPr>
        <w:tc>
          <w:tcPr>
            <w:tcW w:w="960" w:type="dxa"/>
            <w:tcBorders>
              <w:top w:val="nil"/>
              <w:left w:val="nil"/>
              <w:bottom w:val="nil"/>
              <w:right w:val="nil"/>
            </w:tcBorders>
            <w:shd w:val="clear" w:color="000000" w:fill="FFFFFF"/>
            <w:noWrap/>
            <w:vAlign w:val="center"/>
            <w:hideMark/>
          </w:tcPr>
          <w:p w14:paraId="7FEB2C2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2003</w:t>
            </w:r>
          </w:p>
        </w:tc>
        <w:tc>
          <w:tcPr>
            <w:tcW w:w="960" w:type="dxa"/>
            <w:tcBorders>
              <w:top w:val="nil"/>
              <w:left w:val="nil"/>
              <w:bottom w:val="nil"/>
              <w:right w:val="nil"/>
            </w:tcBorders>
            <w:shd w:val="clear" w:color="000000" w:fill="FFFFFF"/>
            <w:noWrap/>
            <w:vAlign w:val="center"/>
            <w:hideMark/>
          </w:tcPr>
          <w:p w14:paraId="7C0A70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81,000</w:t>
            </w:r>
          </w:p>
        </w:tc>
        <w:tc>
          <w:tcPr>
            <w:tcW w:w="960" w:type="dxa"/>
            <w:tcBorders>
              <w:top w:val="nil"/>
              <w:left w:val="nil"/>
              <w:bottom w:val="nil"/>
              <w:right w:val="nil"/>
            </w:tcBorders>
            <w:shd w:val="clear" w:color="000000" w:fill="FFFFFF"/>
            <w:noWrap/>
            <w:vAlign w:val="center"/>
            <w:hideMark/>
          </w:tcPr>
          <w:p w14:paraId="379CC3F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66,000</w:t>
            </w:r>
          </w:p>
        </w:tc>
        <w:tc>
          <w:tcPr>
            <w:tcW w:w="960" w:type="dxa"/>
            <w:tcBorders>
              <w:top w:val="nil"/>
              <w:left w:val="nil"/>
              <w:bottom w:val="nil"/>
              <w:right w:val="nil"/>
            </w:tcBorders>
            <w:shd w:val="clear" w:color="000000" w:fill="FFFFFF"/>
            <w:noWrap/>
            <w:vAlign w:val="center"/>
            <w:hideMark/>
          </w:tcPr>
          <w:p w14:paraId="1416CD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20,000</w:t>
            </w:r>
          </w:p>
        </w:tc>
        <w:tc>
          <w:tcPr>
            <w:tcW w:w="960" w:type="dxa"/>
            <w:tcBorders>
              <w:top w:val="nil"/>
              <w:left w:val="nil"/>
              <w:bottom w:val="nil"/>
              <w:right w:val="nil"/>
            </w:tcBorders>
            <w:shd w:val="clear" w:color="000000" w:fill="FFFFFF"/>
            <w:noWrap/>
            <w:vAlign w:val="center"/>
            <w:hideMark/>
          </w:tcPr>
          <w:p w14:paraId="49E5AB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13,785</w:t>
            </w:r>
          </w:p>
        </w:tc>
        <w:tc>
          <w:tcPr>
            <w:tcW w:w="960" w:type="dxa"/>
            <w:tcBorders>
              <w:top w:val="nil"/>
              <w:left w:val="nil"/>
              <w:bottom w:val="nil"/>
              <w:right w:val="nil"/>
            </w:tcBorders>
            <w:shd w:val="clear" w:color="000000" w:fill="FFFFFF"/>
            <w:noWrap/>
            <w:vAlign w:val="center"/>
            <w:hideMark/>
          </w:tcPr>
          <w:p w14:paraId="0ADDEC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9,943</w:t>
            </w:r>
          </w:p>
        </w:tc>
        <w:tc>
          <w:tcPr>
            <w:tcW w:w="1080" w:type="dxa"/>
            <w:tcBorders>
              <w:top w:val="nil"/>
              <w:left w:val="nil"/>
              <w:bottom w:val="nil"/>
              <w:right w:val="nil"/>
            </w:tcBorders>
            <w:shd w:val="clear" w:color="000000" w:fill="FFFFFF"/>
            <w:noWrap/>
            <w:vAlign w:val="center"/>
            <w:hideMark/>
          </w:tcPr>
          <w:p w14:paraId="7EC8B6F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3,842</w:t>
            </w:r>
          </w:p>
        </w:tc>
        <w:tc>
          <w:tcPr>
            <w:tcW w:w="960" w:type="dxa"/>
            <w:tcBorders>
              <w:top w:val="nil"/>
              <w:left w:val="nil"/>
              <w:bottom w:val="nil"/>
              <w:right w:val="nil"/>
            </w:tcBorders>
            <w:shd w:val="clear" w:color="000000" w:fill="FFFFFF"/>
            <w:noWrap/>
            <w:vAlign w:val="center"/>
            <w:hideMark/>
          </w:tcPr>
          <w:p w14:paraId="7520D29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51D999F" w14:textId="77777777" w:rsidTr="00001C11">
        <w:trPr>
          <w:trHeight w:val="290"/>
        </w:trPr>
        <w:tc>
          <w:tcPr>
            <w:tcW w:w="960" w:type="dxa"/>
            <w:tcBorders>
              <w:top w:val="nil"/>
              <w:left w:val="nil"/>
              <w:bottom w:val="nil"/>
              <w:right w:val="nil"/>
            </w:tcBorders>
            <w:shd w:val="clear" w:color="000000" w:fill="FFFFFF"/>
            <w:noWrap/>
            <w:vAlign w:val="center"/>
            <w:hideMark/>
          </w:tcPr>
          <w:p w14:paraId="3E03DEA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2004</w:t>
            </w:r>
          </w:p>
        </w:tc>
        <w:tc>
          <w:tcPr>
            <w:tcW w:w="960" w:type="dxa"/>
            <w:tcBorders>
              <w:top w:val="nil"/>
              <w:left w:val="nil"/>
              <w:bottom w:val="nil"/>
              <w:right w:val="nil"/>
            </w:tcBorders>
            <w:shd w:val="clear" w:color="000000" w:fill="FFFFFF"/>
            <w:noWrap/>
            <w:vAlign w:val="center"/>
            <w:hideMark/>
          </w:tcPr>
          <w:p w14:paraId="3581A52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75,200</w:t>
            </w:r>
          </w:p>
        </w:tc>
        <w:tc>
          <w:tcPr>
            <w:tcW w:w="960" w:type="dxa"/>
            <w:tcBorders>
              <w:top w:val="nil"/>
              <w:left w:val="nil"/>
              <w:bottom w:val="nil"/>
              <w:right w:val="nil"/>
            </w:tcBorders>
            <w:shd w:val="clear" w:color="000000" w:fill="FFFFFF"/>
            <w:noWrap/>
            <w:vAlign w:val="center"/>
            <w:hideMark/>
          </w:tcPr>
          <w:p w14:paraId="49A9A60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61,900</w:t>
            </w:r>
          </w:p>
        </w:tc>
        <w:tc>
          <w:tcPr>
            <w:tcW w:w="960" w:type="dxa"/>
            <w:tcBorders>
              <w:top w:val="nil"/>
              <w:left w:val="nil"/>
              <w:bottom w:val="nil"/>
              <w:right w:val="nil"/>
            </w:tcBorders>
            <w:shd w:val="clear" w:color="000000" w:fill="FFFFFF"/>
            <w:noWrap/>
            <w:vAlign w:val="center"/>
            <w:hideMark/>
          </w:tcPr>
          <w:p w14:paraId="0C52503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19,000</w:t>
            </w:r>
          </w:p>
        </w:tc>
        <w:tc>
          <w:tcPr>
            <w:tcW w:w="960" w:type="dxa"/>
            <w:tcBorders>
              <w:top w:val="nil"/>
              <w:left w:val="nil"/>
              <w:bottom w:val="nil"/>
              <w:right w:val="nil"/>
            </w:tcBorders>
            <w:shd w:val="clear" w:color="000000" w:fill="FFFFFF"/>
            <w:noWrap/>
            <w:vAlign w:val="center"/>
            <w:hideMark/>
          </w:tcPr>
          <w:p w14:paraId="4CDC8F1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17,398</w:t>
            </w:r>
          </w:p>
        </w:tc>
        <w:tc>
          <w:tcPr>
            <w:tcW w:w="960" w:type="dxa"/>
            <w:tcBorders>
              <w:top w:val="nil"/>
              <w:left w:val="nil"/>
              <w:bottom w:val="nil"/>
              <w:right w:val="nil"/>
            </w:tcBorders>
            <w:shd w:val="clear" w:color="000000" w:fill="FFFFFF"/>
            <w:noWrap/>
            <w:vAlign w:val="center"/>
            <w:hideMark/>
          </w:tcPr>
          <w:p w14:paraId="446982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11,979</w:t>
            </w:r>
          </w:p>
        </w:tc>
        <w:tc>
          <w:tcPr>
            <w:tcW w:w="1080" w:type="dxa"/>
            <w:tcBorders>
              <w:top w:val="nil"/>
              <w:left w:val="nil"/>
              <w:bottom w:val="nil"/>
              <w:right w:val="nil"/>
            </w:tcBorders>
            <w:shd w:val="clear" w:color="000000" w:fill="FFFFFF"/>
            <w:noWrap/>
            <w:vAlign w:val="center"/>
            <w:hideMark/>
          </w:tcPr>
          <w:p w14:paraId="1EC9D81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5,420</w:t>
            </w:r>
          </w:p>
        </w:tc>
        <w:tc>
          <w:tcPr>
            <w:tcW w:w="960" w:type="dxa"/>
            <w:tcBorders>
              <w:top w:val="nil"/>
              <w:left w:val="nil"/>
              <w:bottom w:val="nil"/>
              <w:right w:val="nil"/>
            </w:tcBorders>
            <w:shd w:val="clear" w:color="000000" w:fill="FFFFFF"/>
            <w:noWrap/>
            <w:vAlign w:val="center"/>
            <w:hideMark/>
          </w:tcPr>
          <w:p w14:paraId="4073CA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w:t>
            </w:r>
          </w:p>
        </w:tc>
      </w:tr>
      <w:tr w:rsidR="00001C11" w:rsidRPr="00001C11" w14:paraId="03E2B0E9" w14:textId="77777777" w:rsidTr="00001C11">
        <w:trPr>
          <w:trHeight w:val="290"/>
        </w:trPr>
        <w:tc>
          <w:tcPr>
            <w:tcW w:w="960" w:type="dxa"/>
            <w:tcBorders>
              <w:top w:val="nil"/>
              <w:left w:val="nil"/>
              <w:bottom w:val="nil"/>
              <w:right w:val="nil"/>
            </w:tcBorders>
            <w:shd w:val="clear" w:color="000000" w:fill="FFFFFF"/>
            <w:noWrap/>
            <w:vAlign w:val="center"/>
            <w:hideMark/>
          </w:tcPr>
          <w:p w14:paraId="4B9B2F7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2005</w:t>
            </w:r>
          </w:p>
        </w:tc>
        <w:tc>
          <w:tcPr>
            <w:tcW w:w="960" w:type="dxa"/>
            <w:tcBorders>
              <w:top w:val="nil"/>
              <w:left w:val="nil"/>
              <w:bottom w:val="nil"/>
              <w:right w:val="nil"/>
            </w:tcBorders>
            <w:shd w:val="clear" w:color="000000" w:fill="FFFFFF"/>
            <w:noWrap/>
            <w:vAlign w:val="center"/>
            <w:hideMark/>
          </w:tcPr>
          <w:p w14:paraId="1B79E0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70,200</w:t>
            </w:r>
          </w:p>
        </w:tc>
        <w:tc>
          <w:tcPr>
            <w:tcW w:w="960" w:type="dxa"/>
            <w:tcBorders>
              <w:top w:val="nil"/>
              <w:left w:val="nil"/>
              <w:bottom w:val="nil"/>
              <w:right w:val="nil"/>
            </w:tcBorders>
            <w:shd w:val="clear" w:color="000000" w:fill="FFFFFF"/>
            <w:noWrap/>
            <w:vAlign w:val="center"/>
            <w:hideMark/>
          </w:tcPr>
          <w:p w14:paraId="2DAA0FA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58,500</w:t>
            </w:r>
          </w:p>
        </w:tc>
        <w:tc>
          <w:tcPr>
            <w:tcW w:w="960" w:type="dxa"/>
            <w:tcBorders>
              <w:top w:val="nil"/>
              <w:left w:val="nil"/>
              <w:bottom w:val="nil"/>
              <w:right w:val="nil"/>
            </w:tcBorders>
            <w:shd w:val="clear" w:color="000000" w:fill="FFFFFF"/>
            <w:noWrap/>
            <w:vAlign w:val="center"/>
            <w:hideMark/>
          </w:tcPr>
          <w:p w14:paraId="7027F4E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47EB1D5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16,108</w:t>
            </w:r>
          </w:p>
        </w:tc>
        <w:tc>
          <w:tcPr>
            <w:tcW w:w="960" w:type="dxa"/>
            <w:tcBorders>
              <w:top w:val="nil"/>
              <w:left w:val="nil"/>
              <w:bottom w:val="nil"/>
              <w:right w:val="nil"/>
            </w:tcBorders>
            <w:shd w:val="clear" w:color="000000" w:fill="FFFFFF"/>
            <w:noWrap/>
            <w:vAlign w:val="center"/>
            <w:hideMark/>
          </w:tcPr>
          <w:p w14:paraId="21D1106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12,222</w:t>
            </w:r>
          </w:p>
        </w:tc>
        <w:tc>
          <w:tcPr>
            <w:tcW w:w="1080" w:type="dxa"/>
            <w:tcBorders>
              <w:top w:val="nil"/>
              <w:left w:val="nil"/>
              <w:bottom w:val="nil"/>
              <w:right w:val="nil"/>
            </w:tcBorders>
            <w:shd w:val="clear" w:color="000000" w:fill="FFFFFF"/>
            <w:noWrap/>
            <w:vAlign w:val="center"/>
            <w:hideMark/>
          </w:tcPr>
          <w:p w14:paraId="6C7041E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3,886</w:t>
            </w:r>
          </w:p>
        </w:tc>
        <w:tc>
          <w:tcPr>
            <w:tcW w:w="960" w:type="dxa"/>
            <w:tcBorders>
              <w:top w:val="nil"/>
              <w:left w:val="nil"/>
              <w:bottom w:val="nil"/>
              <w:right w:val="nil"/>
            </w:tcBorders>
            <w:shd w:val="clear" w:color="000000" w:fill="FFFFFF"/>
            <w:noWrap/>
            <w:vAlign w:val="center"/>
            <w:hideMark/>
          </w:tcPr>
          <w:p w14:paraId="299CEA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25B832CD" w14:textId="77777777" w:rsidTr="00001C11">
        <w:trPr>
          <w:trHeight w:val="290"/>
        </w:trPr>
        <w:tc>
          <w:tcPr>
            <w:tcW w:w="960" w:type="dxa"/>
            <w:tcBorders>
              <w:top w:val="nil"/>
              <w:left w:val="nil"/>
              <w:bottom w:val="nil"/>
              <w:right w:val="nil"/>
            </w:tcBorders>
            <w:shd w:val="clear" w:color="000000" w:fill="FFFFFF"/>
            <w:noWrap/>
            <w:vAlign w:val="center"/>
            <w:hideMark/>
          </w:tcPr>
          <w:p w14:paraId="2AA97C8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2006</w:t>
            </w:r>
          </w:p>
        </w:tc>
        <w:tc>
          <w:tcPr>
            <w:tcW w:w="960" w:type="dxa"/>
            <w:tcBorders>
              <w:top w:val="nil"/>
              <w:left w:val="nil"/>
              <w:bottom w:val="nil"/>
              <w:right w:val="nil"/>
            </w:tcBorders>
            <w:shd w:val="clear" w:color="000000" w:fill="FFFFFF"/>
            <w:noWrap/>
            <w:vAlign w:val="center"/>
            <w:hideMark/>
          </w:tcPr>
          <w:p w14:paraId="431A8B5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71,800</w:t>
            </w:r>
          </w:p>
        </w:tc>
        <w:tc>
          <w:tcPr>
            <w:tcW w:w="960" w:type="dxa"/>
            <w:tcBorders>
              <w:top w:val="nil"/>
              <w:left w:val="nil"/>
              <w:bottom w:val="nil"/>
              <w:right w:val="nil"/>
            </w:tcBorders>
            <w:shd w:val="clear" w:color="000000" w:fill="FFFFFF"/>
            <w:noWrap/>
            <w:vAlign w:val="center"/>
            <w:hideMark/>
          </w:tcPr>
          <w:p w14:paraId="6C5FD1E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59,800</w:t>
            </w:r>
          </w:p>
        </w:tc>
        <w:tc>
          <w:tcPr>
            <w:tcW w:w="960" w:type="dxa"/>
            <w:tcBorders>
              <w:top w:val="nil"/>
              <w:left w:val="nil"/>
              <w:bottom w:val="nil"/>
              <w:right w:val="nil"/>
            </w:tcBorders>
            <w:shd w:val="clear" w:color="000000" w:fill="FFFFFF"/>
            <w:noWrap/>
            <w:vAlign w:val="center"/>
            <w:hideMark/>
          </w:tcPr>
          <w:p w14:paraId="33049A8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nil"/>
              <w:right w:val="nil"/>
            </w:tcBorders>
            <w:shd w:val="clear" w:color="000000" w:fill="FFFFFF"/>
            <w:noWrap/>
            <w:vAlign w:val="center"/>
            <w:hideMark/>
          </w:tcPr>
          <w:p w14:paraId="52AA1B5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17,981</w:t>
            </w:r>
          </w:p>
        </w:tc>
        <w:tc>
          <w:tcPr>
            <w:tcW w:w="960" w:type="dxa"/>
            <w:tcBorders>
              <w:top w:val="nil"/>
              <w:left w:val="nil"/>
              <w:bottom w:val="nil"/>
              <w:right w:val="nil"/>
            </w:tcBorders>
            <w:shd w:val="clear" w:color="000000" w:fill="FFFFFF"/>
            <w:noWrap/>
            <w:vAlign w:val="center"/>
            <w:hideMark/>
          </w:tcPr>
          <w:p w14:paraId="62E8C0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13,601</w:t>
            </w:r>
          </w:p>
        </w:tc>
        <w:tc>
          <w:tcPr>
            <w:tcW w:w="1080" w:type="dxa"/>
            <w:tcBorders>
              <w:top w:val="nil"/>
              <w:left w:val="nil"/>
              <w:bottom w:val="nil"/>
              <w:right w:val="nil"/>
            </w:tcBorders>
            <w:shd w:val="clear" w:color="000000" w:fill="FFFFFF"/>
            <w:noWrap/>
            <w:vAlign w:val="center"/>
            <w:hideMark/>
          </w:tcPr>
          <w:p w14:paraId="16301ED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4,380</w:t>
            </w:r>
          </w:p>
        </w:tc>
        <w:tc>
          <w:tcPr>
            <w:tcW w:w="960" w:type="dxa"/>
            <w:tcBorders>
              <w:top w:val="nil"/>
              <w:left w:val="nil"/>
              <w:bottom w:val="nil"/>
              <w:right w:val="nil"/>
            </w:tcBorders>
            <w:shd w:val="clear" w:color="000000" w:fill="FFFFFF"/>
            <w:noWrap/>
            <w:vAlign w:val="center"/>
            <w:hideMark/>
          </w:tcPr>
          <w:p w14:paraId="4F1CFA3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76%</w:t>
            </w:r>
          </w:p>
        </w:tc>
      </w:tr>
      <w:tr w:rsidR="00001C11" w:rsidRPr="00001C11" w14:paraId="658A2743" w14:textId="77777777" w:rsidTr="00001C11">
        <w:trPr>
          <w:trHeight w:val="290"/>
        </w:trPr>
        <w:tc>
          <w:tcPr>
            <w:tcW w:w="960" w:type="dxa"/>
            <w:tcBorders>
              <w:top w:val="nil"/>
              <w:left w:val="nil"/>
              <w:bottom w:val="nil"/>
              <w:right w:val="nil"/>
            </w:tcBorders>
            <w:shd w:val="clear" w:color="000000" w:fill="FFFFFF"/>
            <w:noWrap/>
            <w:vAlign w:val="center"/>
            <w:hideMark/>
          </w:tcPr>
          <w:p w14:paraId="2681B10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2007</w:t>
            </w:r>
          </w:p>
        </w:tc>
        <w:tc>
          <w:tcPr>
            <w:tcW w:w="960" w:type="dxa"/>
            <w:tcBorders>
              <w:top w:val="nil"/>
              <w:left w:val="nil"/>
              <w:bottom w:val="nil"/>
              <w:right w:val="nil"/>
            </w:tcBorders>
            <w:shd w:val="clear" w:color="000000" w:fill="FFFFFF"/>
            <w:noWrap/>
            <w:vAlign w:val="center"/>
            <w:hideMark/>
          </w:tcPr>
          <w:p w14:paraId="58700E4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95,300</w:t>
            </w:r>
          </w:p>
        </w:tc>
        <w:tc>
          <w:tcPr>
            <w:tcW w:w="960" w:type="dxa"/>
            <w:tcBorders>
              <w:top w:val="nil"/>
              <w:left w:val="nil"/>
              <w:bottom w:val="nil"/>
              <w:right w:val="nil"/>
            </w:tcBorders>
            <w:shd w:val="clear" w:color="000000" w:fill="FFFFFF"/>
            <w:noWrap/>
            <w:vAlign w:val="center"/>
            <w:hideMark/>
          </w:tcPr>
          <w:p w14:paraId="5DE0023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79,200</w:t>
            </w:r>
          </w:p>
        </w:tc>
        <w:tc>
          <w:tcPr>
            <w:tcW w:w="960" w:type="dxa"/>
            <w:tcBorders>
              <w:top w:val="nil"/>
              <w:left w:val="nil"/>
              <w:bottom w:val="nil"/>
              <w:right w:val="nil"/>
            </w:tcBorders>
            <w:shd w:val="clear" w:color="000000" w:fill="FFFFFF"/>
            <w:noWrap/>
            <w:vAlign w:val="center"/>
            <w:hideMark/>
          </w:tcPr>
          <w:p w14:paraId="75C11A8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30,000</w:t>
            </w:r>
          </w:p>
        </w:tc>
        <w:tc>
          <w:tcPr>
            <w:tcW w:w="960" w:type="dxa"/>
            <w:tcBorders>
              <w:top w:val="nil"/>
              <w:left w:val="nil"/>
              <w:bottom w:val="nil"/>
              <w:right w:val="nil"/>
            </w:tcBorders>
            <w:shd w:val="clear" w:color="000000" w:fill="FFFFFF"/>
            <w:noWrap/>
            <w:vAlign w:val="center"/>
            <w:hideMark/>
          </w:tcPr>
          <w:p w14:paraId="0C24334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18,958</w:t>
            </w:r>
          </w:p>
        </w:tc>
        <w:tc>
          <w:tcPr>
            <w:tcW w:w="960" w:type="dxa"/>
            <w:tcBorders>
              <w:top w:val="nil"/>
              <w:left w:val="nil"/>
              <w:bottom w:val="nil"/>
              <w:right w:val="nil"/>
            </w:tcBorders>
            <w:shd w:val="clear" w:color="000000" w:fill="FFFFFF"/>
            <w:noWrap/>
            <w:vAlign w:val="center"/>
            <w:hideMark/>
          </w:tcPr>
          <w:p w14:paraId="63D0943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13,720</w:t>
            </w:r>
          </w:p>
        </w:tc>
        <w:tc>
          <w:tcPr>
            <w:tcW w:w="1080" w:type="dxa"/>
            <w:tcBorders>
              <w:top w:val="nil"/>
              <w:left w:val="nil"/>
              <w:bottom w:val="nil"/>
              <w:right w:val="nil"/>
            </w:tcBorders>
            <w:shd w:val="clear" w:color="000000" w:fill="FFFFFF"/>
            <w:noWrap/>
            <w:vAlign w:val="center"/>
            <w:hideMark/>
          </w:tcPr>
          <w:p w14:paraId="53D214B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5,238</w:t>
            </w:r>
          </w:p>
        </w:tc>
        <w:tc>
          <w:tcPr>
            <w:tcW w:w="960" w:type="dxa"/>
            <w:tcBorders>
              <w:top w:val="nil"/>
              <w:left w:val="nil"/>
              <w:bottom w:val="nil"/>
              <w:right w:val="nil"/>
            </w:tcBorders>
            <w:shd w:val="clear" w:color="000000" w:fill="FFFFFF"/>
            <w:noWrap/>
            <w:vAlign w:val="center"/>
            <w:hideMark/>
          </w:tcPr>
          <w:p w14:paraId="3D72509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72%</w:t>
            </w:r>
          </w:p>
        </w:tc>
      </w:tr>
      <w:tr w:rsidR="00001C11" w:rsidRPr="00001C11" w14:paraId="3AA14390" w14:textId="77777777" w:rsidTr="00001C11">
        <w:trPr>
          <w:trHeight w:val="290"/>
        </w:trPr>
        <w:tc>
          <w:tcPr>
            <w:tcW w:w="960" w:type="dxa"/>
            <w:tcBorders>
              <w:top w:val="nil"/>
              <w:left w:val="nil"/>
              <w:bottom w:val="nil"/>
              <w:right w:val="nil"/>
            </w:tcBorders>
            <w:shd w:val="clear" w:color="000000" w:fill="FFFFFF"/>
            <w:noWrap/>
            <w:vAlign w:val="center"/>
            <w:hideMark/>
          </w:tcPr>
          <w:p w14:paraId="00112B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2008</w:t>
            </w:r>
          </w:p>
        </w:tc>
        <w:tc>
          <w:tcPr>
            <w:tcW w:w="960" w:type="dxa"/>
            <w:tcBorders>
              <w:top w:val="nil"/>
              <w:left w:val="nil"/>
              <w:bottom w:val="nil"/>
              <w:right w:val="nil"/>
            </w:tcBorders>
            <w:shd w:val="clear" w:color="000000" w:fill="FFFFFF"/>
            <w:noWrap/>
            <w:vAlign w:val="center"/>
            <w:hideMark/>
          </w:tcPr>
          <w:p w14:paraId="2DCFF7B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86,000</w:t>
            </w:r>
          </w:p>
        </w:tc>
        <w:tc>
          <w:tcPr>
            <w:tcW w:w="960" w:type="dxa"/>
            <w:tcBorders>
              <w:top w:val="nil"/>
              <w:left w:val="nil"/>
              <w:bottom w:val="nil"/>
              <w:right w:val="nil"/>
            </w:tcBorders>
            <w:shd w:val="clear" w:color="000000" w:fill="FFFFFF"/>
            <w:noWrap/>
            <w:vAlign w:val="center"/>
            <w:hideMark/>
          </w:tcPr>
          <w:p w14:paraId="1E5F44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71,700</w:t>
            </w:r>
          </w:p>
        </w:tc>
        <w:tc>
          <w:tcPr>
            <w:tcW w:w="960" w:type="dxa"/>
            <w:tcBorders>
              <w:top w:val="nil"/>
              <w:left w:val="nil"/>
              <w:bottom w:val="nil"/>
              <w:right w:val="nil"/>
            </w:tcBorders>
            <w:shd w:val="clear" w:color="000000" w:fill="FFFFFF"/>
            <w:noWrap/>
            <w:vAlign w:val="center"/>
            <w:hideMark/>
          </w:tcPr>
          <w:p w14:paraId="47C0D2F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50,000</w:t>
            </w:r>
          </w:p>
        </w:tc>
        <w:tc>
          <w:tcPr>
            <w:tcW w:w="960" w:type="dxa"/>
            <w:tcBorders>
              <w:top w:val="nil"/>
              <w:left w:val="nil"/>
              <w:bottom w:val="nil"/>
              <w:right w:val="nil"/>
            </w:tcBorders>
            <w:shd w:val="clear" w:color="000000" w:fill="FFFFFF"/>
            <w:noWrap/>
            <w:vAlign w:val="center"/>
            <w:hideMark/>
          </w:tcPr>
          <w:p w14:paraId="4B6B6B6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24,540</w:t>
            </w:r>
          </w:p>
        </w:tc>
        <w:tc>
          <w:tcPr>
            <w:tcW w:w="960" w:type="dxa"/>
            <w:tcBorders>
              <w:top w:val="nil"/>
              <w:left w:val="nil"/>
              <w:bottom w:val="nil"/>
              <w:right w:val="nil"/>
            </w:tcBorders>
            <w:shd w:val="clear" w:color="000000" w:fill="FFFFFF"/>
            <w:noWrap/>
            <w:vAlign w:val="center"/>
            <w:hideMark/>
          </w:tcPr>
          <w:p w14:paraId="73046EC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22,207</w:t>
            </w:r>
          </w:p>
        </w:tc>
        <w:tc>
          <w:tcPr>
            <w:tcW w:w="1080" w:type="dxa"/>
            <w:tcBorders>
              <w:top w:val="nil"/>
              <w:left w:val="nil"/>
              <w:bottom w:val="nil"/>
              <w:right w:val="nil"/>
            </w:tcBorders>
            <w:shd w:val="clear" w:color="000000" w:fill="FFFFFF"/>
            <w:noWrap/>
            <w:vAlign w:val="center"/>
            <w:hideMark/>
          </w:tcPr>
          <w:p w14:paraId="0C1A23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2,332</w:t>
            </w:r>
          </w:p>
        </w:tc>
        <w:tc>
          <w:tcPr>
            <w:tcW w:w="960" w:type="dxa"/>
            <w:tcBorders>
              <w:top w:val="nil"/>
              <w:left w:val="nil"/>
              <w:bottom w:val="nil"/>
              <w:right w:val="nil"/>
            </w:tcBorders>
            <w:shd w:val="clear" w:color="000000" w:fill="FFFFFF"/>
            <w:noWrap/>
            <w:vAlign w:val="center"/>
            <w:hideMark/>
          </w:tcPr>
          <w:p w14:paraId="61E21DE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1FDE6732" w14:textId="77777777" w:rsidTr="00001C11">
        <w:trPr>
          <w:trHeight w:val="290"/>
        </w:trPr>
        <w:tc>
          <w:tcPr>
            <w:tcW w:w="960" w:type="dxa"/>
            <w:tcBorders>
              <w:top w:val="nil"/>
              <w:left w:val="nil"/>
              <w:bottom w:val="nil"/>
              <w:right w:val="nil"/>
            </w:tcBorders>
            <w:shd w:val="clear" w:color="000000" w:fill="FFFFFF"/>
            <w:noWrap/>
            <w:vAlign w:val="center"/>
            <w:hideMark/>
          </w:tcPr>
          <w:p w14:paraId="57A9CA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2009</w:t>
            </w:r>
          </w:p>
        </w:tc>
        <w:tc>
          <w:tcPr>
            <w:tcW w:w="960" w:type="dxa"/>
            <w:tcBorders>
              <w:top w:val="nil"/>
              <w:left w:val="nil"/>
              <w:bottom w:val="nil"/>
              <w:right w:val="nil"/>
            </w:tcBorders>
            <w:shd w:val="clear" w:color="000000" w:fill="FFFFFF"/>
            <w:noWrap/>
            <w:vAlign w:val="center"/>
            <w:hideMark/>
          </w:tcPr>
          <w:p w14:paraId="27D1F14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83,800</w:t>
            </w:r>
          </w:p>
        </w:tc>
        <w:tc>
          <w:tcPr>
            <w:tcW w:w="960" w:type="dxa"/>
            <w:tcBorders>
              <w:top w:val="nil"/>
              <w:left w:val="nil"/>
              <w:bottom w:val="nil"/>
              <w:right w:val="nil"/>
            </w:tcBorders>
            <w:shd w:val="clear" w:color="000000" w:fill="FFFFFF"/>
            <w:noWrap/>
            <w:vAlign w:val="center"/>
            <w:hideMark/>
          </w:tcPr>
          <w:p w14:paraId="3C21BF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71,400</w:t>
            </w:r>
          </w:p>
        </w:tc>
        <w:tc>
          <w:tcPr>
            <w:tcW w:w="960" w:type="dxa"/>
            <w:tcBorders>
              <w:top w:val="nil"/>
              <w:left w:val="nil"/>
              <w:bottom w:val="nil"/>
              <w:right w:val="nil"/>
            </w:tcBorders>
            <w:shd w:val="clear" w:color="000000" w:fill="FFFFFF"/>
            <w:noWrap/>
            <w:vAlign w:val="center"/>
            <w:hideMark/>
          </w:tcPr>
          <w:p w14:paraId="75B8BC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4B1F35D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19,558</w:t>
            </w:r>
          </w:p>
        </w:tc>
        <w:tc>
          <w:tcPr>
            <w:tcW w:w="960" w:type="dxa"/>
            <w:tcBorders>
              <w:top w:val="nil"/>
              <w:left w:val="nil"/>
              <w:bottom w:val="nil"/>
              <w:right w:val="nil"/>
            </w:tcBorders>
            <w:shd w:val="clear" w:color="000000" w:fill="FFFFFF"/>
            <w:noWrap/>
            <w:vAlign w:val="center"/>
            <w:hideMark/>
          </w:tcPr>
          <w:p w14:paraId="0761754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17,523</w:t>
            </w:r>
          </w:p>
        </w:tc>
        <w:tc>
          <w:tcPr>
            <w:tcW w:w="1080" w:type="dxa"/>
            <w:tcBorders>
              <w:top w:val="nil"/>
              <w:left w:val="nil"/>
              <w:bottom w:val="nil"/>
              <w:right w:val="nil"/>
            </w:tcBorders>
            <w:shd w:val="clear" w:color="000000" w:fill="FFFFFF"/>
            <w:noWrap/>
            <w:vAlign w:val="center"/>
            <w:hideMark/>
          </w:tcPr>
          <w:p w14:paraId="40DC645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2,034</w:t>
            </w:r>
          </w:p>
        </w:tc>
        <w:tc>
          <w:tcPr>
            <w:tcW w:w="960" w:type="dxa"/>
            <w:tcBorders>
              <w:top w:val="nil"/>
              <w:left w:val="nil"/>
              <w:bottom w:val="nil"/>
              <w:right w:val="nil"/>
            </w:tcBorders>
            <w:shd w:val="clear" w:color="000000" w:fill="FFFFFF"/>
            <w:noWrap/>
            <w:vAlign w:val="center"/>
            <w:hideMark/>
          </w:tcPr>
          <w:p w14:paraId="6202C8C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w:t>
            </w:r>
          </w:p>
        </w:tc>
      </w:tr>
      <w:tr w:rsidR="00001C11" w:rsidRPr="00001C11" w14:paraId="636CBAF1" w14:textId="77777777" w:rsidTr="00001C11">
        <w:trPr>
          <w:trHeight w:val="290"/>
        </w:trPr>
        <w:tc>
          <w:tcPr>
            <w:tcW w:w="960" w:type="dxa"/>
            <w:tcBorders>
              <w:top w:val="nil"/>
              <w:left w:val="nil"/>
              <w:bottom w:val="nil"/>
              <w:right w:val="nil"/>
            </w:tcBorders>
            <w:shd w:val="clear" w:color="000000" w:fill="FFFFFF"/>
            <w:noWrap/>
            <w:vAlign w:val="center"/>
            <w:hideMark/>
          </w:tcPr>
          <w:p w14:paraId="3229B3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2010</w:t>
            </w:r>
          </w:p>
        </w:tc>
        <w:tc>
          <w:tcPr>
            <w:tcW w:w="960" w:type="dxa"/>
            <w:tcBorders>
              <w:top w:val="nil"/>
              <w:left w:val="nil"/>
              <w:bottom w:val="nil"/>
              <w:right w:val="nil"/>
            </w:tcBorders>
            <w:shd w:val="clear" w:color="000000" w:fill="FFFFFF"/>
            <w:noWrap/>
            <w:vAlign w:val="center"/>
            <w:hideMark/>
          </w:tcPr>
          <w:p w14:paraId="04CF2A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83,100</w:t>
            </w:r>
          </w:p>
        </w:tc>
        <w:tc>
          <w:tcPr>
            <w:tcW w:w="960" w:type="dxa"/>
            <w:tcBorders>
              <w:top w:val="nil"/>
              <w:left w:val="nil"/>
              <w:bottom w:val="nil"/>
              <w:right w:val="nil"/>
            </w:tcBorders>
            <w:shd w:val="clear" w:color="000000" w:fill="FFFFFF"/>
            <w:noWrap/>
            <w:vAlign w:val="center"/>
            <w:hideMark/>
          </w:tcPr>
          <w:p w14:paraId="1A92889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69,200</w:t>
            </w:r>
          </w:p>
        </w:tc>
        <w:tc>
          <w:tcPr>
            <w:tcW w:w="960" w:type="dxa"/>
            <w:tcBorders>
              <w:top w:val="nil"/>
              <w:left w:val="nil"/>
              <w:bottom w:val="nil"/>
              <w:right w:val="nil"/>
            </w:tcBorders>
            <w:shd w:val="clear" w:color="000000" w:fill="FFFFFF"/>
            <w:noWrap/>
            <w:vAlign w:val="center"/>
            <w:hideMark/>
          </w:tcPr>
          <w:p w14:paraId="0290080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60,000</w:t>
            </w:r>
          </w:p>
        </w:tc>
        <w:tc>
          <w:tcPr>
            <w:tcW w:w="960" w:type="dxa"/>
            <w:tcBorders>
              <w:top w:val="nil"/>
              <w:left w:val="nil"/>
              <w:bottom w:val="nil"/>
              <w:right w:val="nil"/>
            </w:tcBorders>
            <w:shd w:val="clear" w:color="000000" w:fill="FFFFFF"/>
            <w:noWrap/>
            <w:vAlign w:val="center"/>
            <w:hideMark/>
          </w:tcPr>
          <w:p w14:paraId="6A913E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20,127</w:t>
            </w:r>
          </w:p>
        </w:tc>
        <w:tc>
          <w:tcPr>
            <w:tcW w:w="960" w:type="dxa"/>
            <w:tcBorders>
              <w:top w:val="nil"/>
              <w:left w:val="nil"/>
              <w:bottom w:val="nil"/>
              <w:right w:val="nil"/>
            </w:tcBorders>
            <w:shd w:val="clear" w:color="000000" w:fill="FFFFFF"/>
            <w:noWrap/>
            <w:vAlign w:val="center"/>
            <w:hideMark/>
          </w:tcPr>
          <w:p w14:paraId="6105569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18,319</w:t>
            </w:r>
          </w:p>
        </w:tc>
        <w:tc>
          <w:tcPr>
            <w:tcW w:w="1080" w:type="dxa"/>
            <w:tcBorders>
              <w:top w:val="nil"/>
              <w:left w:val="nil"/>
              <w:bottom w:val="nil"/>
              <w:right w:val="nil"/>
            </w:tcBorders>
            <w:shd w:val="clear" w:color="000000" w:fill="FFFFFF"/>
            <w:noWrap/>
            <w:vAlign w:val="center"/>
            <w:hideMark/>
          </w:tcPr>
          <w:p w14:paraId="24D759E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1,808</w:t>
            </w:r>
          </w:p>
        </w:tc>
        <w:tc>
          <w:tcPr>
            <w:tcW w:w="960" w:type="dxa"/>
            <w:tcBorders>
              <w:top w:val="nil"/>
              <w:left w:val="nil"/>
              <w:bottom w:val="nil"/>
              <w:right w:val="nil"/>
            </w:tcBorders>
            <w:shd w:val="clear" w:color="000000" w:fill="FFFFFF"/>
            <w:noWrap/>
            <w:vAlign w:val="center"/>
            <w:hideMark/>
          </w:tcPr>
          <w:p w14:paraId="74A119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4EBE689A" w14:textId="77777777" w:rsidTr="00001C11">
        <w:trPr>
          <w:trHeight w:val="290"/>
        </w:trPr>
        <w:tc>
          <w:tcPr>
            <w:tcW w:w="960" w:type="dxa"/>
            <w:tcBorders>
              <w:top w:val="nil"/>
              <w:left w:val="nil"/>
              <w:bottom w:val="nil"/>
              <w:right w:val="nil"/>
            </w:tcBorders>
            <w:shd w:val="clear" w:color="000000" w:fill="FFFFFF"/>
            <w:noWrap/>
            <w:vAlign w:val="center"/>
            <w:hideMark/>
          </w:tcPr>
          <w:p w14:paraId="5D4C96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2011</w:t>
            </w:r>
          </w:p>
        </w:tc>
        <w:tc>
          <w:tcPr>
            <w:tcW w:w="960" w:type="dxa"/>
            <w:tcBorders>
              <w:top w:val="nil"/>
              <w:left w:val="nil"/>
              <w:bottom w:val="nil"/>
              <w:right w:val="nil"/>
            </w:tcBorders>
            <w:shd w:val="clear" w:color="000000" w:fill="FFFFFF"/>
            <w:noWrap/>
            <w:vAlign w:val="center"/>
            <w:hideMark/>
          </w:tcPr>
          <w:p w14:paraId="5E397C3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83,300</w:t>
            </w:r>
          </w:p>
        </w:tc>
        <w:tc>
          <w:tcPr>
            <w:tcW w:w="960" w:type="dxa"/>
            <w:tcBorders>
              <w:top w:val="nil"/>
              <w:left w:val="nil"/>
              <w:bottom w:val="nil"/>
              <w:right w:val="nil"/>
            </w:tcBorders>
            <w:shd w:val="clear" w:color="000000" w:fill="FFFFFF"/>
            <w:noWrap/>
            <w:vAlign w:val="center"/>
            <w:hideMark/>
          </w:tcPr>
          <w:p w14:paraId="5E600D2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69,300</w:t>
            </w:r>
          </w:p>
        </w:tc>
        <w:tc>
          <w:tcPr>
            <w:tcW w:w="960" w:type="dxa"/>
            <w:tcBorders>
              <w:top w:val="nil"/>
              <w:left w:val="nil"/>
              <w:bottom w:val="nil"/>
              <w:right w:val="nil"/>
            </w:tcBorders>
            <w:shd w:val="clear" w:color="000000" w:fill="FFFFFF"/>
            <w:noWrap/>
            <w:vAlign w:val="center"/>
            <w:hideMark/>
          </w:tcPr>
          <w:p w14:paraId="25E52E3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41,548</w:t>
            </w:r>
          </w:p>
        </w:tc>
        <w:tc>
          <w:tcPr>
            <w:tcW w:w="960" w:type="dxa"/>
            <w:tcBorders>
              <w:top w:val="nil"/>
              <w:left w:val="nil"/>
              <w:bottom w:val="nil"/>
              <w:right w:val="nil"/>
            </w:tcBorders>
            <w:shd w:val="clear" w:color="000000" w:fill="FFFFFF"/>
            <w:noWrap/>
            <w:vAlign w:val="center"/>
            <w:hideMark/>
          </w:tcPr>
          <w:p w14:paraId="642BC64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13,558</w:t>
            </w:r>
          </w:p>
        </w:tc>
        <w:tc>
          <w:tcPr>
            <w:tcW w:w="960" w:type="dxa"/>
            <w:tcBorders>
              <w:top w:val="nil"/>
              <w:left w:val="nil"/>
              <w:bottom w:val="nil"/>
              <w:right w:val="nil"/>
            </w:tcBorders>
            <w:shd w:val="clear" w:color="000000" w:fill="FFFFFF"/>
            <w:noWrap/>
            <w:vAlign w:val="center"/>
            <w:hideMark/>
          </w:tcPr>
          <w:p w14:paraId="7E62961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11,742</w:t>
            </w:r>
          </w:p>
        </w:tc>
        <w:tc>
          <w:tcPr>
            <w:tcW w:w="1080" w:type="dxa"/>
            <w:tcBorders>
              <w:top w:val="nil"/>
              <w:left w:val="nil"/>
              <w:bottom w:val="nil"/>
              <w:right w:val="nil"/>
            </w:tcBorders>
            <w:shd w:val="clear" w:color="000000" w:fill="FFFFFF"/>
            <w:noWrap/>
            <w:vAlign w:val="center"/>
            <w:hideMark/>
          </w:tcPr>
          <w:p w14:paraId="2725CE3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1,816</w:t>
            </w:r>
          </w:p>
        </w:tc>
        <w:tc>
          <w:tcPr>
            <w:tcW w:w="960" w:type="dxa"/>
            <w:tcBorders>
              <w:top w:val="nil"/>
              <w:left w:val="nil"/>
              <w:bottom w:val="nil"/>
              <w:right w:val="nil"/>
            </w:tcBorders>
            <w:shd w:val="clear" w:color="000000" w:fill="FFFFFF"/>
            <w:noWrap/>
            <w:vAlign w:val="center"/>
            <w:hideMark/>
          </w:tcPr>
          <w:p w14:paraId="7064312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799616AE" w14:textId="77777777" w:rsidTr="00001C11">
        <w:trPr>
          <w:trHeight w:val="290"/>
        </w:trPr>
        <w:tc>
          <w:tcPr>
            <w:tcW w:w="960" w:type="dxa"/>
            <w:tcBorders>
              <w:top w:val="nil"/>
              <w:left w:val="nil"/>
              <w:bottom w:val="nil"/>
              <w:right w:val="nil"/>
            </w:tcBorders>
            <w:shd w:val="clear" w:color="000000" w:fill="FFFFFF"/>
            <w:noWrap/>
            <w:vAlign w:val="center"/>
            <w:hideMark/>
          </w:tcPr>
          <w:p w14:paraId="79BFC81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2012</w:t>
            </w:r>
          </w:p>
        </w:tc>
        <w:tc>
          <w:tcPr>
            <w:tcW w:w="960" w:type="dxa"/>
            <w:tcBorders>
              <w:top w:val="nil"/>
              <w:left w:val="nil"/>
              <w:bottom w:val="nil"/>
              <w:right w:val="nil"/>
            </w:tcBorders>
            <w:shd w:val="clear" w:color="000000" w:fill="FFFFFF"/>
            <w:noWrap/>
            <w:vAlign w:val="center"/>
            <w:hideMark/>
          </w:tcPr>
          <w:p w14:paraId="4D6B122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84,500</w:t>
            </w:r>
          </w:p>
        </w:tc>
        <w:tc>
          <w:tcPr>
            <w:tcW w:w="960" w:type="dxa"/>
            <w:tcBorders>
              <w:top w:val="nil"/>
              <w:left w:val="nil"/>
              <w:bottom w:val="nil"/>
              <w:right w:val="nil"/>
            </w:tcBorders>
            <w:shd w:val="clear" w:color="000000" w:fill="FFFFFF"/>
            <w:noWrap/>
            <w:vAlign w:val="center"/>
            <w:hideMark/>
          </w:tcPr>
          <w:p w14:paraId="1FA39A2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70,400</w:t>
            </w:r>
          </w:p>
        </w:tc>
        <w:tc>
          <w:tcPr>
            <w:tcW w:w="960" w:type="dxa"/>
            <w:tcBorders>
              <w:top w:val="nil"/>
              <w:left w:val="nil"/>
              <w:bottom w:val="nil"/>
              <w:right w:val="nil"/>
            </w:tcBorders>
            <w:shd w:val="clear" w:color="000000" w:fill="FFFFFF"/>
            <w:noWrap/>
            <w:vAlign w:val="center"/>
            <w:hideMark/>
          </w:tcPr>
          <w:p w14:paraId="625E01B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34,134</w:t>
            </w:r>
          </w:p>
        </w:tc>
        <w:tc>
          <w:tcPr>
            <w:tcW w:w="960" w:type="dxa"/>
            <w:tcBorders>
              <w:top w:val="nil"/>
              <w:left w:val="nil"/>
              <w:bottom w:val="nil"/>
              <w:right w:val="nil"/>
            </w:tcBorders>
            <w:shd w:val="clear" w:color="000000" w:fill="FFFFFF"/>
            <w:noWrap/>
            <w:vAlign w:val="center"/>
            <w:hideMark/>
          </w:tcPr>
          <w:p w14:paraId="4B75B0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11,368</w:t>
            </w:r>
          </w:p>
        </w:tc>
        <w:tc>
          <w:tcPr>
            <w:tcW w:w="960" w:type="dxa"/>
            <w:tcBorders>
              <w:top w:val="nil"/>
              <w:left w:val="nil"/>
              <w:bottom w:val="nil"/>
              <w:right w:val="nil"/>
            </w:tcBorders>
            <w:shd w:val="clear" w:color="000000" w:fill="FFFFFF"/>
            <w:noWrap/>
            <w:vAlign w:val="center"/>
            <w:hideMark/>
          </w:tcPr>
          <w:p w14:paraId="7D0541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9,623</w:t>
            </w:r>
          </w:p>
        </w:tc>
        <w:tc>
          <w:tcPr>
            <w:tcW w:w="1080" w:type="dxa"/>
            <w:tcBorders>
              <w:top w:val="nil"/>
              <w:left w:val="nil"/>
              <w:bottom w:val="nil"/>
              <w:right w:val="nil"/>
            </w:tcBorders>
            <w:shd w:val="clear" w:color="000000" w:fill="FFFFFF"/>
            <w:noWrap/>
            <w:vAlign w:val="center"/>
            <w:hideMark/>
          </w:tcPr>
          <w:p w14:paraId="4DB4ED4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1,744</w:t>
            </w:r>
          </w:p>
        </w:tc>
        <w:tc>
          <w:tcPr>
            <w:tcW w:w="960" w:type="dxa"/>
            <w:tcBorders>
              <w:top w:val="nil"/>
              <w:left w:val="nil"/>
              <w:bottom w:val="nil"/>
              <w:right w:val="nil"/>
            </w:tcBorders>
            <w:shd w:val="clear" w:color="000000" w:fill="FFFFFF"/>
            <w:noWrap/>
            <w:vAlign w:val="center"/>
            <w:hideMark/>
          </w:tcPr>
          <w:p w14:paraId="3100750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w:t>
            </w:r>
          </w:p>
        </w:tc>
      </w:tr>
      <w:tr w:rsidR="00001C11" w:rsidRPr="00001C11" w14:paraId="0449DA54" w14:textId="77777777" w:rsidTr="00001C11">
        <w:trPr>
          <w:trHeight w:val="290"/>
        </w:trPr>
        <w:tc>
          <w:tcPr>
            <w:tcW w:w="960" w:type="dxa"/>
            <w:tcBorders>
              <w:top w:val="nil"/>
              <w:left w:val="nil"/>
              <w:bottom w:val="nil"/>
              <w:right w:val="nil"/>
            </w:tcBorders>
            <w:shd w:val="clear" w:color="000000" w:fill="FFFFFF"/>
            <w:noWrap/>
            <w:vAlign w:val="center"/>
            <w:hideMark/>
          </w:tcPr>
          <w:p w14:paraId="0DF1179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2013</w:t>
            </w:r>
          </w:p>
        </w:tc>
        <w:tc>
          <w:tcPr>
            <w:tcW w:w="960" w:type="dxa"/>
            <w:tcBorders>
              <w:top w:val="nil"/>
              <w:left w:val="nil"/>
              <w:bottom w:val="nil"/>
              <w:right w:val="nil"/>
            </w:tcBorders>
            <w:shd w:val="clear" w:color="000000" w:fill="FFFFFF"/>
            <w:noWrap/>
            <w:vAlign w:val="center"/>
            <w:hideMark/>
          </w:tcPr>
          <w:p w14:paraId="752196A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81,500</w:t>
            </w:r>
          </w:p>
        </w:tc>
        <w:tc>
          <w:tcPr>
            <w:tcW w:w="960" w:type="dxa"/>
            <w:tcBorders>
              <w:top w:val="nil"/>
              <w:left w:val="nil"/>
              <w:bottom w:val="nil"/>
              <w:right w:val="nil"/>
            </w:tcBorders>
            <w:shd w:val="clear" w:color="000000" w:fill="FFFFFF"/>
            <w:noWrap/>
            <w:vAlign w:val="center"/>
            <w:hideMark/>
          </w:tcPr>
          <w:p w14:paraId="249D460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67,900</w:t>
            </w:r>
          </w:p>
        </w:tc>
        <w:tc>
          <w:tcPr>
            <w:tcW w:w="960" w:type="dxa"/>
            <w:tcBorders>
              <w:top w:val="nil"/>
              <w:left w:val="nil"/>
              <w:bottom w:val="nil"/>
              <w:right w:val="nil"/>
            </w:tcBorders>
            <w:shd w:val="clear" w:color="000000" w:fill="FFFFFF"/>
            <w:noWrap/>
            <w:vAlign w:val="center"/>
            <w:hideMark/>
          </w:tcPr>
          <w:p w14:paraId="40937D3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22,699</w:t>
            </w:r>
          </w:p>
        </w:tc>
        <w:tc>
          <w:tcPr>
            <w:tcW w:w="960" w:type="dxa"/>
            <w:tcBorders>
              <w:top w:val="nil"/>
              <w:left w:val="nil"/>
              <w:bottom w:val="nil"/>
              <w:right w:val="nil"/>
            </w:tcBorders>
            <w:shd w:val="clear" w:color="000000" w:fill="FFFFFF"/>
            <w:noWrap/>
            <w:vAlign w:val="center"/>
            <w:hideMark/>
          </w:tcPr>
          <w:p w14:paraId="753678B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17,355</w:t>
            </w:r>
          </w:p>
        </w:tc>
        <w:tc>
          <w:tcPr>
            <w:tcW w:w="960" w:type="dxa"/>
            <w:tcBorders>
              <w:top w:val="nil"/>
              <w:left w:val="nil"/>
              <w:bottom w:val="nil"/>
              <w:right w:val="nil"/>
            </w:tcBorders>
            <w:shd w:val="clear" w:color="000000" w:fill="FFFFFF"/>
            <w:noWrap/>
            <w:vAlign w:val="center"/>
            <w:hideMark/>
          </w:tcPr>
          <w:p w14:paraId="45C131D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15,797</w:t>
            </w:r>
          </w:p>
        </w:tc>
        <w:tc>
          <w:tcPr>
            <w:tcW w:w="1080" w:type="dxa"/>
            <w:tcBorders>
              <w:top w:val="nil"/>
              <w:left w:val="nil"/>
              <w:bottom w:val="nil"/>
              <w:right w:val="nil"/>
            </w:tcBorders>
            <w:shd w:val="clear" w:color="000000" w:fill="FFFFFF"/>
            <w:noWrap/>
            <w:vAlign w:val="center"/>
            <w:hideMark/>
          </w:tcPr>
          <w:p w14:paraId="1FA1AB3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1,558</w:t>
            </w:r>
          </w:p>
        </w:tc>
        <w:tc>
          <w:tcPr>
            <w:tcW w:w="960" w:type="dxa"/>
            <w:tcBorders>
              <w:top w:val="nil"/>
              <w:left w:val="nil"/>
              <w:bottom w:val="nil"/>
              <w:right w:val="nil"/>
            </w:tcBorders>
            <w:shd w:val="clear" w:color="000000" w:fill="FFFFFF"/>
            <w:noWrap/>
            <w:vAlign w:val="center"/>
            <w:hideMark/>
          </w:tcPr>
          <w:p w14:paraId="183354D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w:t>
            </w:r>
          </w:p>
        </w:tc>
      </w:tr>
      <w:tr w:rsidR="00001C11" w:rsidRPr="00001C11" w14:paraId="1A8F356A" w14:textId="77777777" w:rsidTr="00001C11">
        <w:trPr>
          <w:trHeight w:val="290"/>
        </w:trPr>
        <w:tc>
          <w:tcPr>
            <w:tcW w:w="960" w:type="dxa"/>
            <w:tcBorders>
              <w:top w:val="nil"/>
              <w:left w:val="nil"/>
              <w:bottom w:val="nil"/>
              <w:right w:val="nil"/>
            </w:tcBorders>
            <w:shd w:val="clear" w:color="000000" w:fill="FFFFFF"/>
            <w:noWrap/>
            <w:vAlign w:val="center"/>
            <w:hideMark/>
          </w:tcPr>
          <w:p w14:paraId="20497A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2014</w:t>
            </w:r>
          </w:p>
        </w:tc>
        <w:tc>
          <w:tcPr>
            <w:tcW w:w="960" w:type="dxa"/>
            <w:tcBorders>
              <w:top w:val="nil"/>
              <w:left w:val="nil"/>
              <w:bottom w:val="nil"/>
              <w:right w:val="nil"/>
            </w:tcBorders>
            <w:shd w:val="clear" w:color="000000" w:fill="FFFFFF"/>
            <w:noWrap/>
            <w:vAlign w:val="center"/>
            <w:hideMark/>
          </w:tcPr>
          <w:p w14:paraId="3DEA33A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79,633</w:t>
            </w:r>
          </w:p>
        </w:tc>
        <w:tc>
          <w:tcPr>
            <w:tcW w:w="960" w:type="dxa"/>
            <w:tcBorders>
              <w:top w:val="nil"/>
              <w:left w:val="nil"/>
              <w:bottom w:val="nil"/>
              <w:right w:val="nil"/>
            </w:tcBorders>
            <w:shd w:val="clear" w:color="000000" w:fill="FFFFFF"/>
            <w:noWrap/>
            <w:vAlign w:val="center"/>
            <w:hideMark/>
          </w:tcPr>
          <w:p w14:paraId="5CCCBD99"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66,293</w:t>
            </w:r>
          </w:p>
        </w:tc>
        <w:tc>
          <w:tcPr>
            <w:tcW w:w="960" w:type="dxa"/>
            <w:tcBorders>
              <w:top w:val="nil"/>
              <w:left w:val="nil"/>
              <w:bottom w:val="nil"/>
              <w:right w:val="nil"/>
            </w:tcBorders>
            <w:shd w:val="clear" w:color="000000" w:fill="FFFFFF"/>
            <w:noWrap/>
            <w:vAlign w:val="center"/>
            <w:hideMark/>
          </w:tcPr>
          <w:p w14:paraId="3592834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24,500</w:t>
            </w:r>
          </w:p>
        </w:tc>
        <w:tc>
          <w:tcPr>
            <w:tcW w:w="960" w:type="dxa"/>
            <w:tcBorders>
              <w:top w:val="nil"/>
              <w:left w:val="nil"/>
              <w:bottom w:val="nil"/>
              <w:right w:val="nil"/>
            </w:tcBorders>
            <w:shd w:val="clear" w:color="000000" w:fill="FFFFFF"/>
            <w:noWrap/>
            <w:vAlign w:val="center"/>
            <w:hideMark/>
          </w:tcPr>
          <w:p w14:paraId="50C41051"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16,512</w:t>
            </w:r>
          </w:p>
        </w:tc>
        <w:tc>
          <w:tcPr>
            <w:tcW w:w="960" w:type="dxa"/>
            <w:tcBorders>
              <w:top w:val="nil"/>
              <w:left w:val="nil"/>
              <w:bottom w:val="nil"/>
              <w:right w:val="nil"/>
            </w:tcBorders>
            <w:shd w:val="clear" w:color="000000" w:fill="FFFFFF"/>
            <w:noWrap/>
            <w:vAlign w:val="center"/>
            <w:hideMark/>
          </w:tcPr>
          <w:p w14:paraId="0CB2CA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15,130</w:t>
            </w:r>
          </w:p>
        </w:tc>
        <w:tc>
          <w:tcPr>
            <w:tcW w:w="1080" w:type="dxa"/>
            <w:tcBorders>
              <w:top w:val="nil"/>
              <w:left w:val="nil"/>
              <w:bottom w:val="nil"/>
              <w:right w:val="nil"/>
            </w:tcBorders>
            <w:shd w:val="clear" w:color="000000" w:fill="FFFFFF"/>
            <w:noWrap/>
            <w:vAlign w:val="center"/>
            <w:hideMark/>
          </w:tcPr>
          <w:p w14:paraId="4200C0C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1,382</w:t>
            </w:r>
          </w:p>
        </w:tc>
        <w:tc>
          <w:tcPr>
            <w:tcW w:w="960" w:type="dxa"/>
            <w:tcBorders>
              <w:top w:val="nil"/>
              <w:left w:val="nil"/>
              <w:bottom w:val="nil"/>
              <w:right w:val="nil"/>
            </w:tcBorders>
            <w:shd w:val="clear" w:color="000000" w:fill="FFFFFF"/>
            <w:noWrap/>
            <w:vAlign w:val="center"/>
            <w:hideMark/>
          </w:tcPr>
          <w:p w14:paraId="31F18BD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92%</w:t>
            </w:r>
          </w:p>
        </w:tc>
      </w:tr>
      <w:tr w:rsidR="00001C11" w:rsidRPr="00001C11" w14:paraId="65ED3EA4" w14:textId="77777777" w:rsidTr="00001C11">
        <w:trPr>
          <w:trHeight w:val="290"/>
        </w:trPr>
        <w:tc>
          <w:tcPr>
            <w:tcW w:w="960" w:type="dxa"/>
            <w:tcBorders>
              <w:top w:val="nil"/>
              <w:left w:val="nil"/>
              <w:bottom w:val="nil"/>
              <w:right w:val="nil"/>
            </w:tcBorders>
            <w:shd w:val="clear" w:color="000000" w:fill="FFFFFF"/>
            <w:noWrap/>
            <w:vAlign w:val="center"/>
            <w:hideMark/>
          </w:tcPr>
          <w:p w14:paraId="0300E9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2015</w:t>
            </w:r>
          </w:p>
        </w:tc>
        <w:tc>
          <w:tcPr>
            <w:tcW w:w="960" w:type="dxa"/>
            <w:tcBorders>
              <w:top w:val="nil"/>
              <w:left w:val="nil"/>
              <w:bottom w:val="nil"/>
              <w:right w:val="nil"/>
            </w:tcBorders>
            <w:shd w:val="clear" w:color="000000" w:fill="FFFFFF"/>
            <w:noWrap/>
            <w:vAlign w:val="center"/>
            <w:hideMark/>
          </w:tcPr>
          <w:p w14:paraId="5512F2E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79,419</w:t>
            </w:r>
          </w:p>
        </w:tc>
        <w:tc>
          <w:tcPr>
            <w:tcW w:w="960" w:type="dxa"/>
            <w:tcBorders>
              <w:top w:val="nil"/>
              <w:left w:val="nil"/>
              <w:bottom w:val="nil"/>
              <w:right w:val="nil"/>
            </w:tcBorders>
            <w:shd w:val="clear" w:color="000000" w:fill="FFFFFF"/>
            <w:noWrap/>
            <w:vAlign w:val="center"/>
            <w:hideMark/>
          </w:tcPr>
          <w:p w14:paraId="52FCCD6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66,130</w:t>
            </w:r>
          </w:p>
        </w:tc>
        <w:tc>
          <w:tcPr>
            <w:tcW w:w="960" w:type="dxa"/>
            <w:tcBorders>
              <w:top w:val="nil"/>
              <w:left w:val="nil"/>
              <w:bottom w:val="nil"/>
              <w:right w:val="nil"/>
            </w:tcBorders>
            <w:shd w:val="clear" w:color="000000" w:fill="FFFFFF"/>
            <w:noWrap/>
            <w:vAlign w:val="center"/>
            <w:hideMark/>
          </w:tcPr>
          <w:p w14:paraId="4760B83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24,250</w:t>
            </w:r>
          </w:p>
        </w:tc>
        <w:tc>
          <w:tcPr>
            <w:tcW w:w="960" w:type="dxa"/>
            <w:tcBorders>
              <w:top w:val="nil"/>
              <w:left w:val="nil"/>
              <w:bottom w:val="nil"/>
              <w:right w:val="nil"/>
            </w:tcBorders>
            <w:shd w:val="clear" w:color="000000" w:fill="FFFFFF"/>
            <w:noWrap/>
            <w:vAlign w:val="center"/>
            <w:hideMark/>
          </w:tcPr>
          <w:p w14:paraId="648800F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11,308</w:t>
            </w:r>
          </w:p>
        </w:tc>
        <w:tc>
          <w:tcPr>
            <w:tcW w:w="960" w:type="dxa"/>
            <w:tcBorders>
              <w:top w:val="nil"/>
              <w:left w:val="nil"/>
              <w:bottom w:val="nil"/>
              <w:right w:val="nil"/>
            </w:tcBorders>
            <w:shd w:val="clear" w:color="000000" w:fill="FFFFFF"/>
            <w:noWrap/>
            <w:vAlign w:val="center"/>
            <w:hideMark/>
          </w:tcPr>
          <w:p w14:paraId="509A5F5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10,080</w:t>
            </w:r>
          </w:p>
        </w:tc>
        <w:tc>
          <w:tcPr>
            <w:tcW w:w="1080" w:type="dxa"/>
            <w:tcBorders>
              <w:top w:val="nil"/>
              <w:left w:val="nil"/>
              <w:bottom w:val="nil"/>
              <w:right w:val="nil"/>
            </w:tcBorders>
            <w:shd w:val="clear" w:color="000000" w:fill="FFFFFF"/>
            <w:noWrap/>
            <w:vAlign w:val="center"/>
            <w:hideMark/>
          </w:tcPr>
          <w:p w14:paraId="4D489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1,228</w:t>
            </w:r>
          </w:p>
        </w:tc>
        <w:tc>
          <w:tcPr>
            <w:tcW w:w="960" w:type="dxa"/>
            <w:tcBorders>
              <w:top w:val="nil"/>
              <w:left w:val="nil"/>
              <w:bottom w:val="nil"/>
              <w:right w:val="nil"/>
            </w:tcBorders>
            <w:shd w:val="clear" w:color="000000" w:fill="FFFFFF"/>
            <w:noWrap/>
            <w:vAlign w:val="center"/>
            <w:hideMark/>
          </w:tcPr>
          <w:p w14:paraId="758AB92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4D743D34" w14:textId="77777777" w:rsidTr="00001C11">
        <w:trPr>
          <w:trHeight w:val="290"/>
        </w:trPr>
        <w:tc>
          <w:tcPr>
            <w:tcW w:w="960" w:type="dxa"/>
            <w:tcBorders>
              <w:top w:val="nil"/>
              <w:left w:val="nil"/>
              <w:bottom w:val="nil"/>
              <w:right w:val="nil"/>
            </w:tcBorders>
            <w:shd w:val="clear" w:color="000000" w:fill="FFFFFF"/>
            <w:noWrap/>
            <w:vAlign w:val="center"/>
            <w:hideMark/>
          </w:tcPr>
          <w:p w14:paraId="59890BF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2016</w:t>
            </w:r>
          </w:p>
        </w:tc>
        <w:tc>
          <w:tcPr>
            <w:tcW w:w="960" w:type="dxa"/>
            <w:tcBorders>
              <w:top w:val="nil"/>
              <w:left w:val="nil"/>
              <w:bottom w:val="nil"/>
              <w:right w:val="nil"/>
            </w:tcBorders>
            <w:shd w:val="clear" w:color="000000" w:fill="FFFFFF"/>
            <w:noWrap/>
            <w:vAlign w:val="center"/>
            <w:hideMark/>
          </w:tcPr>
          <w:p w14:paraId="799DF71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79,562</w:t>
            </w:r>
          </w:p>
        </w:tc>
        <w:tc>
          <w:tcPr>
            <w:tcW w:w="960" w:type="dxa"/>
            <w:tcBorders>
              <w:top w:val="nil"/>
              <w:left w:val="nil"/>
              <w:bottom w:val="nil"/>
              <w:right w:val="nil"/>
            </w:tcBorders>
            <w:shd w:val="clear" w:color="000000" w:fill="FFFFFF"/>
            <w:noWrap/>
            <w:vAlign w:val="center"/>
            <w:hideMark/>
          </w:tcPr>
          <w:p w14:paraId="3C1E570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66,250</w:t>
            </w:r>
          </w:p>
        </w:tc>
        <w:tc>
          <w:tcPr>
            <w:tcW w:w="960" w:type="dxa"/>
            <w:tcBorders>
              <w:top w:val="nil"/>
              <w:left w:val="nil"/>
              <w:bottom w:val="nil"/>
              <w:right w:val="nil"/>
            </w:tcBorders>
            <w:shd w:val="clear" w:color="000000" w:fill="FFFFFF"/>
            <w:noWrap/>
            <w:vAlign w:val="center"/>
            <w:hideMark/>
          </w:tcPr>
          <w:p w14:paraId="72FD57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21,000</w:t>
            </w:r>
          </w:p>
        </w:tc>
        <w:tc>
          <w:tcPr>
            <w:tcW w:w="960" w:type="dxa"/>
            <w:tcBorders>
              <w:top w:val="nil"/>
              <w:left w:val="nil"/>
              <w:bottom w:val="nil"/>
              <w:right w:val="nil"/>
            </w:tcBorders>
            <w:shd w:val="clear" w:color="000000" w:fill="FFFFFF"/>
            <w:noWrap/>
            <w:vAlign w:val="center"/>
            <w:hideMark/>
          </w:tcPr>
          <w:p w14:paraId="7C09E6F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10,313</w:t>
            </w:r>
          </w:p>
        </w:tc>
        <w:tc>
          <w:tcPr>
            <w:tcW w:w="960" w:type="dxa"/>
            <w:tcBorders>
              <w:top w:val="nil"/>
              <w:left w:val="nil"/>
              <w:bottom w:val="nil"/>
              <w:right w:val="nil"/>
            </w:tcBorders>
            <w:shd w:val="clear" w:color="000000" w:fill="FFFFFF"/>
            <w:noWrap/>
            <w:vAlign w:val="center"/>
            <w:hideMark/>
          </w:tcPr>
          <w:p w14:paraId="22EE064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9,022</w:t>
            </w:r>
          </w:p>
        </w:tc>
        <w:tc>
          <w:tcPr>
            <w:tcW w:w="1080" w:type="dxa"/>
            <w:tcBorders>
              <w:top w:val="nil"/>
              <w:left w:val="nil"/>
              <w:bottom w:val="nil"/>
              <w:right w:val="nil"/>
            </w:tcBorders>
            <w:shd w:val="clear" w:color="000000" w:fill="FFFFFF"/>
            <w:noWrap/>
            <w:vAlign w:val="center"/>
            <w:hideMark/>
          </w:tcPr>
          <w:p w14:paraId="207340A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1,291</w:t>
            </w:r>
          </w:p>
        </w:tc>
        <w:tc>
          <w:tcPr>
            <w:tcW w:w="960" w:type="dxa"/>
            <w:tcBorders>
              <w:top w:val="nil"/>
              <w:left w:val="nil"/>
              <w:bottom w:val="nil"/>
              <w:right w:val="nil"/>
            </w:tcBorders>
            <w:shd w:val="clear" w:color="000000" w:fill="FFFFFF"/>
            <w:noWrap/>
            <w:vAlign w:val="center"/>
            <w:hideMark/>
          </w:tcPr>
          <w:p w14:paraId="0083703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87%</w:t>
            </w:r>
          </w:p>
        </w:tc>
      </w:tr>
      <w:tr w:rsidR="00001C11" w:rsidRPr="00001C11" w14:paraId="49959825" w14:textId="77777777" w:rsidTr="00001C11">
        <w:trPr>
          <w:trHeight w:val="290"/>
        </w:trPr>
        <w:tc>
          <w:tcPr>
            <w:tcW w:w="960" w:type="dxa"/>
            <w:tcBorders>
              <w:top w:val="nil"/>
              <w:left w:val="nil"/>
              <w:bottom w:val="nil"/>
              <w:right w:val="nil"/>
            </w:tcBorders>
            <w:shd w:val="clear" w:color="000000" w:fill="FFFFFF"/>
            <w:noWrap/>
            <w:vAlign w:val="center"/>
            <w:hideMark/>
          </w:tcPr>
          <w:p w14:paraId="7F5CC43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2017</w:t>
            </w:r>
          </w:p>
        </w:tc>
        <w:tc>
          <w:tcPr>
            <w:tcW w:w="960" w:type="dxa"/>
            <w:tcBorders>
              <w:top w:val="nil"/>
              <w:left w:val="nil"/>
              <w:bottom w:val="nil"/>
              <w:right w:val="nil"/>
            </w:tcBorders>
            <w:shd w:val="clear" w:color="000000" w:fill="FFFFFF"/>
            <w:noWrap/>
            <w:vAlign w:val="center"/>
            <w:hideMark/>
          </w:tcPr>
          <w:p w14:paraId="24E04C7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81,654</w:t>
            </w:r>
          </w:p>
        </w:tc>
        <w:tc>
          <w:tcPr>
            <w:tcW w:w="960" w:type="dxa"/>
            <w:tcBorders>
              <w:top w:val="nil"/>
              <w:left w:val="nil"/>
              <w:bottom w:val="nil"/>
              <w:right w:val="nil"/>
            </w:tcBorders>
            <w:shd w:val="clear" w:color="000000" w:fill="FFFFFF"/>
            <w:noWrap/>
            <w:vAlign w:val="center"/>
            <w:hideMark/>
          </w:tcPr>
          <w:p w14:paraId="4BE367C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68,278</w:t>
            </w:r>
          </w:p>
        </w:tc>
        <w:tc>
          <w:tcPr>
            <w:tcW w:w="960" w:type="dxa"/>
            <w:tcBorders>
              <w:top w:val="nil"/>
              <w:left w:val="nil"/>
              <w:bottom w:val="nil"/>
              <w:right w:val="nil"/>
            </w:tcBorders>
            <w:shd w:val="clear" w:color="000000" w:fill="FFFFFF"/>
            <w:noWrap/>
            <w:vAlign w:val="center"/>
            <w:hideMark/>
          </w:tcPr>
          <w:p w14:paraId="6E11D7C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3D8F988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9,111</w:t>
            </w:r>
          </w:p>
        </w:tc>
        <w:tc>
          <w:tcPr>
            <w:tcW w:w="960" w:type="dxa"/>
            <w:tcBorders>
              <w:top w:val="nil"/>
              <w:left w:val="nil"/>
              <w:bottom w:val="nil"/>
              <w:right w:val="nil"/>
            </w:tcBorders>
            <w:shd w:val="clear" w:color="000000" w:fill="FFFFFF"/>
            <w:noWrap/>
            <w:vAlign w:val="center"/>
            <w:hideMark/>
          </w:tcPr>
          <w:p w14:paraId="48DB458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8,113</w:t>
            </w:r>
          </w:p>
        </w:tc>
        <w:tc>
          <w:tcPr>
            <w:tcW w:w="1080" w:type="dxa"/>
            <w:tcBorders>
              <w:top w:val="nil"/>
              <w:left w:val="nil"/>
              <w:bottom w:val="nil"/>
              <w:right w:val="nil"/>
            </w:tcBorders>
            <w:shd w:val="clear" w:color="000000" w:fill="FFFFFF"/>
            <w:noWrap/>
            <w:vAlign w:val="center"/>
            <w:hideMark/>
          </w:tcPr>
          <w:p w14:paraId="1F0798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998</w:t>
            </w:r>
          </w:p>
        </w:tc>
        <w:tc>
          <w:tcPr>
            <w:tcW w:w="960" w:type="dxa"/>
            <w:tcBorders>
              <w:top w:val="nil"/>
              <w:left w:val="nil"/>
              <w:bottom w:val="nil"/>
              <w:right w:val="nil"/>
            </w:tcBorders>
            <w:shd w:val="clear" w:color="000000" w:fill="FFFFFF"/>
            <w:noWrap/>
            <w:vAlign w:val="center"/>
            <w:hideMark/>
          </w:tcPr>
          <w:p w14:paraId="01703B0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89%</w:t>
            </w:r>
          </w:p>
        </w:tc>
      </w:tr>
      <w:tr w:rsidR="00001C11" w:rsidRPr="00001C11" w14:paraId="77D03A5A" w14:textId="77777777" w:rsidTr="00001C11">
        <w:trPr>
          <w:trHeight w:val="300"/>
        </w:trPr>
        <w:tc>
          <w:tcPr>
            <w:tcW w:w="960" w:type="dxa"/>
            <w:tcBorders>
              <w:top w:val="nil"/>
              <w:left w:val="nil"/>
              <w:bottom w:val="nil"/>
              <w:right w:val="nil"/>
            </w:tcBorders>
            <w:shd w:val="clear" w:color="000000" w:fill="FFFFFF"/>
            <w:noWrap/>
            <w:vAlign w:val="center"/>
            <w:hideMark/>
          </w:tcPr>
          <w:p w14:paraId="0AFA8F0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2018</w:t>
            </w:r>
          </w:p>
        </w:tc>
        <w:tc>
          <w:tcPr>
            <w:tcW w:w="960" w:type="dxa"/>
            <w:tcBorders>
              <w:top w:val="nil"/>
              <w:left w:val="nil"/>
              <w:bottom w:val="nil"/>
              <w:right w:val="nil"/>
            </w:tcBorders>
            <w:shd w:val="clear" w:color="000000" w:fill="FFFFFF"/>
            <w:noWrap/>
            <w:vAlign w:val="center"/>
            <w:hideMark/>
          </w:tcPr>
          <w:p w14:paraId="494E88D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79,862</w:t>
            </w:r>
          </w:p>
        </w:tc>
        <w:tc>
          <w:tcPr>
            <w:tcW w:w="960" w:type="dxa"/>
            <w:tcBorders>
              <w:top w:val="nil"/>
              <w:left w:val="nil"/>
              <w:bottom w:val="nil"/>
              <w:right w:val="nil"/>
            </w:tcBorders>
            <w:shd w:val="clear" w:color="000000" w:fill="FFFFFF"/>
            <w:noWrap/>
            <w:vAlign w:val="center"/>
            <w:hideMark/>
          </w:tcPr>
          <w:p w14:paraId="64E5676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66,773</w:t>
            </w:r>
          </w:p>
        </w:tc>
        <w:tc>
          <w:tcPr>
            <w:tcW w:w="960" w:type="dxa"/>
            <w:tcBorders>
              <w:top w:val="nil"/>
              <w:left w:val="nil"/>
              <w:bottom w:val="nil"/>
              <w:right w:val="nil"/>
            </w:tcBorders>
            <w:shd w:val="clear" w:color="000000" w:fill="FFFFFF"/>
            <w:noWrap/>
            <w:vAlign w:val="center"/>
            <w:hideMark/>
          </w:tcPr>
          <w:p w14:paraId="4FBC50C0"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672C56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11,007</w:t>
            </w:r>
          </w:p>
        </w:tc>
        <w:tc>
          <w:tcPr>
            <w:tcW w:w="960" w:type="dxa"/>
            <w:tcBorders>
              <w:top w:val="nil"/>
              <w:left w:val="nil"/>
              <w:bottom w:val="nil"/>
              <w:right w:val="nil"/>
            </w:tcBorders>
            <w:shd w:val="clear" w:color="000000" w:fill="FFFFFF"/>
            <w:noWrap/>
            <w:vAlign w:val="center"/>
            <w:hideMark/>
          </w:tcPr>
          <w:p w14:paraId="7C0B7FE4"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10,217</w:t>
            </w:r>
          </w:p>
        </w:tc>
        <w:tc>
          <w:tcPr>
            <w:tcW w:w="1080" w:type="dxa"/>
            <w:tcBorders>
              <w:top w:val="nil"/>
              <w:left w:val="nil"/>
              <w:bottom w:val="nil"/>
              <w:right w:val="nil"/>
            </w:tcBorders>
            <w:shd w:val="clear" w:color="000000" w:fill="FFFFFF"/>
            <w:noWrap/>
            <w:vAlign w:val="center"/>
            <w:hideMark/>
          </w:tcPr>
          <w:p w14:paraId="6036439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790</w:t>
            </w:r>
          </w:p>
        </w:tc>
        <w:tc>
          <w:tcPr>
            <w:tcW w:w="960" w:type="dxa"/>
            <w:tcBorders>
              <w:top w:val="nil"/>
              <w:left w:val="nil"/>
              <w:bottom w:val="nil"/>
              <w:right w:val="nil"/>
            </w:tcBorders>
            <w:shd w:val="clear" w:color="000000" w:fill="FFFFFF"/>
            <w:noWrap/>
            <w:vAlign w:val="center"/>
            <w:hideMark/>
          </w:tcPr>
          <w:p w14:paraId="1CCCCC8F"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93%</w:t>
            </w:r>
          </w:p>
        </w:tc>
      </w:tr>
      <w:tr w:rsidR="00001C11" w:rsidRPr="00001C11" w14:paraId="5A8FF854" w14:textId="77777777" w:rsidTr="00001C11">
        <w:trPr>
          <w:trHeight w:val="290"/>
        </w:trPr>
        <w:tc>
          <w:tcPr>
            <w:tcW w:w="960" w:type="dxa"/>
            <w:tcBorders>
              <w:top w:val="nil"/>
              <w:left w:val="nil"/>
              <w:bottom w:val="nil"/>
              <w:right w:val="nil"/>
            </w:tcBorders>
            <w:shd w:val="clear" w:color="000000" w:fill="FFFFFF"/>
            <w:noWrap/>
            <w:vAlign w:val="center"/>
            <w:hideMark/>
          </w:tcPr>
          <w:p w14:paraId="0A5B75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2019</w:t>
            </w:r>
          </w:p>
        </w:tc>
        <w:tc>
          <w:tcPr>
            <w:tcW w:w="960" w:type="dxa"/>
            <w:tcBorders>
              <w:top w:val="nil"/>
              <w:left w:val="nil"/>
              <w:bottom w:val="nil"/>
              <w:right w:val="nil"/>
            </w:tcBorders>
            <w:shd w:val="clear" w:color="000000" w:fill="FFFFFF"/>
            <w:noWrap/>
            <w:vAlign w:val="center"/>
            <w:hideMark/>
          </w:tcPr>
          <w:p w14:paraId="71BA4B0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80,918</w:t>
            </w:r>
          </w:p>
        </w:tc>
        <w:tc>
          <w:tcPr>
            <w:tcW w:w="960" w:type="dxa"/>
            <w:tcBorders>
              <w:top w:val="nil"/>
              <w:left w:val="nil"/>
              <w:bottom w:val="nil"/>
              <w:right w:val="nil"/>
            </w:tcBorders>
            <w:shd w:val="clear" w:color="000000" w:fill="FFFFFF"/>
            <w:noWrap/>
            <w:vAlign w:val="center"/>
            <w:hideMark/>
          </w:tcPr>
          <w:p w14:paraId="12DC9E4A"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66,625</w:t>
            </w:r>
          </w:p>
        </w:tc>
        <w:tc>
          <w:tcPr>
            <w:tcW w:w="960" w:type="dxa"/>
            <w:tcBorders>
              <w:top w:val="nil"/>
              <w:left w:val="nil"/>
              <w:bottom w:val="nil"/>
              <w:right w:val="nil"/>
            </w:tcBorders>
            <w:shd w:val="clear" w:color="000000" w:fill="FFFFFF"/>
            <w:noWrap/>
            <w:vAlign w:val="center"/>
            <w:hideMark/>
          </w:tcPr>
          <w:p w14:paraId="34B13B7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14,500</w:t>
            </w:r>
          </w:p>
        </w:tc>
        <w:tc>
          <w:tcPr>
            <w:tcW w:w="960" w:type="dxa"/>
            <w:tcBorders>
              <w:top w:val="nil"/>
              <w:left w:val="nil"/>
              <w:bottom w:val="nil"/>
              <w:right w:val="nil"/>
            </w:tcBorders>
            <w:shd w:val="clear" w:color="000000" w:fill="FFFFFF"/>
            <w:noWrap/>
            <w:vAlign w:val="center"/>
            <w:hideMark/>
          </w:tcPr>
          <w:p w14:paraId="0E4277F5"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15,858</w:t>
            </w:r>
          </w:p>
        </w:tc>
        <w:tc>
          <w:tcPr>
            <w:tcW w:w="960" w:type="dxa"/>
            <w:tcBorders>
              <w:top w:val="nil"/>
              <w:left w:val="nil"/>
              <w:bottom w:val="nil"/>
              <w:right w:val="nil"/>
            </w:tcBorders>
            <w:shd w:val="clear" w:color="000000" w:fill="FFFFFF"/>
            <w:noWrap/>
            <w:vAlign w:val="center"/>
            <w:hideMark/>
          </w:tcPr>
          <w:p w14:paraId="2700A8EE"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14,886</w:t>
            </w:r>
          </w:p>
        </w:tc>
        <w:tc>
          <w:tcPr>
            <w:tcW w:w="1080" w:type="dxa"/>
            <w:tcBorders>
              <w:top w:val="nil"/>
              <w:left w:val="nil"/>
              <w:bottom w:val="nil"/>
              <w:right w:val="nil"/>
            </w:tcBorders>
            <w:shd w:val="clear" w:color="000000" w:fill="FFFFFF"/>
            <w:noWrap/>
            <w:vAlign w:val="center"/>
            <w:hideMark/>
          </w:tcPr>
          <w:p w14:paraId="5F5D6B6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972</w:t>
            </w:r>
          </w:p>
        </w:tc>
        <w:tc>
          <w:tcPr>
            <w:tcW w:w="960" w:type="dxa"/>
            <w:tcBorders>
              <w:top w:val="nil"/>
              <w:left w:val="nil"/>
              <w:bottom w:val="nil"/>
              <w:right w:val="nil"/>
            </w:tcBorders>
            <w:shd w:val="clear" w:color="000000" w:fill="FFFFFF"/>
            <w:noWrap/>
            <w:vAlign w:val="center"/>
            <w:hideMark/>
          </w:tcPr>
          <w:p w14:paraId="1DEE506C"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94%</w:t>
            </w:r>
          </w:p>
        </w:tc>
      </w:tr>
      <w:tr w:rsidR="00001C11" w:rsidRPr="00001C11" w14:paraId="5C3ACF33" w14:textId="77777777" w:rsidTr="00001C11">
        <w:trPr>
          <w:trHeight w:val="300"/>
        </w:trPr>
        <w:tc>
          <w:tcPr>
            <w:tcW w:w="960" w:type="dxa"/>
            <w:tcBorders>
              <w:top w:val="nil"/>
              <w:left w:val="nil"/>
              <w:bottom w:val="single" w:sz="8" w:space="0" w:color="auto"/>
              <w:right w:val="nil"/>
            </w:tcBorders>
            <w:shd w:val="clear" w:color="000000" w:fill="FFFFFF"/>
            <w:noWrap/>
            <w:vAlign w:val="center"/>
            <w:hideMark/>
          </w:tcPr>
          <w:p w14:paraId="60369817"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2020</w:t>
            </w:r>
          </w:p>
        </w:tc>
        <w:tc>
          <w:tcPr>
            <w:tcW w:w="960" w:type="dxa"/>
            <w:tcBorders>
              <w:top w:val="nil"/>
              <w:left w:val="nil"/>
              <w:bottom w:val="single" w:sz="8" w:space="0" w:color="auto"/>
              <w:right w:val="nil"/>
            </w:tcBorders>
            <w:shd w:val="clear" w:color="000000" w:fill="FFFFFF"/>
            <w:noWrap/>
            <w:vAlign w:val="center"/>
            <w:hideMark/>
          </w:tcPr>
          <w:p w14:paraId="29758193"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82,810</w:t>
            </w:r>
          </w:p>
        </w:tc>
        <w:tc>
          <w:tcPr>
            <w:tcW w:w="960" w:type="dxa"/>
            <w:tcBorders>
              <w:top w:val="nil"/>
              <w:left w:val="nil"/>
              <w:bottom w:val="single" w:sz="8" w:space="0" w:color="auto"/>
              <w:right w:val="nil"/>
            </w:tcBorders>
            <w:shd w:val="clear" w:color="000000" w:fill="FFFFFF"/>
            <w:noWrap/>
            <w:vAlign w:val="center"/>
            <w:hideMark/>
          </w:tcPr>
          <w:p w14:paraId="1BF8A85D"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68,134</w:t>
            </w:r>
          </w:p>
        </w:tc>
        <w:tc>
          <w:tcPr>
            <w:tcW w:w="960" w:type="dxa"/>
            <w:tcBorders>
              <w:top w:val="nil"/>
              <w:left w:val="nil"/>
              <w:bottom w:val="single" w:sz="8" w:space="0" w:color="auto"/>
              <w:right w:val="nil"/>
            </w:tcBorders>
            <w:shd w:val="clear" w:color="000000" w:fill="FFFFFF"/>
            <w:noWrap/>
            <w:vAlign w:val="center"/>
            <w:hideMark/>
          </w:tcPr>
          <w:p w14:paraId="2D5FC7F6"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19,500</w:t>
            </w:r>
          </w:p>
        </w:tc>
        <w:tc>
          <w:tcPr>
            <w:tcW w:w="960" w:type="dxa"/>
            <w:tcBorders>
              <w:top w:val="nil"/>
              <w:left w:val="nil"/>
              <w:bottom w:val="single" w:sz="8" w:space="0" w:color="auto"/>
              <w:right w:val="nil"/>
            </w:tcBorders>
            <w:shd w:val="clear" w:color="000000" w:fill="FFFFFF"/>
            <w:noWrap/>
            <w:vAlign w:val="center"/>
            <w:hideMark/>
          </w:tcPr>
          <w:p w14:paraId="4E86E97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8,556</w:t>
            </w:r>
          </w:p>
        </w:tc>
        <w:tc>
          <w:tcPr>
            <w:tcW w:w="960" w:type="dxa"/>
            <w:tcBorders>
              <w:top w:val="nil"/>
              <w:left w:val="nil"/>
              <w:bottom w:val="single" w:sz="8" w:space="0" w:color="auto"/>
              <w:right w:val="nil"/>
            </w:tcBorders>
            <w:shd w:val="clear" w:color="000000" w:fill="FFFFFF"/>
            <w:noWrap/>
            <w:vAlign w:val="center"/>
            <w:hideMark/>
          </w:tcPr>
          <w:p w14:paraId="28B7E79B"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7,567</w:t>
            </w:r>
          </w:p>
        </w:tc>
        <w:tc>
          <w:tcPr>
            <w:tcW w:w="1080" w:type="dxa"/>
            <w:tcBorders>
              <w:top w:val="nil"/>
              <w:left w:val="nil"/>
              <w:bottom w:val="single" w:sz="8" w:space="0" w:color="auto"/>
              <w:right w:val="nil"/>
            </w:tcBorders>
            <w:shd w:val="clear" w:color="000000" w:fill="FFFFFF"/>
            <w:noWrap/>
            <w:vAlign w:val="center"/>
            <w:hideMark/>
          </w:tcPr>
          <w:p w14:paraId="323CE992"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988</w:t>
            </w:r>
          </w:p>
        </w:tc>
        <w:tc>
          <w:tcPr>
            <w:tcW w:w="960" w:type="dxa"/>
            <w:tcBorders>
              <w:top w:val="nil"/>
              <w:left w:val="nil"/>
              <w:bottom w:val="single" w:sz="8" w:space="0" w:color="auto"/>
              <w:right w:val="nil"/>
            </w:tcBorders>
            <w:shd w:val="clear" w:color="000000" w:fill="FFFFFF"/>
            <w:noWrap/>
            <w:vAlign w:val="center"/>
            <w:hideMark/>
          </w:tcPr>
          <w:p w14:paraId="65D94BB8" w14:textId="77777777" w:rsidR="00001C11" w:rsidRPr="00001C11" w:rsidRDefault="00001C11" w:rsidP="00001C11">
            <w:pPr>
              <w:spacing w:after="0"/>
              <w:jc w:val="center"/>
              <w:rPr>
                <w:rFonts w:eastAsia="Times New Roman" w:cs="Times New Roman"/>
                <w:color w:val="000000"/>
              </w:rPr>
            </w:pPr>
            <w:r w:rsidRPr="00001C11">
              <w:rPr>
                <w:rFonts w:eastAsia="Times New Roman" w:cs="Times New Roman"/>
                <w:color w:val="000000"/>
              </w:rPr>
              <w:t>88%</w:t>
            </w:r>
          </w:p>
        </w:tc>
      </w:tr>
    </w:tbl>
    <w:p w14:paraId="2166980D" w14:textId="77777777" w:rsidR="00001C11" w:rsidRPr="00001C11" w:rsidRDefault="00001C11" w:rsidP="00001C11"/>
    <w:p w14:paraId="54C55F21" w14:textId="64D9B62C" w:rsidR="00C126AF" w:rsidRPr="0087267B" w:rsidRDefault="0047365B" w:rsidP="00D85CC8">
      <w:pPr>
        <w:autoSpaceDE w:val="0"/>
        <w:autoSpaceDN w:val="0"/>
        <w:adjustRightInd w:val="0"/>
        <w:spacing w:after="0"/>
        <w:rPr>
          <w:highlight w:val="lightGray"/>
        </w:rPr>
      </w:pPr>
      <w:r>
        <w:t>*</w:t>
      </w:r>
      <w:r w:rsidR="00FE625E">
        <w:t>2020</w:t>
      </w:r>
      <w:r>
        <w:t xml:space="preserve"> total catch is current as</w:t>
      </w:r>
      <w:r w:rsidR="00FE625E">
        <w:t xml:space="preserve"> of October 26, 2020</w:t>
      </w:r>
    </w:p>
    <w:p w14:paraId="0B9ABFB3" w14:textId="77777777" w:rsidR="00D71DA0" w:rsidRPr="0087267B" w:rsidRDefault="00D71DA0" w:rsidP="00D85CC8">
      <w:pPr>
        <w:autoSpaceDE w:val="0"/>
        <w:autoSpaceDN w:val="0"/>
        <w:adjustRightInd w:val="0"/>
        <w:spacing w:after="0"/>
        <w:rPr>
          <w:highlight w:val="lightGray"/>
        </w:rPr>
      </w:pPr>
    </w:p>
    <w:p w14:paraId="1A247560" w14:textId="77777777" w:rsidR="00281FEA" w:rsidRPr="0087267B" w:rsidRDefault="00281FEA" w:rsidP="00D85CC8">
      <w:pPr>
        <w:autoSpaceDE w:val="0"/>
        <w:autoSpaceDN w:val="0"/>
        <w:adjustRightInd w:val="0"/>
        <w:spacing w:after="0"/>
        <w:rPr>
          <w:highlight w:val="lightGray"/>
        </w:rPr>
      </w:pPr>
    </w:p>
    <w:p w14:paraId="5BE2EA02" w14:textId="77777777" w:rsidR="00001C11" w:rsidRDefault="00001C11">
      <w:pPr>
        <w:spacing w:after="160" w:line="259" w:lineRule="auto"/>
      </w:pPr>
      <w:bookmarkStart w:id="77" w:name="_Ref527893098"/>
      <w:bookmarkStart w:id="78" w:name="_Ref402874714"/>
      <w:r>
        <w:br w:type="page"/>
      </w:r>
    </w:p>
    <w:p w14:paraId="2E3A7280" w14:textId="708A0ECD" w:rsidR="00491347" w:rsidRPr="0087267B" w:rsidRDefault="00491347" w:rsidP="00DD6D62">
      <w:pPr>
        <w:pStyle w:val="SAFETableCaption"/>
        <w:rPr>
          <w:highlight w:val="lightGray"/>
        </w:rPr>
      </w:pPr>
      <w:r w:rsidRPr="00491347">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7</w:t>
      </w:r>
      <w:r w:rsidR="008226C8">
        <w:rPr>
          <w:noProof/>
        </w:rPr>
        <w:fldChar w:fldCharType="end"/>
      </w:r>
      <w:bookmarkEnd w:id="77"/>
      <w:r w:rsidRPr="00491347">
        <w:t xml:space="preserve">. Sample sizes of fishery lengths measured for flathead sole only from the Bering Sea-Aleutian Islands, </w:t>
      </w:r>
      <w:r w:rsidR="00001C11">
        <w:t>excluding</w:t>
      </w:r>
      <w:r w:rsidRPr="00491347">
        <w:t xml:space="preserve"> unsexed individuals and for all gears.</w:t>
      </w:r>
    </w:p>
    <w:tbl>
      <w:tblPr>
        <w:tblW w:w="8100" w:type="dxa"/>
        <w:tblLook w:val="04A0" w:firstRow="1" w:lastRow="0" w:firstColumn="1" w:lastColumn="0" w:noHBand="0" w:noVBand="1"/>
      </w:tblPr>
      <w:tblGrid>
        <w:gridCol w:w="596"/>
        <w:gridCol w:w="1114"/>
        <w:gridCol w:w="1170"/>
        <w:gridCol w:w="1080"/>
        <w:gridCol w:w="1620"/>
        <w:gridCol w:w="1080"/>
        <w:gridCol w:w="1440"/>
      </w:tblGrid>
      <w:tr w:rsidR="00001C11" w:rsidRPr="00001C11" w14:paraId="4E78C7AE" w14:textId="77777777" w:rsidTr="00001C11">
        <w:trPr>
          <w:trHeight w:val="930"/>
        </w:trPr>
        <w:tc>
          <w:tcPr>
            <w:tcW w:w="596" w:type="dxa"/>
            <w:tcBorders>
              <w:top w:val="single" w:sz="8" w:space="0" w:color="auto"/>
              <w:left w:val="nil"/>
              <w:bottom w:val="single" w:sz="8" w:space="0" w:color="auto"/>
              <w:right w:val="nil"/>
            </w:tcBorders>
            <w:shd w:val="clear" w:color="000000" w:fill="FFFFFF"/>
            <w:vAlign w:val="center"/>
            <w:hideMark/>
          </w:tcPr>
          <w:p w14:paraId="413C64B5" w14:textId="77777777" w:rsidR="00001C11" w:rsidRPr="00001C11" w:rsidRDefault="00001C11" w:rsidP="00001C11">
            <w:pPr>
              <w:spacing w:after="0"/>
              <w:jc w:val="center"/>
              <w:rPr>
                <w:rFonts w:eastAsia="Times New Roman" w:cs="Times New Roman"/>
                <w:b/>
                <w:bCs/>
                <w:color w:val="000000"/>
                <w:sz w:val="18"/>
                <w:szCs w:val="18"/>
              </w:rPr>
            </w:pPr>
            <w:r w:rsidRPr="00001C11">
              <w:rPr>
                <w:rFonts w:eastAsia="Times New Roman" w:cs="Times New Roman"/>
                <w:b/>
                <w:bCs/>
                <w:color w:val="000000"/>
                <w:sz w:val="18"/>
                <w:szCs w:val="18"/>
              </w:rPr>
              <w:t>Year</w:t>
            </w:r>
          </w:p>
        </w:tc>
        <w:tc>
          <w:tcPr>
            <w:tcW w:w="1114" w:type="dxa"/>
            <w:tcBorders>
              <w:top w:val="single" w:sz="8" w:space="0" w:color="auto"/>
              <w:left w:val="nil"/>
              <w:bottom w:val="single" w:sz="8" w:space="0" w:color="auto"/>
              <w:right w:val="nil"/>
            </w:tcBorders>
            <w:shd w:val="clear" w:color="000000" w:fill="FFFFFF"/>
            <w:vAlign w:val="center"/>
            <w:hideMark/>
          </w:tcPr>
          <w:p w14:paraId="44F04E6B"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w:t>
            </w:r>
          </w:p>
        </w:tc>
        <w:tc>
          <w:tcPr>
            <w:tcW w:w="1170" w:type="dxa"/>
            <w:tcBorders>
              <w:top w:val="single" w:sz="8" w:space="0" w:color="auto"/>
              <w:left w:val="nil"/>
              <w:bottom w:val="single" w:sz="8" w:space="0" w:color="auto"/>
              <w:right w:val="nil"/>
            </w:tcBorders>
            <w:shd w:val="clear" w:color="000000" w:fill="FFFFFF"/>
            <w:vAlign w:val="center"/>
            <w:hideMark/>
          </w:tcPr>
          <w:p w14:paraId="51FD3078"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w:t>
            </w:r>
          </w:p>
        </w:tc>
        <w:tc>
          <w:tcPr>
            <w:tcW w:w="1080" w:type="dxa"/>
            <w:tcBorders>
              <w:top w:val="single" w:sz="8" w:space="0" w:color="auto"/>
              <w:left w:val="nil"/>
              <w:bottom w:val="single" w:sz="8" w:space="0" w:color="auto"/>
              <w:right w:val="nil"/>
            </w:tcBorders>
            <w:shd w:val="clear" w:color="000000" w:fill="FFFFFF"/>
            <w:vAlign w:val="center"/>
            <w:hideMark/>
          </w:tcPr>
          <w:p w14:paraId="79393E03"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(Female)</w:t>
            </w:r>
          </w:p>
        </w:tc>
        <w:tc>
          <w:tcPr>
            <w:tcW w:w="1620" w:type="dxa"/>
            <w:tcBorders>
              <w:top w:val="single" w:sz="8" w:space="0" w:color="auto"/>
              <w:left w:val="nil"/>
              <w:bottom w:val="single" w:sz="8" w:space="0" w:color="auto"/>
              <w:right w:val="nil"/>
            </w:tcBorders>
            <w:shd w:val="clear" w:color="000000" w:fill="FFFFFF"/>
            <w:vAlign w:val="center"/>
            <w:hideMark/>
          </w:tcPr>
          <w:p w14:paraId="240CF1CD"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(Female)</w:t>
            </w:r>
          </w:p>
        </w:tc>
        <w:tc>
          <w:tcPr>
            <w:tcW w:w="1080" w:type="dxa"/>
            <w:tcBorders>
              <w:top w:val="single" w:sz="8" w:space="0" w:color="auto"/>
              <w:left w:val="nil"/>
              <w:bottom w:val="single" w:sz="8" w:space="0" w:color="auto"/>
              <w:right w:val="nil"/>
            </w:tcBorders>
            <w:shd w:val="clear" w:color="000000" w:fill="FFFFFF"/>
            <w:vAlign w:val="center"/>
            <w:hideMark/>
          </w:tcPr>
          <w:p w14:paraId="1FA510EE"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Hauls with Lengths (Male)</w:t>
            </w:r>
          </w:p>
        </w:tc>
        <w:tc>
          <w:tcPr>
            <w:tcW w:w="1440" w:type="dxa"/>
            <w:tcBorders>
              <w:top w:val="single" w:sz="8" w:space="0" w:color="auto"/>
              <w:left w:val="nil"/>
              <w:bottom w:val="single" w:sz="8" w:space="0" w:color="auto"/>
              <w:right w:val="nil"/>
            </w:tcBorders>
            <w:shd w:val="clear" w:color="000000" w:fill="FFFFFF"/>
            <w:vAlign w:val="center"/>
            <w:hideMark/>
          </w:tcPr>
          <w:p w14:paraId="1A872A91" w14:textId="77777777" w:rsidR="00001C11" w:rsidRPr="00001C11" w:rsidRDefault="00001C11" w:rsidP="00001C11">
            <w:pPr>
              <w:spacing w:after="0"/>
              <w:jc w:val="right"/>
              <w:rPr>
                <w:rFonts w:eastAsia="Times New Roman" w:cs="Times New Roman"/>
                <w:b/>
                <w:bCs/>
                <w:color w:val="000000"/>
                <w:sz w:val="18"/>
                <w:szCs w:val="18"/>
              </w:rPr>
            </w:pPr>
            <w:r w:rsidRPr="00001C11">
              <w:rPr>
                <w:rFonts w:eastAsia="Times New Roman" w:cs="Times New Roman"/>
                <w:b/>
                <w:bCs/>
                <w:color w:val="000000"/>
                <w:sz w:val="18"/>
                <w:szCs w:val="18"/>
              </w:rPr>
              <w:t>Number Individual Lengths (Male)</w:t>
            </w:r>
          </w:p>
        </w:tc>
      </w:tr>
      <w:tr w:rsidR="00001C11" w:rsidRPr="00001C11" w14:paraId="02550036" w14:textId="77777777" w:rsidTr="00001C11">
        <w:trPr>
          <w:trHeight w:val="290"/>
        </w:trPr>
        <w:tc>
          <w:tcPr>
            <w:tcW w:w="596" w:type="dxa"/>
            <w:tcBorders>
              <w:top w:val="nil"/>
              <w:left w:val="nil"/>
              <w:bottom w:val="nil"/>
              <w:right w:val="nil"/>
            </w:tcBorders>
            <w:shd w:val="clear" w:color="000000" w:fill="FFFFFF"/>
            <w:noWrap/>
            <w:vAlign w:val="center"/>
            <w:hideMark/>
          </w:tcPr>
          <w:p w14:paraId="0A9131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1973</w:t>
            </w:r>
          </w:p>
        </w:tc>
        <w:tc>
          <w:tcPr>
            <w:tcW w:w="1114" w:type="dxa"/>
            <w:tcBorders>
              <w:top w:val="nil"/>
              <w:left w:val="nil"/>
              <w:bottom w:val="nil"/>
              <w:right w:val="nil"/>
            </w:tcBorders>
            <w:shd w:val="clear" w:color="000000" w:fill="FFFFFF"/>
            <w:noWrap/>
            <w:vAlign w:val="center"/>
            <w:hideMark/>
          </w:tcPr>
          <w:p w14:paraId="7F1A88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170" w:type="dxa"/>
            <w:tcBorders>
              <w:top w:val="nil"/>
              <w:left w:val="nil"/>
              <w:bottom w:val="nil"/>
              <w:right w:val="nil"/>
            </w:tcBorders>
            <w:shd w:val="clear" w:color="000000" w:fill="FFFFFF"/>
            <w:noWrap/>
            <w:vAlign w:val="center"/>
            <w:hideMark/>
          </w:tcPr>
          <w:p w14:paraId="37E6840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w:t>
            </w:r>
          </w:p>
        </w:tc>
        <w:tc>
          <w:tcPr>
            <w:tcW w:w="1080" w:type="dxa"/>
            <w:tcBorders>
              <w:top w:val="nil"/>
              <w:left w:val="nil"/>
              <w:bottom w:val="nil"/>
              <w:right w:val="nil"/>
            </w:tcBorders>
            <w:shd w:val="clear" w:color="000000" w:fill="FFFFFF"/>
            <w:noWrap/>
            <w:vAlign w:val="center"/>
            <w:hideMark/>
          </w:tcPr>
          <w:p w14:paraId="2163F9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620" w:type="dxa"/>
            <w:tcBorders>
              <w:top w:val="nil"/>
              <w:left w:val="nil"/>
              <w:bottom w:val="nil"/>
              <w:right w:val="nil"/>
            </w:tcBorders>
            <w:shd w:val="clear" w:color="000000" w:fill="FFFFFF"/>
            <w:noWrap/>
            <w:vAlign w:val="center"/>
            <w:hideMark/>
          </w:tcPr>
          <w:p w14:paraId="13697D7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w:t>
            </w:r>
          </w:p>
        </w:tc>
        <w:tc>
          <w:tcPr>
            <w:tcW w:w="1080" w:type="dxa"/>
            <w:tcBorders>
              <w:top w:val="nil"/>
              <w:left w:val="nil"/>
              <w:bottom w:val="nil"/>
              <w:right w:val="nil"/>
            </w:tcBorders>
            <w:shd w:val="clear" w:color="000000" w:fill="FFFFFF"/>
            <w:noWrap/>
            <w:vAlign w:val="center"/>
            <w:hideMark/>
          </w:tcPr>
          <w:p w14:paraId="50FF70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w:t>
            </w:r>
          </w:p>
        </w:tc>
        <w:tc>
          <w:tcPr>
            <w:tcW w:w="1440" w:type="dxa"/>
            <w:tcBorders>
              <w:top w:val="nil"/>
              <w:left w:val="nil"/>
              <w:bottom w:val="nil"/>
              <w:right w:val="nil"/>
            </w:tcBorders>
            <w:shd w:val="clear" w:color="000000" w:fill="FFFFFF"/>
            <w:noWrap/>
            <w:vAlign w:val="center"/>
            <w:hideMark/>
          </w:tcPr>
          <w:p w14:paraId="728563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w:t>
            </w:r>
          </w:p>
        </w:tc>
      </w:tr>
      <w:tr w:rsidR="00001C11" w:rsidRPr="00001C11" w14:paraId="61C6BAA7" w14:textId="77777777" w:rsidTr="00001C11">
        <w:trPr>
          <w:trHeight w:val="290"/>
        </w:trPr>
        <w:tc>
          <w:tcPr>
            <w:tcW w:w="596" w:type="dxa"/>
            <w:tcBorders>
              <w:top w:val="nil"/>
              <w:left w:val="nil"/>
              <w:bottom w:val="nil"/>
              <w:right w:val="nil"/>
            </w:tcBorders>
            <w:shd w:val="clear" w:color="000000" w:fill="FFFFFF"/>
            <w:noWrap/>
            <w:vAlign w:val="center"/>
            <w:hideMark/>
          </w:tcPr>
          <w:p w14:paraId="11F5D2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1975</w:t>
            </w:r>
          </w:p>
        </w:tc>
        <w:tc>
          <w:tcPr>
            <w:tcW w:w="1114" w:type="dxa"/>
            <w:tcBorders>
              <w:top w:val="nil"/>
              <w:left w:val="nil"/>
              <w:bottom w:val="nil"/>
              <w:right w:val="nil"/>
            </w:tcBorders>
            <w:shd w:val="clear" w:color="000000" w:fill="FFFFFF"/>
            <w:noWrap/>
            <w:vAlign w:val="center"/>
            <w:hideMark/>
          </w:tcPr>
          <w:p w14:paraId="1EA81BF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170" w:type="dxa"/>
            <w:tcBorders>
              <w:top w:val="nil"/>
              <w:left w:val="nil"/>
              <w:bottom w:val="nil"/>
              <w:right w:val="nil"/>
            </w:tcBorders>
            <w:shd w:val="clear" w:color="000000" w:fill="FFFFFF"/>
            <w:noWrap/>
            <w:vAlign w:val="center"/>
            <w:hideMark/>
          </w:tcPr>
          <w:p w14:paraId="3244D6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2,112</w:t>
            </w:r>
          </w:p>
        </w:tc>
        <w:tc>
          <w:tcPr>
            <w:tcW w:w="1080" w:type="dxa"/>
            <w:tcBorders>
              <w:top w:val="nil"/>
              <w:left w:val="nil"/>
              <w:bottom w:val="nil"/>
              <w:right w:val="nil"/>
            </w:tcBorders>
            <w:shd w:val="clear" w:color="000000" w:fill="FFFFFF"/>
            <w:noWrap/>
            <w:vAlign w:val="center"/>
            <w:hideMark/>
          </w:tcPr>
          <w:p w14:paraId="15E000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w:t>
            </w:r>
          </w:p>
        </w:tc>
        <w:tc>
          <w:tcPr>
            <w:tcW w:w="1620" w:type="dxa"/>
            <w:tcBorders>
              <w:top w:val="nil"/>
              <w:left w:val="nil"/>
              <w:bottom w:val="nil"/>
              <w:right w:val="nil"/>
            </w:tcBorders>
            <w:shd w:val="clear" w:color="000000" w:fill="FFFFFF"/>
            <w:noWrap/>
            <w:vAlign w:val="center"/>
            <w:hideMark/>
          </w:tcPr>
          <w:p w14:paraId="4D7E40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1,494</w:t>
            </w:r>
          </w:p>
        </w:tc>
        <w:tc>
          <w:tcPr>
            <w:tcW w:w="1080" w:type="dxa"/>
            <w:tcBorders>
              <w:top w:val="nil"/>
              <w:left w:val="nil"/>
              <w:bottom w:val="nil"/>
              <w:right w:val="nil"/>
            </w:tcBorders>
            <w:shd w:val="clear" w:color="000000" w:fill="FFFFFF"/>
            <w:noWrap/>
            <w:vAlign w:val="center"/>
            <w:hideMark/>
          </w:tcPr>
          <w:p w14:paraId="7F6DF6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34</w:t>
            </w:r>
          </w:p>
        </w:tc>
        <w:tc>
          <w:tcPr>
            <w:tcW w:w="1440" w:type="dxa"/>
            <w:tcBorders>
              <w:top w:val="nil"/>
              <w:left w:val="nil"/>
              <w:bottom w:val="nil"/>
              <w:right w:val="nil"/>
            </w:tcBorders>
            <w:shd w:val="clear" w:color="000000" w:fill="FFFFFF"/>
            <w:noWrap/>
            <w:vAlign w:val="center"/>
            <w:hideMark/>
          </w:tcPr>
          <w:p w14:paraId="389FB3E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618</w:t>
            </w:r>
          </w:p>
        </w:tc>
      </w:tr>
      <w:tr w:rsidR="00001C11" w:rsidRPr="00001C11" w14:paraId="4920622C" w14:textId="77777777" w:rsidTr="00001C11">
        <w:trPr>
          <w:trHeight w:val="290"/>
        </w:trPr>
        <w:tc>
          <w:tcPr>
            <w:tcW w:w="596" w:type="dxa"/>
            <w:tcBorders>
              <w:top w:val="nil"/>
              <w:left w:val="nil"/>
              <w:bottom w:val="nil"/>
              <w:right w:val="nil"/>
            </w:tcBorders>
            <w:shd w:val="clear" w:color="000000" w:fill="FFFFFF"/>
            <w:noWrap/>
            <w:vAlign w:val="center"/>
            <w:hideMark/>
          </w:tcPr>
          <w:p w14:paraId="1FF388E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1976</w:t>
            </w:r>
          </w:p>
        </w:tc>
        <w:tc>
          <w:tcPr>
            <w:tcW w:w="1114" w:type="dxa"/>
            <w:tcBorders>
              <w:top w:val="nil"/>
              <w:left w:val="nil"/>
              <w:bottom w:val="nil"/>
              <w:right w:val="nil"/>
            </w:tcBorders>
            <w:shd w:val="clear" w:color="000000" w:fill="FFFFFF"/>
            <w:noWrap/>
            <w:vAlign w:val="center"/>
            <w:hideMark/>
          </w:tcPr>
          <w:p w14:paraId="5CD8303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170" w:type="dxa"/>
            <w:tcBorders>
              <w:top w:val="nil"/>
              <w:left w:val="nil"/>
              <w:bottom w:val="nil"/>
              <w:right w:val="nil"/>
            </w:tcBorders>
            <w:shd w:val="clear" w:color="000000" w:fill="FFFFFF"/>
            <w:noWrap/>
            <w:vAlign w:val="center"/>
            <w:hideMark/>
          </w:tcPr>
          <w:p w14:paraId="6CBF1C4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124</w:t>
            </w:r>
          </w:p>
        </w:tc>
        <w:tc>
          <w:tcPr>
            <w:tcW w:w="1080" w:type="dxa"/>
            <w:tcBorders>
              <w:top w:val="nil"/>
              <w:left w:val="nil"/>
              <w:bottom w:val="nil"/>
              <w:right w:val="nil"/>
            </w:tcBorders>
            <w:shd w:val="clear" w:color="000000" w:fill="FFFFFF"/>
            <w:noWrap/>
            <w:vAlign w:val="center"/>
            <w:hideMark/>
          </w:tcPr>
          <w:p w14:paraId="7AABB4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620" w:type="dxa"/>
            <w:tcBorders>
              <w:top w:val="nil"/>
              <w:left w:val="nil"/>
              <w:bottom w:val="nil"/>
              <w:right w:val="nil"/>
            </w:tcBorders>
            <w:shd w:val="clear" w:color="000000" w:fill="FFFFFF"/>
            <w:noWrap/>
            <w:vAlign w:val="center"/>
            <w:hideMark/>
          </w:tcPr>
          <w:p w14:paraId="2842A4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w:t>
            </w:r>
          </w:p>
        </w:tc>
        <w:tc>
          <w:tcPr>
            <w:tcW w:w="1080" w:type="dxa"/>
            <w:tcBorders>
              <w:top w:val="nil"/>
              <w:left w:val="nil"/>
              <w:bottom w:val="nil"/>
              <w:right w:val="nil"/>
            </w:tcBorders>
            <w:shd w:val="clear" w:color="000000" w:fill="FFFFFF"/>
            <w:noWrap/>
            <w:vAlign w:val="center"/>
            <w:hideMark/>
          </w:tcPr>
          <w:p w14:paraId="1FA374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w:t>
            </w:r>
          </w:p>
        </w:tc>
        <w:tc>
          <w:tcPr>
            <w:tcW w:w="1440" w:type="dxa"/>
            <w:tcBorders>
              <w:top w:val="nil"/>
              <w:left w:val="nil"/>
              <w:bottom w:val="nil"/>
              <w:right w:val="nil"/>
            </w:tcBorders>
            <w:shd w:val="clear" w:color="000000" w:fill="FFFFFF"/>
            <w:noWrap/>
            <w:vAlign w:val="center"/>
            <w:hideMark/>
          </w:tcPr>
          <w:p w14:paraId="5CB28E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60</w:t>
            </w:r>
          </w:p>
        </w:tc>
      </w:tr>
      <w:tr w:rsidR="00001C11" w:rsidRPr="00001C11" w14:paraId="6F48C162" w14:textId="77777777" w:rsidTr="00001C11">
        <w:trPr>
          <w:trHeight w:val="290"/>
        </w:trPr>
        <w:tc>
          <w:tcPr>
            <w:tcW w:w="596" w:type="dxa"/>
            <w:tcBorders>
              <w:top w:val="nil"/>
              <w:left w:val="nil"/>
              <w:bottom w:val="nil"/>
              <w:right w:val="nil"/>
            </w:tcBorders>
            <w:shd w:val="clear" w:color="000000" w:fill="FFFFFF"/>
            <w:noWrap/>
            <w:vAlign w:val="center"/>
            <w:hideMark/>
          </w:tcPr>
          <w:p w14:paraId="7A6305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1977</w:t>
            </w:r>
          </w:p>
        </w:tc>
        <w:tc>
          <w:tcPr>
            <w:tcW w:w="1114" w:type="dxa"/>
            <w:tcBorders>
              <w:top w:val="nil"/>
              <w:left w:val="nil"/>
              <w:bottom w:val="nil"/>
              <w:right w:val="nil"/>
            </w:tcBorders>
            <w:shd w:val="clear" w:color="000000" w:fill="FFFFFF"/>
            <w:noWrap/>
            <w:vAlign w:val="center"/>
            <w:hideMark/>
          </w:tcPr>
          <w:p w14:paraId="43CF5A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w:t>
            </w:r>
          </w:p>
        </w:tc>
        <w:tc>
          <w:tcPr>
            <w:tcW w:w="1170" w:type="dxa"/>
            <w:tcBorders>
              <w:top w:val="nil"/>
              <w:left w:val="nil"/>
              <w:bottom w:val="nil"/>
              <w:right w:val="nil"/>
            </w:tcBorders>
            <w:shd w:val="clear" w:color="000000" w:fill="FFFFFF"/>
            <w:noWrap/>
            <w:vAlign w:val="center"/>
            <w:hideMark/>
          </w:tcPr>
          <w:p w14:paraId="04D2A0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8,948</w:t>
            </w:r>
          </w:p>
        </w:tc>
        <w:tc>
          <w:tcPr>
            <w:tcW w:w="1080" w:type="dxa"/>
            <w:tcBorders>
              <w:top w:val="nil"/>
              <w:left w:val="nil"/>
              <w:bottom w:val="nil"/>
              <w:right w:val="nil"/>
            </w:tcBorders>
            <w:shd w:val="clear" w:color="000000" w:fill="FFFFFF"/>
            <w:noWrap/>
            <w:vAlign w:val="center"/>
            <w:hideMark/>
          </w:tcPr>
          <w:p w14:paraId="1F55ECF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132</w:t>
            </w:r>
          </w:p>
        </w:tc>
        <w:tc>
          <w:tcPr>
            <w:tcW w:w="1620" w:type="dxa"/>
            <w:tcBorders>
              <w:top w:val="nil"/>
              <w:left w:val="nil"/>
              <w:bottom w:val="nil"/>
              <w:right w:val="nil"/>
            </w:tcBorders>
            <w:shd w:val="clear" w:color="000000" w:fill="FFFFFF"/>
            <w:noWrap/>
            <w:vAlign w:val="center"/>
            <w:hideMark/>
          </w:tcPr>
          <w:p w14:paraId="3E7013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4,401</w:t>
            </w:r>
          </w:p>
        </w:tc>
        <w:tc>
          <w:tcPr>
            <w:tcW w:w="1080" w:type="dxa"/>
            <w:tcBorders>
              <w:top w:val="nil"/>
              <w:left w:val="nil"/>
              <w:bottom w:val="nil"/>
              <w:right w:val="nil"/>
            </w:tcBorders>
            <w:shd w:val="clear" w:color="000000" w:fill="FFFFFF"/>
            <w:noWrap/>
            <w:vAlign w:val="center"/>
            <w:hideMark/>
          </w:tcPr>
          <w:p w14:paraId="6CB26EA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134</w:t>
            </w:r>
          </w:p>
        </w:tc>
        <w:tc>
          <w:tcPr>
            <w:tcW w:w="1440" w:type="dxa"/>
            <w:tcBorders>
              <w:top w:val="nil"/>
              <w:left w:val="nil"/>
              <w:bottom w:val="nil"/>
              <w:right w:val="nil"/>
            </w:tcBorders>
            <w:shd w:val="clear" w:color="000000" w:fill="FFFFFF"/>
            <w:noWrap/>
            <w:vAlign w:val="center"/>
            <w:hideMark/>
          </w:tcPr>
          <w:p w14:paraId="144D29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4,547</w:t>
            </w:r>
          </w:p>
        </w:tc>
      </w:tr>
      <w:tr w:rsidR="00001C11" w:rsidRPr="00001C11" w14:paraId="77D050EA" w14:textId="77777777" w:rsidTr="00001C11">
        <w:trPr>
          <w:trHeight w:val="290"/>
        </w:trPr>
        <w:tc>
          <w:tcPr>
            <w:tcW w:w="596" w:type="dxa"/>
            <w:tcBorders>
              <w:top w:val="nil"/>
              <w:left w:val="nil"/>
              <w:bottom w:val="nil"/>
              <w:right w:val="nil"/>
            </w:tcBorders>
            <w:shd w:val="clear" w:color="000000" w:fill="FFFFFF"/>
            <w:noWrap/>
            <w:vAlign w:val="center"/>
            <w:hideMark/>
          </w:tcPr>
          <w:p w14:paraId="552FC3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1978</w:t>
            </w:r>
          </w:p>
        </w:tc>
        <w:tc>
          <w:tcPr>
            <w:tcW w:w="1114" w:type="dxa"/>
            <w:tcBorders>
              <w:top w:val="nil"/>
              <w:left w:val="nil"/>
              <w:bottom w:val="nil"/>
              <w:right w:val="nil"/>
            </w:tcBorders>
            <w:shd w:val="clear" w:color="000000" w:fill="FFFFFF"/>
            <w:noWrap/>
            <w:vAlign w:val="center"/>
            <w:hideMark/>
          </w:tcPr>
          <w:p w14:paraId="2474FC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w:t>
            </w:r>
          </w:p>
        </w:tc>
        <w:tc>
          <w:tcPr>
            <w:tcW w:w="1170" w:type="dxa"/>
            <w:tcBorders>
              <w:top w:val="nil"/>
              <w:left w:val="nil"/>
              <w:bottom w:val="nil"/>
              <w:right w:val="nil"/>
            </w:tcBorders>
            <w:shd w:val="clear" w:color="000000" w:fill="FFFFFF"/>
            <w:noWrap/>
            <w:vAlign w:val="center"/>
            <w:hideMark/>
          </w:tcPr>
          <w:p w14:paraId="3700239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10,479</w:t>
            </w:r>
          </w:p>
        </w:tc>
        <w:tc>
          <w:tcPr>
            <w:tcW w:w="1080" w:type="dxa"/>
            <w:tcBorders>
              <w:top w:val="nil"/>
              <w:left w:val="nil"/>
              <w:bottom w:val="nil"/>
              <w:right w:val="nil"/>
            </w:tcBorders>
            <w:shd w:val="clear" w:color="000000" w:fill="FFFFFF"/>
            <w:noWrap/>
            <w:vAlign w:val="center"/>
            <w:hideMark/>
          </w:tcPr>
          <w:p w14:paraId="1B6216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135</w:t>
            </w:r>
          </w:p>
        </w:tc>
        <w:tc>
          <w:tcPr>
            <w:tcW w:w="1620" w:type="dxa"/>
            <w:tcBorders>
              <w:top w:val="nil"/>
              <w:left w:val="nil"/>
              <w:bottom w:val="nil"/>
              <w:right w:val="nil"/>
            </w:tcBorders>
            <w:shd w:val="clear" w:color="000000" w:fill="FFFFFF"/>
            <w:noWrap/>
            <w:vAlign w:val="center"/>
            <w:hideMark/>
          </w:tcPr>
          <w:p w14:paraId="1D1439A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5,583</w:t>
            </w:r>
          </w:p>
        </w:tc>
        <w:tc>
          <w:tcPr>
            <w:tcW w:w="1080" w:type="dxa"/>
            <w:tcBorders>
              <w:top w:val="nil"/>
              <w:left w:val="nil"/>
              <w:bottom w:val="nil"/>
              <w:right w:val="nil"/>
            </w:tcBorders>
            <w:shd w:val="clear" w:color="000000" w:fill="FFFFFF"/>
            <w:noWrap/>
            <w:vAlign w:val="center"/>
            <w:hideMark/>
          </w:tcPr>
          <w:p w14:paraId="2BF3E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136</w:t>
            </w:r>
          </w:p>
        </w:tc>
        <w:tc>
          <w:tcPr>
            <w:tcW w:w="1440" w:type="dxa"/>
            <w:tcBorders>
              <w:top w:val="nil"/>
              <w:left w:val="nil"/>
              <w:bottom w:val="nil"/>
              <w:right w:val="nil"/>
            </w:tcBorders>
            <w:shd w:val="clear" w:color="000000" w:fill="FFFFFF"/>
            <w:noWrap/>
            <w:vAlign w:val="center"/>
            <w:hideMark/>
          </w:tcPr>
          <w:p w14:paraId="46E91B7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4,896</w:t>
            </w:r>
          </w:p>
        </w:tc>
      </w:tr>
      <w:tr w:rsidR="00001C11" w:rsidRPr="00001C11" w14:paraId="295038D6" w14:textId="77777777" w:rsidTr="00001C11">
        <w:trPr>
          <w:trHeight w:val="290"/>
        </w:trPr>
        <w:tc>
          <w:tcPr>
            <w:tcW w:w="596" w:type="dxa"/>
            <w:tcBorders>
              <w:top w:val="nil"/>
              <w:left w:val="nil"/>
              <w:bottom w:val="nil"/>
              <w:right w:val="nil"/>
            </w:tcBorders>
            <w:shd w:val="clear" w:color="000000" w:fill="FFFFFF"/>
            <w:noWrap/>
            <w:vAlign w:val="center"/>
            <w:hideMark/>
          </w:tcPr>
          <w:p w14:paraId="0DBD1E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1979</w:t>
            </w:r>
          </w:p>
        </w:tc>
        <w:tc>
          <w:tcPr>
            <w:tcW w:w="1114" w:type="dxa"/>
            <w:tcBorders>
              <w:top w:val="nil"/>
              <w:left w:val="nil"/>
              <w:bottom w:val="nil"/>
              <w:right w:val="nil"/>
            </w:tcBorders>
            <w:shd w:val="clear" w:color="000000" w:fill="FFFFFF"/>
            <w:noWrap/>
            <w:vAlign w:val="center"/>
            <w:hideMark/>
          </w:tcPr>
          <w:p w14:paraId="2B3FCB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170" w:type="dxa"/>
            <w:tcBorders>
              <w:top w:val="nil"/>
              <w:left w:val="nil"/>
              <w:bottom w:val="nil"/>
              <w:right w:val="nil"/>
            </w:tcBorders>
            <w:shd w:val="clear" w:color="000000" w:fill="FFFFFF"/>
            <w:noWrap/>
            <w:vAlign w:val="center"/>
            <w:hideMark/>
          </w:tcPr>
          <w:p w14:paraId="49685C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17,756</w:t>
            </w:r>
          </w:p>
        </w:tc>
        <w:tc>
          <w:tcPr>
            <w:tcW w:w="1080" w:type="dxa"/>
            <w:tcBorders>
              <w:top w:val="nil"/>
              <w:left w:val="nil"/>
              <w:bottom w:val="nil"/>
              <w:right w:val="nil"/>
            </w:tcBorders>
            <w:shd w:val="clear" w:color="000000" w:fill="FFFFFF"/>
            <w:noWrap/>
            <w:vAlign w:val="center"/>
            <w:hideMark/>
          </w:tcPr>
          <w:p w14:paraId="43B2D9B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w:t>
            </w:r>
          </w:p>
        </w:tc>
        <w:tc>
          <w:tcPr>
            <w:tcW w:w="1620" w:type="dxa"/>
            <w:tcBorders>
              <w:top w:val="nil"/>
              <w:left w:val="nil"/>
              <w:bottom w:val="nil"/>
              <w:right w:val="nil"/>
            </w:tcBorders>
            <w:shd w:val="clear" w:color="000000" w:fill="FFFFFF"/>
            <w:noWrap/>
            <w:vAlign w:val="center"/>
            <w:hideMark/>
          </w:tcPr>
          <w:p w14:paraId="3F58566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9,745</w:t>
            </w:r>
          </w:p>
        </w:tc>
        <w:tc>
          <w:tcPr>
            <w:tcW w:w="1080" w:type="dxa"/>
            <w:tcBorders>
              <w:top w:val="nil"/>
              <w:left w:val="nil"/>
              <w:bottom w:val="nil"/>
              <w:right w:val="nil"/>
            </w:tcBorders>
            <w:shd w:val="clear" w:color="000000" w:fill="FFFFFF"/>
            <w:noWrap/>
            <w:vAlign w:val="center"/>
            <w:hideMark/>
          </w:tcPr>
          <w:p w14:paraId="3AF72A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206</w:t>
            </w:r>
          </w:p>
        </w:tc>
        <w:tc>
          <w:tcPr>
            <w:tcW w:w="1440" w:type="dxa"/>
            <w:tcBorders>
              <w:top w:val="nil"/>
              <w:left w:val="nil"/>
              <w:bottom w:val="nil"/>
              <w:right w:val="nil"/>
            </w:tcBorders>
            <w:shd w:val="clear" w:color="000000" w:fill="FFFFFF"/>
            <w:noWrap/>
            <w:vAlign w:val="center"/>
            <w:hideMark/>
          </w:tcPr>
          <w:p w14:paraId="372BE0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8,011</w:t>
            </w:r>
          </w:p>
        </w:tc>
      </w:tr>
      <w:tr w:rsidR="00001C11" w:rsidRPr="00001C11" w14:paraId="3AD3AF51" w14:textId="77777777" w:rsidTr="00001C11">
        <w:trPr>
          <w:trHeight w:val="290"/>
        </w:trPr>
        <w:tc>
          <w:tcPr>
            <w:tcW w:w="596" w:type="dxa"/>
            <w:tcBorders>
              <w:top w:val="nil"/>
              <w:left w:val="nil"/>
              <w:bottom w:val="nil"/>
              <w:right w:val="nil"/>
            </w:tcBorders>
            <w:shd w:val="clear" w:color="000000" w:fill="FFFFFF"/>
            <w:noWrap/>
            <w:vAlign w:val="center"/>
            <w:hideMark/>
          </w:tcPr>
          <w:p w14:paraId="05A135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1980</w:t>
            </w:r>
          </w:p>
        </w:tc>
        <w:tc>
          <w:tcPr>
            <w:tcW w:w="1114" w:type="dxa"/>
            <w:tcBorders>
              <w:top w:val="nil"/>
              <w:left w:val="nil"/>
              <w:bottom w:val="nil"/>
              <w:right w:val="nil"/>
            </w:tcBorders>
            <w:shd w:val="clear" w:color="000000" w:fill="FFFFFF"/>
            <w:noWrap/>
            <w:vAlign w:val="center"/>
            <w:hideMark/>
          </w:tcPr>
          <w:p w14:paraId="148575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90</w:t>
            </w:r>
          </w:p>
        </w:tc>
        <w:tc>
          <w:tcPr>
            <w:tcW w:w="1170" w:type="dxa"/>
            <w:tcBorders>
              <w:top w:val="nil"/>
              <w:left w:val="nil"/>
              <w:bottom w:val="nil"/>
              <w:right w:val="nil"/>
            </w:tcBorders>
            <w:shd w:val="clear" w:color="000000" w:fill="FFFFFF"/>
            <w:noWrap/>
            <w:vAlign w:val="center"/>
            <w:hideMark/>
          </w:tcPr>
          <w:p w14:paraId="5EF99C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9,656</w:t>
            </w:r>
          </w:p>
        </w:tc>
        <w:tc>
          <w:tcPr>
            <w:tcW w:w="1080" w:type="dxa"/>
            <w:tcBorders>
              <w:top w:val="nil"/>
              <w:left w:val="nil"/>
              <w:bottom w:val="nil"/>
              <w:right w:val="nil"/>
            </w:tcBorders>
            <w:shd w:val="clear" w:color="000000" w:fill="FFFFFF"/>
            <w:noWrap/>
            <w:vAlign w:val="center"/>
            <w:hideMark/>
          </w:tcPr>
          <w:p w14:paraId="28FF1E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w:t>
            </w:r>
          </w:p>
        </w:tc>
        <w:tc>
          <w:tcPr>
            <w:tcW w:w="1620" w:type="dxa"/>
            <w:tcBorders>
              <w:top w:val="nil"/>
              <w:left w:val="nil"/>
              <w:bottom w:val="nil"/>
              <w:right w:val="nil"/>
            </w:tcBorders>
            <w:shd w:val="clear" w:color="000000" w:fill="FFFFFF"/>
            <w:noWrap/>
            <w:vAlign w:val="center"/>
            <w:hideMark/>
          </w:tcPr>
          <w:p w14:paraId="5E4CBED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5,127</w:t>
            </w:r>
          </w:p>
        </w:tc>
        <w:tc>
          <w:tcPr>
            <w:tcW w:w="1080" w:type="dxa"/>
            <w:tcBorders>
              <w:top w:val="nil"/>
              <w:left w:val="nil"/>
              <w:bottom w:val="nil"/>
              <w:right w:val="nil"/>
            </w:tcBorders>
            <w:shd w:val="clear" w:color="000000" w:fill="FFFFFF"/>
            <w:noWrap/>
            <w:vAlign w:val="center"/>
            <w:hideMark/>
          </w:tcPr>
          <w:p w14:paraId="414306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w:t>
            </w:r>
          </w:p>
        </w:tc>
        <w:tc>
          <w:tcPr>
            <w:tcW w:w="1440" w:type="dxa"/>
            <w:tcBorders>
              <w:top w:val="nil"/>
              <w:left w:val="nil"/>
              <w:bottom w:val="nil"/>
              <w:right w:val="nil"/>
            </w:tcBorders>
            <w:shd w:val="clear" w:color="000000" w:fill="FFFFFF"/>
            <w:noWrap/>
            <w:vAlign w:val="center"/>
            <w:hideMark/>
          </w:tcPr>
          <w:p w14:paraId="43695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4,529</w:t>
            </w:r>
          </w:p>
        </w:tc>
      </w:tr>
      <w:tr w:rsidR="00001C11" w:rsidRPr="00001C11" w14:paraId="3E9A3AAD" w14:textId="77777777" w:rsidTr="00001C11">
        <w:trPr>
          <w:trHeight w:val="290"/>
        </w:trPr>
        <w:tc>
          <w:tcPr>
            <w:tcW w:w="596" w:type="dxa"/>
            <w:tcBorders>
              <w:top w:val="nil"/>
              <w:left w:val="nil"/>
              <w:bottom w:val="nil"/>
              <w:right w:val="nil"/>
            </w:tcBorders>
            <w:shd w:val="clear" w:color="000000" w:fill="FFFFFF"/>
            <w:noWrap/>
            <w:vAlign w:val="center"/>
            <w:hideMark/>
          </w:tcPr>
          <w:p w14:paraId="65F989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1981</w:t>
            </w:r>
          </w:p>
        </w:tc>
        <w:tc>
          <w:tcPr>
            <w:tcW w:w="1114" w:type="dxa"/>
            <w:tcBorders>
              <w:top w:val="nil"/>
              <w:left w:val="nil"/>
              <w:bottom w:val="nil"/>
              <w:right w:val="nil"/>
            </w:tcBorders>
            <w:shd w:val="clear" w:color="000000" w:fill="FFFFFF"/>
            <w:noWrap/>
            <w:vAlign w:val="center"/>
            <w:hideMark/>
          </w:tcPr>
          <w:p w14:paraId="31263DA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170" w:type="dxa"/>
            <w:tcBorders>
              <w:top w:val="nil"/>
              <w:left w:val="nil"/>
              <w:bottom w:val="nil"/>
              <w:right w:val="nil"/>
            </w:tcBorders>
            <w:shd w:val="clear" w:color="000000" w:fill="FFFFFF"/>
            <w:noWrap/>
            <w:vAlign w:val="center"/>
            <w:hideMark/>
          </w:tcPr>
          <w:p w14:paraId="231709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8,930</w:t>
            </w:r>
          </w:p>
        </w:tc>
        <w:tc>
          <w:tcPr>
            <w:tcW w:w="1080" w:type="dxa"/>
            <w:tcBorders>
              <w:top w:val="nil"/>
              <w:left w:val="nil"/>
              <w:bottom w:val="nil"/>
              <w:right w:val="nil"/>
            </w:tcBorders>
            <w:shd w:val="clear" w:color="000000" w:fill="FFFFFF"/>
            <w:noWrap/>
            <w:vAlign w:val="center"/>
            <w:hideMark/>
          </w:tcPr>
          <w:p w14:paraId="45DEEB4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620" w:type="dxa"/>
            <w:tcBorders>
              <w:top w:val="nil"/>
              <w:left w:val="nil"/>
              <w:bottom w:val="nil"/>
              <w:right w:val="nil"/>
            </w:tcBorders>
            <w:shd w:val="clear" w:color="000000" w:fill="FFFFFF"/>
            <w:noWrap/>
            <w:vAlign w:val="center"/>
            <w:hideMark/>
          </w:tcPr>
          <w:p w14:paraId="13F541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5,615</w:t>
            </w:r>
          </w:p>
        </w:tc>
        <w:tc>
          <w:tcPr>
            <w:tcW w:w="1080" w:type="dxa"/>
            <w:tcBorders>
              <w:top w:val="nil"/>
              <w:left w:val="nil"/>
              <w:bottom w:val="nil"/>
              <w:right w:val="nil"/>
            </w:tcBorders>
            <w:shd w:val="clear" w:color="000000" w:fill="FFFFFF"/>
            <w:noWrap/>
            <w:vAlign w:val="center"/>
            <w:hideMark/>
          </w:tcPr>
          <w:p w14:paraId="42CFB7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w:t>
            </w:r>
          </w:p>
        </w:tc>
        <w:tc>
          <w:tcPr>
            <w:tcW w:w="1440" w:type="dxa"/>
            <w:tcBorders>
              <w:top w:val="nil"/>
              <w:left w:val="nil"/>
              <w:bottom w:val="nil"/>
              <w:right w:val="nil"/>
            </w:tcBorders>
            <w:shd w:val="clear" w:color="000000" w:fill="FFFFFF"/>
            <w:noWrap/>
            <w:vAlign w:val="center"/>
            <w:hideMark/>
          </w:tcPr>
          <w:p w14:paraId="35B011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3,315</w:t>
            </w:r>
          </w:p>
        </w:tc>
      </w:tr>
      <w:tr w:rsidR="00001C11" w:rsidRPr="00001C11" w14:paraId="7D81337F" w14:textId="77777777" w:rsidTr="00001C11">
        <w:trPr>
          <w:trHeight w:val="290"/>
        </w:trPr>
        <w:tc>
          <w:tcPr>
            <w:tcW w:w="596" w:type="dxa"/>
            <w:tcBorders>
              <w:top w:val="nil"/>
              <w:left w:val="nil"/>
              <w:bottom w:val="nil"/>
              <w:right w:val="nil"/>
            </w:tcBorders>
            <w:shd w:val="clear" w:color="000000" w:fill="FFFFFF"/>
            <w:noWrap/>
            <w:vAlign w:val="center"/>
            <w:hideMark/>
          </w:tcPr>
          <w:p w14:paraId="3DC9C6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1982</w:t>
            </w:r>
          </w:p>
        </w:tc>
        <w:tc>
          <w:tcPr>
            <w:tcW w:w="1114" w:type="dxa"/>
            <w:tcBorders>
              <w:top w:val="nil"/>
              <w:left w:val="nil"/>
              <w:bottom w:val="nil"/>
              <w:right w:val="nil"/>
            </w:tcBorders>
            <w:shd w:val="clear" w:color="000000" w:fill="FFFFFF"/>
            <w:noWrap/>
            <w:vAlign w:val="center"/>
            <w:hideMark/>
          </w:tcPr>
          <w:p w14:paraId="00DBA8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46</w:t>
            </w:r>
          </w:p>
        </w:tc>
        <w:tc>
          <w:tcPr>
            <w:tcW w:w="1170" w:type="dxa"/>
            <w:tcBorders>
              <w:top w:val="nil"/>
              <w:left w:val="nil"/>
              <w:bottom w:val="nil"/>
              <w:right w:val="nil"/>
            </w:tcBorders>
            <w:shd w:val="clear" w:color="000000" w:fill="FFFFFF"/>
            <w:noWrap/>
            <w:vAlign w:val="center"/>
            <w:hideMark/>
          </w:tcPr>
          <w:p w14:paraId="05DCC33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2,779</w:t>
            </w:r>
          </w:p>
        </w:tc>
        <w:tc>
          <w:tcPr>
            <w:tcW w:w="1080" w:type="dxa"/>
            <w:tcBorders>
              <w:top w:val="nil"/>
              <w:left w:val="nil"/>
              <w:bottom w:val="nil"/>
              <w:right w:val="nil"/>
            </w:tcBorders>
            <w:shd w:val="clear" w:color="000000" w:fill="FFFFFF"/>
            <w:noWrap/>
            <w:vAlign w:val="center"/>
            <w:hideMark/>
          </w:tcPr>
          <w:p w14:paraId="01391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w:t>
            </w:r>
          </w:p>
        </w:tc>
        <w:tc>
          <w:tcPr>
            <w:tcW w:w="1620" w:type="dxa"/>
            <w:tcBorders>
              <w:top w:val="nil"/>
              <w:left w:val="nil"/>
              <w:bottom w:val="nil"/>
              <w:right w:val="nil"/>
            </w:tcBorders>
            <w:shd w:val="clear" w:color="000000" w:fill="FFFFFF"/>
            <w:noWrap/>
            <w:vAlign w:val="center"/>
            <w:hideMark/>
          </w:tcPr>
          <w:p w14:paraId="062400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1,625</w:t>
            </w:r>
          </w:p>
        </w:tc>
        <w:tc>
          <w:tcPr>
            <w:tcW w:w="1080" w:type="dxa"/>
            <w:tcBorders>
              <w:top w:val="nil"/>
              <w:left w:val="nil"/>
              <w:bottom w:val="nil"/>
              <w:right w:val="nil"/>
            </w:tcBorders>
            <w:shd w:val="clear" w:color="000000" w:fill="FFFFFF"/>
            <w:noWrap/>
            <w:vAlign w:val="center"/>
            <w:hideMark/>
          </w:tcPr>
          <w:p w14:paraId="2E3B67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37FCEF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1,154</w:t>
            </w:r>
          </w:p>
        </w:tc>
      </w:tr>
      <w:tr w:rsidR="00001C11" w:rsidRPr="00001C11" w14:paraId="0D81F7BF" w14:textId="77777777" w:rsidTr="00001C11">
        <w:trPr>
          <w:trHeight w:val="290"/>
        </w:trPr>
        <w:tc>
          <w:tcPr>
            <w:tcW w:w="596" w:type="dxa"/>
            <w:tcBorders>
              <w:top w:val="nil"/>
              <w:left w:val="nil"/>
              <w:bottom w:val="nil"/>
              <w:right w:val="nil"/>
            </w:tcBorders>
            <w:shd w:val="clear" w:color="000000" w:fill="FFFFFF"/>
            <w:noWrap/>
            <w:vAlign w:val="center"/>
            <w:hideMark/>
          </w:tcPr>
          <w:p w14:paraId="60A18A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1983</w:t>
            </w:r>
          </w:p>
        </w:tc>
        <w:tc>
          <w:tcPr>
            <w:tcW w:w="1114" w:type="dxa"/>
            <w:tcBorders>
              <w:top w:val="nil"/>
              <w:left w:val="nil"/>
              <w:bottom w:val="nil"/>
              <w:right w:val="nil"/>
            </w:tcBorders>
            <w:shd w:val="clear" w:color="000000" w:fill="FFFFFF"/>
            <w:noWrap/>
            <w:vAlign w:val="center"/>
            <w:hideMark/>
          </w:tcPr>
          <w:p w14:paraId="30529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170" w:type="dxa"/>
            <w:tcBorders>
              <w:top w:val="nil"/>
              <w:left w:val="nil"/>
              <w:bottom w:val="nil"/>
              <w:right w:val="nil"/>
            </w:tcBorders>
            <w:shd w:val="clear" w:color="000000" w:fill="FFFFFF"/>
            <w:noWrap/>
            <w:vAlign w:val="center"/>
            <w:hideMark/>
          </w:tcPr>
          <w:p w14:paraId="6B5F8D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2,928</w:t>
            </w:r>
          </w:p>
        </w:tc>
        <w:tc>
          <w:tcPr>
            <w:tcW w:w="1080" w:type="dxa"/>
            <w:tcBorders>
              <w:top w:val="nil"/>
              <w:left w:val="nil"/>
              <w:bottom w:val="nil"/>
              <w:right w:val="nil"/>
            </w:tcBorders>
            <w:shd w:val="clear" w:color="000000" w:fill="FFFFFF"/>
            <w:noWrap/>
            <w:vAlign w:val="center"/>
            <w:hideMark/>
          </w:tcPr>
          <w:p w14:paraId="4BD0FD9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42</w:t>
            </w:r>
          </w:p>
        </w:tc>
        <w:tc>
          <w:tcPr>
            <w:tcW w:w="1620" w:type="dxa"/>
            <w:tcBorders>
              <w:top w:val="nil"/>
              <w:left w:val="nil"/>
              <w:bottom w:val="nil"/>
              <w:right w:val="nil"/>
            </w:tcBorders>
            <w:shd w:val="clear" w:color="000000" w:fill="FFFFFF"/>
            <w:noWrap/>
            <w:vAlign w:val="center"/>
            <w:hideMark/>
          </w:tcPr>
          <w:p w14:paraId="2B9E7D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1,622</w:t>
            </w:r>
          </w:p>
        </w:tc>
        <w:tc>
          <w:tcPr>
            <w:tcW w:w="1080" w:type="dxa"/>
            <w:tcBorders>
              <w:top w:val="nil"/>
              <w:left w:val="nil"/>
              <w:bottom w:val="nil"/>
              <w:right w:val="nil"/>
            </w:tcBorders>
            <w:shd w:val="clear" w:color="000000" w:fill="FFFFFF"/>
            <w:noWrap/>
            <w:vAlign w:val="center"/>
            <w:hideMark/>
          </w:tcPr>
          <w:p w14:paraId="7A330F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13E9DAF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1,306</w:t>
            </w:r>
          </w:p>
        </w:tc>
      </w:tr>
      <w:tr w:rsidR="00001C11" w:rsidRPr="00001C11" w14:paraId="0B97FA47" w14:textId="77777777" w:rsidTr="00001C11">
        <w:trPr>
          <w:trHeight w:val="290"/>
        </w:trPr>
        <w:tc>
          <w:tcPr>
            <w:tcW w:w="596" w:type="dxa"/>
            <w:tcBorders>
              <w:top w:val="nil"/>
              <w:left w:val="nil"/>
              <w:bottom w:val="nil"/>
              <w:right w:val="nil"/>
            </w:tcBorders>
            <w:shd w:val="clear" w:color="000000" w:fill="FFFFFF"/>
            <w:noWrap/>
            <w:vAlign w:val="center"/>
            <w:hideMark/>
          </w:tcPr>
          <w:p w14:paraId="4E0A0ED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1984</w:t>
            </w:r>
          </w:p>
        </w:tc>
        <w:tc>
          <w:tcPr>
            <w:tcW w:w="1114" w:type="dxa"/>
            <w:tcBorders>
              <w:top w:val="nil"/>
              <w:left w:val="nil"/>
              <w:bottom w:val="nil"/>
              <w:right w:val="nil"/>
            </w:tcBorders>
            <w:shd w:val="clear" w:color="000000" w:fill="FFFFFF"/>
            <w:noWrap/>
            <w:vAlign w:val="center"/>
            <w:hideMark/>
          </w:tcPr>
          <w:p w14:paraId="72E8074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170" w:type="dxa"/>
            <w:tcBorders>
              <w:top w:val="nil"/>
              <w:left w:val="nil"/>
              <w:bottom w:val="nil"/>
              <w:right w:val="nil"/>
            </w:tcBorders>
            <w:shd w:val="clear" w:color="000000" w:fill="FFFFFF"/>
            <w:noWrap/>
            <w:vAlign w:val="center"/>
            <w:hideMark/>
          </w:tcPr>
          <w:p w14:paraId="4A6BF8F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5,684</w:t>
            </w:r>
          </w:p>
        </w:tc>
        <w:tc>
          <w:tcPr>
            <w:tcW w:w="1080" w:type="dxa"/>
            <w:tcBorders>
              <w:top w:val="nil"/>
              <w:left w:val="nil"/>
              <w:bottom w:val="nil"/>
              <w:right w:val="nil"/>
            </w:tcBorders>
            <w:shd w:val="clear" w:color="000000" w:fill="FFFFFF"/>
            <w:noWrap/>
            <w:vAlign w:val="center"/>
            <w:hideMark/>
          </w:tcPr>
          <w:p w14:paraId="2B3B3B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620" w:type="dxa"/>
            <w:tcBorders>
              <w:top w:val="nil"/>
              <w:left w:val="nil"/>
              <w:bottom w:val="nil"/>
              <w:right w:val="nil"/>
            </w:tcBorders>
            <w:shd w:val="clear" w:color="000000" w:fill="FFFFFF"/>
            <w:noWrap/>
            <w:vAlign w:val="center"/>
            <w:hideMark/>
          </w:tcPr>
          <w:p w14:paraId="1A6E3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3,522</w:t>
            </w:r>
          </w:p>
        </w:tc>
        <w:tc>
          <w:tcPr>
            <w:tcW w:w="1080" w:type="dxa"/>
            <w:tcBorders>
              <w:top w:val="nil"/>
              <w:left w:val="nil"/>
              <w:bottom w:val="nil"/>
              <w:right w:val="nil"/>
            </w:tcBorders>
            <w:shd w:val="clear" w:color="000000" w:fill="FFFFFF"/>
            <w:noWrap/>
            <w:vAlign w:val="center"/>
            <w:hideMark/>
          </w:tcPr>
          <w:p w14:paraId="11CD50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w:t>
            </w:r>
          </w:p>
        </w:tc>
        <w:tc>
          <w:tcPr>
            <w:tcW w:w="1440" w:type="dxa"/>
            <w:tcBorders>
              <w:top w:val="nil"/>
              <w:left w:val="nil"/>
              <w:bottom w:val="nil"/>
              <w:right w:val="nil"/>
            </w:tcBorders>
            <w:shd w:val="clear" w:color="000000" w:fill="FFFFFF"/>
            <w:noWrap/>
            <w:vAlign w:val="center"/>
            <w:hideMark/>
          </w:tcPr>
          <w:p w14:paraId="0C89553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2,162</w:t>
            </w:r>
          </w:p>
        </w:tc>
      </w:tr>
      <w:tr w:rsidR="00001C11" w:rsidRPr="00001C11" w14:paraId="6459959D" w14:textId="77777777" w:rsidTr="00001C11">
        <w:trPr>
          <w:trHeight w:val="290"/>
        </w:trPr>
        <w:tc>
          <w:tcPr>
            <w:tcW w:w="596" w:type="dxa"/>
            <w:tcBorders>
              <w:top w:val="nil"/>
              <w:left w:val="nil"/>
              <w:bottom w:val="nil"/>
              <w:right w:val="nil"/>
            </w:tcBorders>
            <w:shd w:val="clear" w:color="000000" w:fill="FFFFFF"/>
            <w:noWrap/>
            <w:vAlign w:val="center"/>
            <w:hideMark/>
          </w:tcPr>
          <w:p w14:paraId="6069259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1985</w:t>
            </w:r>
          </w:p>
        </w:tc>
        <w:tc>
          <w:tcPr>
            <w:tcW w:w="1114" w:type="dxa"/>
            <w:tcBorders>
              <w:top w:val="nil"/>
              <w:left w:val="nil"/>
              <w:bottom w:val="nil"/>
              <w:right w:val="nil"/>
            </w:tcBorders>
            <w:shd w:val="clear" w:color="000000" w:fill="FFFFFF"/>
            <w:noWrap/>
            <w:vAlign w:val="center"/>
            <w:hideMark/>
          </w:tcPr>
          <w:p w14:paraId="3CD4341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152</w:t>
            </w:r>
          </w:p>
        </w:tc>
        <w:tc>
          <w:tcPr>
            <w:tcW w:w="1170" w:type="dxa"/>
            <w:tcBorders>
              <w:top w:val="nil"/>
              <w:left w:val="nil"/>
              <w:bottom w:val="nil"/>
              <w:right w:val="nil"/>
            </w:tcBorders>
            <w:shd w:val="clear" w:color="000000" w:fill="FFFFFF"/>
            <w:noWrap/>
            <w:vAlign w:val="center"/>
            <w:hideMark/>
          </w:tcPr>
          <w:p w14:paraId="33DEA0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7,172</w:t>
            </w:r>
          </w:p>
        </w:tc>
        <w:tc>
          <w:tcPr>
            <w:tcW w:w="1080" w:type="dxa"/>
            <w:tcBorders>
              <w:top w:val="nil"/>
              <w:left w:val="nil"/>
              <w:bottom w:val="nil"/>
              <w:right w:val="nil"/>
            </w:tcBorders>
            <w:shd w:val="clear" w:color="000000" w:fill="FFFFFF"/>
            <w:noWrap/>
            <w:vAlign w:val="center"/>
            <w:hideMark/>
          </w:tcPr>
          <w:p w14:paraId="7EBC980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w:t>
            </w:r>
          </w:p>
        </w:tc>
        <w:tc>
          <w:tcPr>
            <w:tcW w:w="1620" w:type="dxa"/>
            <w:tcBorders>
              <w:top w:val="nil"/>
              <w:left w:val="nil"/>
              <w:bottom w:val="nil"/>
              <w:right w:val="nil"/>
            </w:tcBorders>
            <w:shd w:val="clear" w:color="000000" w:fill="FFFFFF"/>
            <w:noWrap/>
            <w:vAlign w:val="center"/>
            <w:hideMark/>
          </w:tcPr>
          <w:p w14:paraId="24208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4,067</w:t>
            </w:r>
          </w:p>
        </w:tc>
        <w:tc>
          <w:tcPr>
            <w:tcW w:w="1080" w:type="dxa"/>
            <w:tcBorders>
              <w:top w:val="nil"/>
              <w:left w:val="nil"/>
              <w:bottom w:val="nil"/>
              <w:right w:val="nil"/>
            </w:tcBorders>
            <w:shd w:val="clear" w:color="000000" w:fill="FFFFFF"/>
            <w:noWrap/>
            <w:vAlign w:val="center"/>
            <w:hideMark/>
          </w:tcPr>
          <w:p w14:paraId="0F5907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440" w:type="dxa"/>
            <w:tcBorders>
              <w:top w:val="nil"/>
              <w:left w:val="nil"/>
              <w:bottom w:val="nil"/>
              <w:right w:val="nil"/>
            </w:tcBorders>
            <w:shd w:val="clear" w:color="000000" w:fill="FFFFFF"/>
            <w:noWrap/>
            <w:vAlign w:val="center"/>
            <w:hideMark/>
          </w:tcPr>
          <w:p w14:paraId="6586182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3,105</w:t>
            </w:r>
          </w:p>
        </w:tc>
      </w:tr>
      <w:tr w:rsidR="00001C11" w:rsidRPr="00001C11" w14:paraId="04DE3CC3" w14:textId="77777777" w:rsidTr="00001C11">
        <w:trPr>
          <w:trHeight w:val="290"/>
        </w:trPr>
        <w:tc>
          <w:tcPr>
            <w:tcW w:w="596" w:type="dxa"/>
            <w:tcBorders>
              <w:top w:val="nil"/>
              <w:left w:val="nil"/>
              <w:bottom w:val="nil"/>
              <w:right w:val="nil"/>
            </w:tcBorders>
            <w:shd w:val="clear" w:color="000000" w:fill="FFFFFF"/>
            <w:noWrap/>
            <w:vAlign w:val="center"/>
            <w:hideMark/>
          </w:tcPr>
          <w:p w14:paraId="5BCD95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1986</w:t>
            </w:r>
          </w:p>
        </w:tc>
        <w:tc>
          <w:tcPr>
            <w:tcW w:w="1114" w:type="dxa"/>
            <w:tcBorders>
              <w:top w:val="nil"/>
              <w:left w:val="nil"/>
              <w:bottom w:val="nil"/>
              <w:right w:val="nil"/>
            </w:tcBorders>
            <w:shd w:val="clear" w:color="000000" w:fill="FFFFFF"/>
            <w:noWrap/>
            <w:vAlign w:val="center"/>
            <w:hideMark/>
          </w:tcPr>
          <w:p w14:paraId="78DEFE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w:t>
            </w:r>
          </w:p>
        </w:tc>
        <w:tc>
          <w:tcPr>
            <w:tcW w:w="1170" w:type="dxa"/>
            <w:tcBorders>
              <w:top w:val="nil"/>
              <w:left w:val="nil"/>
              <w:bottom w:val="nil"/>
              <w:right w:val="nil"/>
            </w:tcBorders>
            <w:shd w:val="clear" w:color="000000" w:fill="FFFFFF"/>
            <w:noWrap/>
            <w:vAlign w:val="center"/>
            <w:hideMark/>
          </w:tcPr>
          <w:p w14:paraId="1DE233A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714</w:t>
            </w:r>
          </w:p>
        </w:tc>
        <w:tc>
          <w:tcPr>
            <w:tcW w:w="1080" w:type="dxa"/>
            <w:tcBorders>
              <w:top w:val="nil"/>
              <w:left w:val="nil"/>
              <w:bottom w:val="nil"/>
              <w:right w:val="nil"/>
            </w:tcBorders>
            <w:shd w:val="clear" w:color="000000" w:fill="FFFFFF"/>
            <w:noWrap/>
            <w:vAlign w:val="center"/>
            <w:hideMark/>
          </w:tcPr>
          <w:p w14:paraId="09E44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w:t>
            </w:r>
          </w:p>
        </w:tc>
        <w:tc>
          <w:tcPr>
            <w:tcW w:w="1620" w:type="dxa"/>
            <w:tcBorders>
              <w:top w:val="nil"/>
              <w:left w:val="nil"/>
              <w:bottom w:val="nil"/>
              <w:right w:val="nil"/>
            </w:tcBorders>
            <w:shd w:val="clear" w:color="000000" w:fill="FFFFFF"/>
            <w:noWrap/>
            <w:vAlign w:val="center"/>
            <w:hideMark/>
          </w:tcPr>
          <w:p w14:paraId="15DA6C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080" w:type="dxa"/>
            <w:tcBorders>
              <w:top w:val="nil"/>
              <w:left w:val="nil"/>
              <w:bottom w:val="nil"/>
              <w:right w:val="nil"/>
            </w:tcBorders>
            <w:shd w:val="clear" w:color="000000" w:fill="FFFFFF"/>
            <w:noWrap/>
            <w:vAlign w:val="center"/>
            <w:hideMark/>
          </w:tcPr>
          <w:p w14:paraId="7773B01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w:t>
            </w:r>
          </w:p>
        </w:tc>
        <w:tc>
          <w:tcPr>
            <w:tcW w:w="1440" w:type="dxa"/>
            <w:tcBorders>
              <w:top w:val="nil"/>
              <w:left w:val="nil"/>
              <w:bottom w:val="nil"/>
              <w:right w:val="nil"/>
            </w:tcBorders>
            <w:shd w:val="clear" w:color="000000" w:fill="FFFFFF"/>
            <w:noWrap/>
            <w:vAlign w:val="center"/>
            <w:hideMark/>
          </w:tcPr>
          <w:p w14:paraId="2C383F3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323</w:t>
            </w:r>
          </w:p>
        </w:tc>
      </w:tr>
      <w:tr w:rsidR="00001C11" w:rsidRPr="00001C11" w14:paraId="299EA096" w14:textId="77777777" w:rsidTr="00001C11">
        <w:trPr>
          <w:trHeight w:val="290"/>
        </w:trPr>
        <w:tc>
          <w:tcPr>
            <w:tcW w:w="596" w:type="dxa"/>
            <w:tcBorders>
              <w:top w:val="nil"/>
              <w:left w:val="nil"/>
              <w:bottom w:val="nil"/>
              <w:right w:val="nil"/>
            </w:tcBorders>
            <w:shd w:val="clear" w:color="000000" w:fill="FFFFFF"/>
            <w:noWrap/>
            <w:vAlign w:val="center"/>
            <w:hideMark/>
          </w:tcPr>
          <w:p w14:paraId="5CCDAA2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1987</w:t>
            </w:r>
          </w:p>
        </w:tc>
        <w:tc>
          <w:tcPr>
            <w:tcW w:w="1114" w:type="dxa"/>
            <w:tcBorders>
              <w:top w:val="nil"/>
              <w:left w:val="nil"/>
              <w:bottom w:val="nil"/>
              <w:right w:val="nil"/>
            </w:tcBorders>
            <w:shd w:val="clear" w:color="000000" w:fill="FFFFFF"/>
            <w:noWrap/>
            <w:vAlign w:val="center"/>
            <w:hideMark/>
          </w:tcPr>
          <w:p w14:paraId="5905858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170" w:type="dxa"/>
            <w:tcBorders>
              <w:top w:val="nil"/>
              <w:left w:val="nil"/>
              <w:bottom w:val="nil"/>
              <w:right w:val="nil"/>
            </w:tcBorders>
            <w:shd w:val="clear" w:color="000000" w:fill="FFFFFF"/>
            <w:noWrap/>
            <w:vAlign w:val="center"/>
            <w:hideMark/>
          </w:tcPr>
          <w:p w14:paraId="43E0E42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4,075</w:t>
            </w:r>
          </w:p>
        </w:tc>
        <w:tc>
          <w:tcPr>
            <w:tcW w:w="1080" w:type="dxa"/>
            <w:tcBorders>
              <w:top w:val="nil"/>
              <w:left w:val="nil"/>
              <w:bottom w:val="nil"/>
              <w:right w:val="nil"/>
            </w:tcBorders>
            <w:shd w:val="clear" w:color="000000" w:fill="FFFFFF"/>
            <w:noWrap/>
            <w:vAlign w:val="center"/>
            <w:hideMark/>
          </w:tcPr>
          <w:p w14:paraId="259CE6D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620" w:type="dxa"/>
            <w:tcBorders>
              <w:top w:val="nil"/>
              <w:left w:val="nil"/>
              <w:bottom w:val="nil"/>
              <w:right w:val="nil"/>
            </w:tcBorders>
            <w:shd w:val="clear" w:color="000000" w:fill="FFFFFF"/>
            <w:noWrap/>
            <w:vAlign w:val="center"/>
            <w:hideMark/>
          </w:tcPr>
          <w:p w14:paraId="0F515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1,697</w:t>
            </w:r>
          </w:p>
        </w:tc>
        <w:tc>
          <w:tcPr>
            <w:tcW w:w="1080" w:type="dxa"/>
            <w:tcBorders>
              <w:top w:val="nil"/>
              <w:left w:val="nil"/>
              <w:bottom w:val="nil"/>
              <w:right w:val="nil"/>
            </w:tcBorders>
            <w:shd w:val="clear" w:color="000000" w:fill="FFFFFF"/>
            <w:noWrap/>
            <w:vAlign w:val="center"/>
            <w:hideMark/>
          </w:tcPr>
          <w:p w14:paraId="3FB9AE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40</w:t>
            </w:r>
          </w:p>
        </w:tc>
        <w:tc>
          <w:tcPr>
            <w:tcW w:w="1440" w:type="dxa"/>
            <w:tcBorders>
              <w:top w:val="nil"/>
              <w:left w:val="nil"/>
              <w:bottom w:val="nil"/>
              <w:right w:val="nil"/>
            </w:tcBorders>
            <w:shd w:val="clear" w:color="000000" w:fill="FFFFFF"/>
            <w:noWrap/>
            <w:vAlign w:val="center"/>
            <w:hideMark/>
          </w:tcPr>
          <w:p w14:paraId="516EFA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2,378</w:t>
            </w:r>
          </w:p>
        </w:tc>
      </w:tr>
      <w:tr w:rsidR="00001C11" w:rsidRPr="00001C11" w14:paraId="2E28D7AE" w14:textId="77777777" w:rsidTr="00001C11">
        <w:trPr>
          <w:trHeight w:val="290"/>
        </w:trPr>
        <w:tc>
          <w:tcPr>
            <w:tcW w:w="596" w:type="dxa"/>
            <w:tcBorders>
              <w:top w:val="nil"/>
              <w:left w:val="nil"/>
              <w:bottom w:val="nil"/>
              <w:right w:val="nil"/>
            </w:tcBorders>
            <w:shd w:val="clear" w:color="000000" w:fill="FFFFFF"/>
            <w:noWrap/>
            <w:vAlign w:val="center"/>
            <w:hideMark/>
          </w:tcPr>
          <w:p w14:paraId="45835F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1988</w:t>
            </w:r>
          </w:p>
        </w:tc>
        <w:tc>
          <w:tcPr>
            <w:tcW w:w="1114" w:type="dxa"/>
            <w:tcBorders>
              <w:top w:val="nil"/>
              <w:left w:val="nil"/>
              <w:bottom w:val="nil"/>
              <w:right w:val="nil"/>
            </w:tcBorders>
            <w:shd w:val="clear" w:color="000000" w:fill="FFFFFF"/>
            <w:noWrap/>
            <w:vAlign w:val="center"/>
            <w:hideMark/>
          </w:tcPr>
          <w:p w14:paraId="5BF676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166</w:t>
            </w:r>
          </w:p>
        </w:tc>
        <w:tc>
          <w:tcPr>
            <w:tcW w:w="1170" w:type="dxa"/>
            <w:tcBorders>
              <w:top w:val="nil"/>
              <w:left w:val="nil"/>
              <w:bottom w:val="nil"/>
              <w:right w:val="nil"/>
            </w:tcBorders>
            <w:shd w:val="clear" w:color="000000" w:fill="FFFFFF"/>
            <w:noWrap/>
            <w:vAlign w:val="center"/>
            <w:hideMark/>
          </w:tcPr>
          <w:p w14:paraId="192810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15,083</w:t>
            </w:r>
          </w:p>
        </w:tc>
        <w:tc>
          <w:tcPr>
            <w:tcW w:w="1080" w:type="dxa"/>
            <w:tcBorders>
              <w:top w:val="nil"/>
              <w:left w:val="nil"/>
              <w:bottom w:val="nil"/>
              <w:right w:val="nil"/>
            </w:tcBorders>
            <w:shd w:val="clear" w:color="000000" w:fill="FFFFFF"/>
            <w:noWrap/>
            <w:vAlign w:val="center"/>
            <w:hideMark/>
          </w:tcPr>
          <w:p w14:paraId="311D211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620" w:type="dxa"/>
            <w:tcBorders>
              <w:top w:val="nil"/>
              <w:left w:val="nil"/>
              <w:bottom w:val="nil"/>
              <w:right w:val="nil"/>
            </w:tcBorders>
            <w:shd w:val="clear" w:color="000000" w:fill="FFFFFF"/>
            <w:noWrap/>
            <w:vAlign w:val="center"/>
            <w:hideMark/>
          </w:tcPr>
          <w:p w14:paraId="458B71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6,612</w:t>
            </w:r>
          </w:p>
        </w:tc>
        <w:tc>
          <w:tcPr>
            <w:tcW w:w="1080" w:type="dxa"/>
            <w:tcBorders>
              <w:top w:val="nil"/>
              <w:left w:val="nil"/>
              <w:bottom w:val="nil"/>
              <w:right w:val="nil"/>
            </w:tcBorders>
            <w:shd w:val="clear" w:color="000000" w:fill="FFFFFF"/>
            <w:noWrap/>
            <w:vAlign w:val="center"/>
            <w:hideMark/>
          </w:tcPr>
          <w:p w14:paraId="119CAE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w:t>
            </w:r>
          </w:p>
        </w:tc>
        <w:tc>
          <w:tcPr>
            <w:tcW w:w="1440" w:type="dxa"/>
            <w:tcBorders>
              <w:top w:val="nil"/>
              <w:left w:val="nil"/>
              <w:bottom w:val="nil"/>
              <w:right w:val="nil"/>
            </w:tcBorders>
            <w:shd w:val="clear" w:color="000000" w:fill="FFFFFF"/>
            <w:noWrap/>
            <w:vAlign w:val="center"/>
            <w:hideMark/>
          </w:tcPr>
          <w:p w14:paraId="42E389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8,471</w:t>
            </w:r>
          </w:p>
        </w:tc>
      </w:tr>
      <w:tr w:rsidR="00001C11" w:rsidRPr="00001C11" w14:paraId="41997BC3" w14:textId="77777777" w:rsidTr="00001C11">
        <w:trPr>
          <w:trHeight w:val="290"/>
        </w:trPr>
        <w:tc>
          <w:tcPr>
            <w:tcW w:w="596" w:type="dxa"/>
            <w:tcBorders>
              <w:top w:val="nil"/>
              <w:left w:val="nil"/>
              <w:bottom w:val="nil"/>
              <w:right w:val="nil"/>
            </w:tcBorders>
            <w:shd w:val="clear" w:color="000000" w:fill="FFFFFF"/>
            <w:noWrap/>
            <w:vAlign w:val="center"/>
            <w:hideMark/>
          </w:tcPr>
          <w:p w14:paraId="6FE6FF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1989</w:t>
            </w:r>
          </w:p>
        </w:tc>
        <w:tc>
          <w:tcPr>
            <w:tcW w:w="1114" w:type="dxa"/>
            <w:tcBorders>
              <w:top w:val="nil"/>
              <w:left w:val="nil"/>
              <w:bottom w:val="nil"/>
              <w:right w:val="nil"/>
            </w:tcBorders>
            <w:shd w:val="clear" w:color="000000" w:fill="FFFFFF"/>
            <w:noWrap/>
            <w:vAlign w:val="center"/>
            <w:hideMark/>
          </w:tcPr>
          <w:p w14:paraId="0BF35A7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170" w:type="dxa"/>
            <w:tcBorders>
              <w:top w:val="nil"/>
              <w:left w:val="nil"/>
              <w:bottom w:val="nil"/>
              <w:right w:val="nil"/>
            </w:tcBorders>
            <w:shd w:val="clear" w:color="000000" w:fill="FFFFFF"/>
            <w:noWrap/>
            <w:vAlign w:val="center"/>
            <w:hideMark/>
          </w:tcPr>
          <w:p w14:paraId="11E362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10,216</w:t>
            </w:r>
          </w:p>
        </w:tc>
        <w:tc>
          <w:tcPr>
            <w:tcW w:w="1080" w:type="dxa"/>
            <w:tcBorders>
              <w:top w:val="nil"/>
              <w:left w:val="nil"/>
              <w:bottom w:val="nil"/>
              <w:right w:val="nil"/>
            </w:tcBorders>
            <w:shd w:val="clear" w:color="000000" w:fill="FFFFFF"/>
            <w:noWrap/>
            <w:vAlign w:val="center"/>
            <w:hideMark/>
          </w:tcPr>
          <w:p w14:paraId="5B3645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w:t>
            </w:r>
          </w:p>
        </w:tc>
        <w:tc>
          <w:tcPr>
            <w:tcW w:w="1620" w:type="dxa"/>
            <w:tcBorders>
              <w:top w:val="nil"/>
              <w:left w:val="nil"/>
              <w:bottom w:val="nil"/>
              <w:right w:val="nil"/>
            </w:tcBorders>
            <w:shd w:val="clear" w:color="000000" w:fill="FFFFFF"/>
            <w:noWrap/>
            <w:vAlign w:val="center"/>
            <w:hideMark/>
          </w:tcPr>
          <w:p w14:paraId="4C19D2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5,754</w:t>
            </w:r>
          </w:p>
        </w:tc>
        <w:tc>
          <w:tcPr>
            <w:tcW w:w="1080" w:type="dxa"/>
            <w:tcBorders>
              <w:top w:val="nil"/>
              <w:left w:val="nil"/>
              <w:bottom w:val="nil"/>
              <w:right w:val="nil"/>
            </w:tcBorders>
            <w:shd w:val="clear" w:color="000000" w:fill="FFFFFF"/>
            <w:noWrap/>
            <w:vAlign w:val="center"/>
            <w:hideMark/>
          </w:tcPr>
          <w:p w14:paraId="15BFC87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w:t>
            </w:r>
          </w:p>
        </w:tc>
        <w:tc>
          <w:tcPr>
            <w:tcW w:w="1440" w:type="dxa"/>
            <w:tcBorders>
              <w:top w:val="nil"/>
              <w:left w:val="nil"/>
              <w:bottom w:val="nil"/>
              <w:right w:val="nil"/>
            </w:tcBorders>
            <w:shd w:val="clear" w:color="000000" w:fill="FFFFFF"/>
            <w:noWrap/>
            <w:vAlign w:val="center"/>
            <w:hideMark/>
          </w:tcPr>
          <w:p w14:paraId="7979680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4,462</w:t>
            </w:r>
          </w:p>
        </w:tc>
      </w:tr>
      <w:tr w:rsidR="00001C11" w:rsidRPr="00001C11" w14:paraId="5AED93E7" w14:textId="77777777" w:rsidTr="00001C11">
        <w:trPr>
          <w:trHeight w:val="290"/>
        </w:trPr>
        <w:tc>
          <w:tcPr>
            <w:tcW w:w="596" w:type="dxa"/>
            <w:tcBorders>
              <w:top w:val="nil"/>
              <w:left w:val="nil"/>
              <w:bottom w:val="nil"/>
              <w:right w:val="nil"/>
            </w:tcBorders>
            <w:shd w:val="clear" w:color="000000" w:fill="FFFFFF"/>
            <w:noWrap/>
            <w:vAlign w:val="center"/>
            <w:hideMark/>
          </w:tcPr>
          <w:p w14:paraId="382DB4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1990</w:t>
            </w:r>
          </w:p>
        </w:tc>
        <w:tc>
          <w:tcPr>
            <w:tcW w:w="1114" w:type="dxa"/>
            <w:tcBorders>
              <w:top w:val="nil"/>
              <w:left w:val="nil"/>
              <w:bottom w:val="nil"/>
              <w:right w:val="nil"/>
            </w:tcBorders>
            <w:shd w:val="clear" w:color="000000" w:fill="FFFFFF"/>
            <w:noWrap/>
            <w:vAlign w:val="center"/>
            <w:hideMark/>
          </w:tcPr>
          <w:p w14:paraId="4C7D98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170" w:type="dxa"/>
            <w:tcBorders>
              <w:top w:val="nil"/>
              <w:left w:val="nil"/>
              <w:bottom w:val="nil"/>
              <w:right w:val="nil"/>
            </w:tcBorders>
            <w:shd w:val="clear" w:color="000000" w:fill="FFFFFF"/>
            <w:noWrap/>
            <w:vAlign w:val="center"/>
            <w:hideMark/>
          </w:tcPr>
          <w:p w14:paraId="0941EF4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4,870</w:t>
            </w:r>
          </w:p>
        </w:tc>
        <w:tc>
          <w:tcPr>
            <w:tcW w:w="1080" w:type="dxa"/>
            <w:tcBorders>
              <w:top w:val="nil"/>
              <w:left w:val="nil"/>
              <w:bottom w:val="nil"/>
              <w:right w:val="nil"/>
            </w:tcBorders>
            <w:shd w:val="clear" w:color="000000" w:fill="FFFFFF"/>
            <w:noWrap/>
            <w:vAlign w:val="center"/>
            <w:hideMark/>
          </w:tcPr>
          <w:p w14:paraId="4186111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72</w:t>
            </w:r>
          </w:p>
        </w:tc>
        <w:tc>
          <w:tcPr>
            <w:tcW w:w="1620" w:type="dxa"/>
            <w:tcBorders>
              <w:top w:val="nil"/>
              <w:left w:val="nil"/>
              <w:bottom w:val="nil"/>
              <w:right w:val="nil"/>
            </w:tcBorders>
            <w:shd w:val="clear" w:color="000000" w:fill="FFFFFF"/>
            <w:noWrap/>
            <w:vAlign w:val="center"/>
            <w:hideMark/>
          </w:tcPr>
          <w:p w14:paraId="4F4BBC4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2,434</w:t>
            </w:r>
          </w:p>
        </w:tc>
        <w:tc>
          <w:tcPr>
            <w:tcW w:w="1080" w:type="dxa"/>
            <w:tcBorders>
              <w:top w:val="nil"/>
              <w:left w:val="nil"/>
              <w:bottom w:val="nil"/>
              <w:right w:val="nil"/>
            </w:tcBorders>
            <w:shd w:val="clear" w:color="000000" w:fill="FFFFFF"/>
            <w:noWrap/>
            <w:vAlign w:val="center"/>
            <w:hideMark/>
          </w:tcPr>
          <w:p w14:paraId="278317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w:t>
            </w:r>
          </w:p>
        </w:tc>
        <w:tc>
          <w:tcPr>
            <w:tcW w:w="1440" w:type="dxa"/>
            <w:tcBorders>
              <w:top w:val="nil"/>
              <w:left w:val="nil"/>
              <w:bottom w:val="nil"/>
              <w:right w:val="nil"/>
            </w:tcBorders>
            <w:shd w:val="clear" w:color="000000" w:fill="FFFFFF"/>
            <w:noWrap/>
            <w:vAlign w:val="center"/>
            <w:hideMark/>
          </w:tcPr>
          <w:p w14:paraId="6B1D37A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r>
      <w:tr w:rsidR="00001C11" w:rsidRPr="00001C11" w14:paraId="2DF9CBE4" w14:textId="77777777" w:rsidTr="00001C11">
        <w:trPr>
          <w:trHeight w:val="290"/>
        </w:trPr>
        <w:tc>
          <w:tcPr>
            <w:tcW w:w="596" w:type="dxa"/>
            <w:tcBorders>
              <w:top w:val="nil"/>
              <w:left w:val="nil"/>
              <w:bottom w:val="nil"/>
              <w:right w:val="nil"/>
            </w:tcBorders>
            <w:shd w:val="clear" w:color="000000" w:fill="FFFFFF"/>
            <w:noWrap/>
            <w:vAlign w:val="center"/>
            <w:hideMark/>
          </w:tcPr>
          <w:p w14:paraId="674FFD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1991</w:t>
            </w:r>
          </w:p>
        </w:tc>
        <w:tc>
          <w:tcPr>
            <w:tcW w:w="1114" w:type="dxa"/>
            <w:tcBorders>
              <w:top w:val="nil"/>
              <w:left w:val="nil"/>
              <w:bottom w:val="nil"/>
              <w:right w:val="nil"/>
            </w:tcBorders>
            <w:shd w:val="clear" w:color="000000" w:fill="FFFFFF"/>
            <w:noWrap/>
            <w:vAlign w:val="center"/>
            <w:hideMark/>
          </w:tcPr>
          <w:p w14:paraId="02C1D4D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170" w:type="dxa"/>
            <w:tcBorders>
              <w:top w:val="nil"/>
              <w:left w:val="nil"/>
              <w:bottom w:val="nil"/>
              <w:right w:val="nil"/>
            </w:tcBorders>
            <w:shd w:val="clear" w:color="000000" w:fill="FFFFFF"/>
            <w:noWrap/>
            <w:vAlign w:val="center"/>
            <w:hideMark/>
          </w:tcPr>
          <w:p w14:paraId="611018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7,676</w:t>
            </w:r>
          </w:p>
        </w:tc>
        <w:tc>
          <w:tcPr>
            <w:tcW w:w="1080" w:type="dxa"/>
            <w:tcBorders>
              <w:top w:val="nil"/>
              <w:left w:val="nil"/>
              <w:bottom w:val="nil"/>
              <w:right w:val="nil"/>
            </w:tcBorders>
            <w:shd w:val="clear" w:color="000000" w:fill="FFFFFF"/>
            <w:noWrap/>
            <w:vAlign w:val="center"/>
            <w:hideMark/>
          </w:tcPr>
          <w:p w14:paraId="417B38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620" w:type="dxa"/>
            <w:tcBorders>
              <w:top w:val="nil"/>
              <w:left w:val="nil"/>
              <w:bottom w:val="nil"/>
              <w:right w:val="nil"/>
            </w:tcBorders>
            <w:shd w:val="clear" w:color="000000" w:fill="FFFFFF"/>
            <w:noWrap/>
            <w:vAlign w:val="center"/>
            <w:hideMark/>
          </w:tcPr>
          <w:p w14:paraId="2F43EC1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2,962</w:t>
            </w:r>
          </w:p>
        </w:tc>
        <w:tc>
          <w:tcPr>
            <w:tcW w:w="1080" w:type="dxa"/>
            <w:tcBorders>
              <w:top w:val="nil"/>
              <w:left w:val="nil"/>
              <w:bottom w:val="nil"/>
              <w:right w:val="nil"/>
            </w:tcBorders>
            <w:shd w:val="clear" w:color="000000" w:fill="FFFFFF"/>
            <w:noWrap/>
            <w:vAlign w:val="center"/>
            <w:hideMark/>
          </w:tcPr>
          <w:p w14:paraId="5BC5C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w:t>
            </w:r>
          </w:p>
        </w:tc>
        <w:tc>
          <w:tcPr>
            <w:tcW w:w="1440" w:type="dxa"/>
            <w:tcBorders>
              <w:top w:val="nil"/>
              <w:left w:val="nil"/>
              <w:bottom w:val="nil"/>
              <w:right w:val="nil"/>
            </w:tcBorders>
            <w:shd w:val="clear" w:color="000000" w:fill="FFFFFF"/>
            <w:noWrap/>
            <w:vAlign w:val="center"/>
            <w:hideMark/>
          </w:tcPr>
          <w:p w14:paraId="4E3DA54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4,714</w:t>
            </w:r>
          </w:p>
        </w:tc>
      </w:tr>
      <w:tr w:rsidR="00001C11" w:rsidRPr="00001C11" w14:paraId="0607576D" w14:textId="77777777" w:rsidTr="00001C11">
        <w:trPr>
          <w:trHeight w:val="290"/>
        </w:trPr>
        <w:tc>
          <w:tcPr>
            <w:tcW w:w="596" w:type="dxa"/>
            <w:tcBorders>
              <w:top w:val="nil"/>
              <w:left w:val="nil"/>
              <w:bottom w:val="nil"/>
              <w:right w:val="nil"/>
            </w:tcBorders>
            <w:shd w:val="clear" w:color="000000" w:fill="FFFFFF"/>
            <w:noWrap/>
            <w:vAlign w:val="center"/>
            <w:hideMark/>
          </w:tcPr>
          <w:p w14:paraId="630FA7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1992</w:t>
            </w:r>
          </w:p>
        </w:tc>
        <w:tc>
          <w:tcPr>
            <w:tcW w:w="1114" w:type="dxa"/>
            <w:tcBorders>
              <w:top w:val="nil"/>
              <w:left w:val="nil"/>
              <w:bottom w:val="nil"/>
              <w:right w:val="nil"/>
            </w:tcBorders>
            <w:shd w:val="clear" w:color="000000" w:fill="FFFFFF"/>
            <w:noWrap/>
            <w:vAlign w:val="center"/>
            <w:hideMark/>
          </w:tcPr>
          <w:p w14:paraId="6A96998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170" w:type="dxa"/>
            <w:tcBorders>
              <w:top w:val="nil"/>
              <w:left w:val="nil"/>
              <w:bottom w:val="nil"/>
              <w:right w:val="nil"/>
            </w:tcBorders>
            <w:shd w:val="clear" w:color="000000" w:fill="FFFFFF"/>
            <w:noWrap/>
            <w:vAlign w:val="center"/>
            <w:hideMark/>
          </w:tcPr>
          <w:p w14:paraId="2E8D7C5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910</w:t>
            </w:r>
          </w:p>
        </w:tc>
        <w:tc>
          <w:tcPr>
            <w:tcW w:w="1080" w:type="dxa"/>
            <w:tcBorders>
              <w:top w:val="nil"/>
              <w:left w:val="nil"/>
              <w:bottom w:val="nil"/>
              <w:right w:val="nil"/>
            </w:tcBorders>
            <w:shd w:val="clear" w:color="000000" w:fill="FFFFFF"/>
            <w:noWrap/>
            <w:vAlign w:val="center"/>
            <w:hideMark/>
          </w:tcPr>
          <w:p w14:paraId="04E889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620" w:type="dxa"/>
            <w:tcBorders>
              <w:top w:val="nil"/>
              <w:left w:val="nil"/>
              <w:bottom w:val="nil"/>
              <w:right w:val="nil"/>
            </w:tcBorders>
            <w:shd w:val="clear" w:color="000000" w:fill="FFFFFF"/>
            <w:noWrap/>
            <w:vAlign w:val="center"/>
            <w:hideMark/>
          </w:tcPr>
          <w:p w14:paraId="67EFB03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381</w:t>
            </w:r>
          </w:p>
        </w:tc>
        <w:tc>
          <w:tcPr>
            <w:tcW w:w="1080" w:type="dxa"/>
            <w:tcBorders>
              <w:top w:val="nil"/>
              <w:left w:val="nil"/>
              <w:bottom w:val="nil"/>
              <w:right w:val="nil"/>
            </w:tcBorders>
            <w:shd w:val="clear" w:color="000000" w:fill="FFFFFF"/>
            <w:noWrap/>
            <w:vAlign w:val="center"/>
            <w:hideMark/>
          </w:tcPr>
          <w:p w14:paraId="714726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w:t>
            </w:r>
          </w:p>
        </w:tc>
        <w:tc>
          <w:tcPr>
            <w:tcW w:w="1440" w:type="dxa"/>
            <w:tcBorders>
              <w:top w:val="nil"/>
              <w:left w:val="nil"/>
              <w:bottom w:val="nil"/>
              <w:right w:val="nil"/>
            </w:tcBorders>
            <w:shd w:val="clear" w:color="000000" w:fill="FFFFFF"/>
            <w:noWrap/>
            <w:vAlign w:val="center"/>
            <w:hideMark/>
          </w:tcPr>
          <w:p w14:paraId="51A019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529</w:t>
            </w:r>
          </w:p>
        </w:tc>
      </w:tr>
      <w:tr w:rsidR="00001C11" w:rsidRPr="00001C11" w14:paraId="04E8894B" w14:textId="77777777" w:rsidTr="00001C11">
        <w:trPr>
          <w:trHeight w:val="290"/>
        </w:trPr>
        <w:tc>
          <w:tcPr>
            <w:tcW w:w="596" w:type="dxa"/>
            <w:tcBorders>
              <w:top w:val="nil"/>
              <w:left w:val="nil"/>
              <w:bottom w:val="nil"/>
              <w:right w:val="nil"/>
            </w:tcBorders>
            <w:shd w:val="clear" w:color="000000" w:fill="FFFFFF"/>
            <w:noWrap/>
            <w:vAlign w:val="center"/>
            <w:hideMark/>
          </w:tcPr>
          <w:p w14:paraId="62B1B12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1993</w:t>
            </w:r>
          </w:p>
        </w:tc>
        <w:tc>
          <w:tcPr>
            <w:tcW w:w="1114" w:type="dxa"/>
            <w:tcBorders>
              <w:top w:val="nil"/>
              <w:left w:val="nil"/>
              <w:bottom w:val="nil"/>
              <w:right w:val="nil"/>
            </w:tcBorders>
            <w:shd w:val="clear" w:color="000000" w:fill="FFFFFF"/>
            <w:noWrap/>
            <w:vAlign w:val="center"/>
            <w:hideMark/>
          </w:tcPr>
          <w:p w14:paraId="55E747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170" w:type="dxa"/>
            <w:tcBorders>
              <w:top w:val="nil"/>
              <w:left w:val="nil"/>
              <w:bottom w:val="nil"/>
              <w:right w:val="nil"/>
            </w:tcBorders>
            <w:shd w:val="clear" w:color="000000" w:fill="FFFFFF"/>
            <w:noWrap/>
            <w:vAlign w:val="center"/>
            <w:hideMark/>
          </w:tcPr>
          <w:p w14:paraId="24BFC9A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4,829</w:t>
            </w:r>
          </w:p>
        </w:tc>
        <w:tc>
          <w:tcPr>
            <w:tcW w:w="1080" w:type="dxa"/>
            <w:tcBorders>
              <w:top w:val="nil"/>
              <w:left w:val="nil"/>
              <w:bottom w:val="nil"/>
              <w:right w:val="nil"/>
            </w:tcBorders>
            <w:shd w:val="clear" w:color="000000" w:fill="FFFFFF"/>
            <w:noWrap/>
            <w:vAlign w:val="center"/>
            <w:hideMark/>
          </w:tcPr>
          <w:p w14:paraId="6CA81B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620" w:type="dxa"/>
            <w:tcBorders>
              <w:top w:val="nil"/>
              <w:left w:val="nil"/>
              <w:bottom w:val="nil"/>
              <w:right w:val="nil"/>
            </w:tcBorders>
            <w:shd w:val="clear" w:color="000000" w:fill="FFFFFF"/>
            <w:noWrap/>
            <w:vAlign w:val="center"/>
            <w:hideMark/>
          </w:tcPr>
          <w:p w14:paraId="083220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2,646</w:t>
            </w:r>
          </w:p>
        </w:tc>
        <w:tc>
          <w:tcPr>
            <w:tcW w:w="1080" w:type="dxa"/>
            <w:tcBorders>
              <w:top w:val="nil"/>
              <w:left w:val="nil"/>
              <w:bottom w:val="nil"/>
              <w:right w:val="nil"/>
            </w:tcBorders>
            <w:shd w:val="clear" w:color="000000" w:fill="FFFFFF"/>
            <w:noWrap/>
            <w:vAlign w:val="center"/>
            <w:hideMark/>
          </w:tcPr>
          <w:p w14:paraId="06208B6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59</w:t>
            </w:r>
          </w:p>
        </w:tc>
        <w:tc>
          <w:tcPr>
            <w:tcW w:w="1440" w:type="dxa"/>
            <w:tcBorders>
              <w:top w:val="nil"/>
              <w:left w:val="nil"/>
              <w:bottom w:val="nil"/>
              <w:right w:val="nil"/>
            </w:tcBorders>
            <w:shd w:val="clear" w:color="000000" w:fill="FFFFFF"/>
            <w:noWrap/>
            <w:vAlign w:val="center"/>
            <w:hideMark/>
          </w:tcPr>
          <w:p w14:paraId="298F98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2,183</w:t>
            </w:r>
          </w:p>
        </w:tc>
      </w:tr>
      <w:tr w:rsidR="00001C11" w:rsidRPr="00001C11" w14:paraId="47A03C1D" w14:textId="77777777" w:rsidTr="00001C11">
        <w:trPr>
          <w:trHeight w:val="290"/>
        </w:trPr>
        <w:tc>
          <w:tcPr>
            <w:tcW w:w="596" w:type="dxa"/>
            <w:tcBorders>
              <w:top w:val="nil"/>
              <w:left w:val="nil"/>
              <w:bottom w:val="nil"/>
              <w:right w:val="nil"/>
            </w:tcBorders>
            <w:shd w:val="clear" w:color="000000" w:fill="FFFFFF"/>
            <w:noWrap/>
            <w:vAlign w:val="center"/>
            <w:hideMark/>
          </w:tcPr>
          <w:p w14:paraId="67E7B3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1994</w:t>
            </w:r>
          </w:p>
        </w:tc>
        <w:tc>
          <w:tcPr>
            <w:tcW w:w="1114" w:type="dxa"/>
            <w:tcBorders>
              <w:top w:val="nil"/>
              <w:left w:val="nil"/>
              <w:bottom w:val="nil"/>
              <w:right w:val="nil"/>
            </w:tcBorders>
            <w:shd w:val="clear" w:color="000000" w:fill="FFFFFF"/>
            <w:noWrap/>
            <w:vAlign w:val="center"/>
            <w:hideMark/>
          </w:tcPr>
          <w:p w14:paraId="3EDA2F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170" w:type="dxa"/>
            <w:tcBorders>
              <w:top w:val="nil"/>
              <w:left w:val="nil"/>
              <w:bottom w:val="nil"/>
              <w:right w:val="nil"/>
            </w:tcBorders>
            <w:shd w:val="clear" w:color="000000" w:fill="FFFFFF"/>
            <w:noWrap/>
            <w:vAlign w:val="center"/>
            <w:hideMark/>
          </w:tcPr>
          <w:p w14:paraId="536BFD8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7,728</w:t>
            </w:r>
          </w:p>
        </w:tc>
        <w:tc>
          <w:tcPr>
            <w:tcW w:w="1080" w:type="dxa"/>
            <w:tcBorders>
              <w:top w:val="nil"/>
              <w:left w:val="nil"/>
              <w:bottom w:val="nil"/>
              <w:right w:val="nil"/>
            </w:tcBorders>
            <w:shd w:val="clear" w:color="000000" w:fill="FFFFFF"/>
            <w:noWrap/>
            <w:vAlign w:val="center"/>
            <w:hideMark/>
          </w:tcPr>
          <w:p w14:paraId="70E999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w:t>
            </w:r>
          </w:p>
        </w:tc>
        <w:tc>
          <w:tcPr>
            <w:tcW w:w="1620" w:type="dxa"/>
            <w:tcBorders>
              <w:top w:val="nil"/>
              <w:left w:val="nil"/>
              <w:bottom w:val="nil"/>
              <w:right w:val="nil"/>
            </w:tcBorders>
            <w:shd w:val="clear" w:color="000000" w:fill="FFFFFF"/>
            <w:noWrap/>
            <w:vAlign w:val="center"/>
            <w:hideMark/>
          </w:tcPr>
          <w:p w14:paraId="4CC3054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3,392</w:t>
            </w:r>
          </w:p>
        </w:tc>
        <w:tc>
          <w:tcPr>
            <w:tcW w:w="1080" w:type="dxa"/>
            <w:tcBorders>
              <w:top w:val="nil"/>
              <w:left w:val="nil"/>
              <w:bottom w:val="nil"/>
              <w:right w:val="nil"/>
            </w:tcBorders>
            <w:shd w:val="clear" w:color="000000" w:fill="FFFFFF"/>
            <w:noWrap/>
            <w:vAlign w:val="center"/>
            <w:hideMark/>
          </w:tcPr>
          <w:p w14:paraId="70AEF32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w:t>
            </w:r>
          </w:p>
        </w:tc>
        <w:tc>
          <w:tcPr>
            <w:tcW w:w="1440" w:type="dxa"/>
            <w:tcBorders>
              <w:top w:val="nil"/>
              <w:left w:val="nil"/>
              <w:bottom w:val="nil"/>
              <w:right w:val="nil"/>
            </w:tcBorders>
            <w:shd w:val="clear" w:color="000000" w:fill="FFFFFF"/>
            <w:noWrap/>
            <w:vAlign w:val="center"/>
            <w:hideMark/>
          </w:tcPr>
          <w:p w14:paraId="02B3D2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4,336</w:t>
            </w:r>
          </w:p>
        </w:tc>
      </w:tr>
      <w:tr w:rsidR="00001C11" w:rsidRPr="00001C11" w14:paraId="16090DC9" w14:textId="77777777" w:rsidTr="00001C11">
        <w:trPr>
          <w:trHeight w:val="290"/>
        </w:trPr>
        <w:tc>
          <w:tcPr>
            <w:tcW w:w="596" w:type="dxa"/>
            <w:tcBorders>
              <w:top w:val="nil"/>
              <w:left w:val="nil"/>
              <w:bottom w:val="nil"/>
              <w:right w:val="nil"/>
            </w:tcBorders>
            <w:shd w:val="clear" w:color="000000" w:fill="FFFFFF"/>
            <w:noWrap/>
            <w:vAlign w:val="center"/>
            <w:hideMark/>
          </w:tcPr>
          <w:p w14:paraId="692F11C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1995</w:t>
            </w:r>
          </w:p>
        </w:tc>
        <w:tc>
          <w:tcPr>
            <w:tcW w:w="1114" w:type="dxa"/>
            <w:tcBorders>
              <w:top w:val="nil"/>
              <w:left w:val="nil"/>
              <w:bottom w:val="nil"/>
              <w:right w:val="nil"/>
            </w:tcBorders>
            <w:shd w:val="clear" w:color="000000" w:fill="FFFFFF"/>
            <w:noWrap/>
            <w:vAlign w:val="center"/>
            <w:hideMark/>
          </w:tcPr>
          <w:p w14:paraId="4DCA100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170" w:type="dxa"/>
            <w:tcBorders>
              <w:top w:val="nil"/>
              <w:left w:val="nil"/>
              <w:bottom w:val="nil"/>
              <w:right w:val="nil"/>
            </w:tcBorders>
            <w:shd w:val="clear" w:color="000000" w:fill="FFFFFF"/>
            <w:noWrap/>
            <w:vAlign w:val="center"/>
            <w:hideMark/>
          </w:tcPr>
          <w:p w14:paraId="5BD6C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10,227</w:t>
            </w:r>
          </w:p>
        </w:tc>
        <w:tc>
          <w:tcPr>
            <w:tcW w:w="1080" w:type="dxa"/>
            <w:tcBorders>
              <w:top w:val="nil"/>
              <w:left w:val="nil"/>
              <w:bottom w:val="nil"/>
              <w:right w:val="nil"/>
            </w:tcBorders>
            <w:shd w:val="clear" w:color="000000" w:fill="FFFFFF"/>
            <w:noWrap/>
            <w:vAlign w:val="center"/>
            <w:hideMark/>
          </w:tcPr>
          <w:p w14:paraId="589954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620" w:type="dxa"/>
            <w:tcBorders>
              <w:top w:val="nil"/>
              <w:left w:val="nil"/>
              <w:bottom w:val="nil"/>
              <w:right w:val="nil"/>
            </w:tcBorders>
            <w:shd w:val="clear" w:color="000000" w:fill="FFFFFF"/>
            <w:noWrap/>
            <w:vAlign w:val="center"/>
            <w:hideMark/>
          </w:tcPr>
          <w:p w14:paraId="0D48AD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5,464</w:t>
            </w:r>
          </w:p>
        </w:tc>
        <w:tc>
          <w:tcPr>
            <w:tcW w:w="1080" w:type="dxa"/>
            <w:tcBorders>
              <w:top w:val="nil"/>
              <w:left w:val="nil"/>
              <w:bottom w:val="nil"/>
              <w:right w:val="nil"/>
            </w:tcBorders>
            <w:shd w:val="clear" w:color="000000" w:fill="FFFFFF"/>
            <w:noWrap/>
            <w:vAlign w:val="center"/>
            <w:hideMark/>
          </w:tcPr>
          <w:p w14:paraId="3843EA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127</w:t>
            </w:r>
          </w:p>
        </w:tc>
        <w:tc>
          <w:tcPr>
            <w:tcW w:w="1440" w:type="dxa"/>
            <w:tcBorders>
              <w:top w:val="nil"/>
              <w:left w:val="nil"/>
              <w:bottom w:val="nil"/>
              <w:right w:val="nil"/>
            </w:tcBorders>
            <w:shd w:val="clear" w:color="000000" w:fill="FFFFFF"/>
            <w:noWrap/>
            <w:vAlign w:val="center"/>
            <w:hideMark/>
          </w:tcPr>
          <w:p w14:paraId="209883E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4,763</w:t>
            </w:r>
          </w:p>
        </w:tc>
      </w:tr>
      <w:tr w:rsidR="00001C11" w:rsidRPr="00001C11" w14:paraId="5783B177" w14:textId="77777777" w:rsidTr="00001C11">
        <w:trPr>
          <w:trHeight w:val="290"/>
        </w:trPr>
        <w:tc>
          <w:tcPr>
            <w:tcW w:w="596" w:type="dxa"/>
            <w:tcBorders>
              <w:top w:val="nil"/>
              <w:left w:val="nil"/>
              <w:bottom w:val="nil"/>
              <w:right w:val="nil"/>
            </w:tcBorders>
            <w:shd w:val="clear" w:color="000000" w:fill="FFFFFF"/>
            <w:noWrap/>
            <w:vAlign w:val="center"/>
            <w:hideMark/>
          </w:tcPr>
          <w:p w14:paraId="74629BD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114" w:type="dxa"/>
            <w:tcBorders>
              <w:top w:val="nil"/>
              <w:left w:val="nil"/>
              <w:bottom w:val="nil"/>
              <w:right w:val="nil"/>
            </w:tcBorders>
            <w:shd w:val="clear" w:color="000000" w:fill="FFFFFF"/>
            <w:noWrap/>
            <w:vAlign w:val="center"/>
            <w:hideMark/>
          </w:tcPr>
          <w:p w14:paraId="0600FC9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170" w:type="dxa"/>
            <w:tcBorders>
              <w:top w:val="nil"/>
              <w:left w:val="nil"/>
              <w:bottom w:val="nil"/>
              <w:right w:val="nil"/>
            </w:tcBorders>
            <w:shd w:val="clear" w:color="000000" w:fill="FFFFFF"/>
            <w:noWrap/>
            <w:vAlign w:val="center"/>
            <w:hideMark/>
          </w:tcPr>
          <w:p w14:paraId="6EE802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14,129</w:t>
            </w:r>
          </w:p>
        </w:tc>
        <w:tc>
          <w:tcPr>
            <w:tcW w:w="1080" w:type="dxa"/>
            <w:tcBorders>
              <w:top w:val="nil"/>
              <w:left w:val="nil"/>
              <w:bottom w:val="nil"/>
              <w:right w:val="nil"/>
            </w:tcBorders>
            <w:shd w:val="clear" w:color="000000" w:fill="FFFFFF"/>
            <w:noWrap/>
            <w:vAlign w:val="center"/>
            <w:hideMark/>
          </w:tcPr>
          <w:p w14:paraId="55BE79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w:t>
            </w:r>
          </w:p>
        </w:tc>
        <w:tc>
          <w:tcPr>
            <w:tcW w:w="1620" w:type="dxa"/>
            <w:tcBorders>
              <w:top w:val="nil"/>
              <w:left w:val="nil"/>
              <w:bottom w:val="nil"/>
              <w:right w:val="nil"/>
            </w:tcBorders>
            <w:shd w:val="clear" w:color="000000" w:fill="FFFFFF"/>
            <w:noWrap/>
            <w:vAlign w:val="center"/>
            <w:hideMark/>
          </w:tcPr>
          <w:p w14:paraId="073FB0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7,075</w:t>
            </w:r>
          </w:p>
        </w:tc>
        <w:tc>
          <w:tcPr>
            <w:tcW w:w="1080" w:type="dxa"/>
            <w:tcBorders>
              <w:top w:val="nil"/>
              <w:left w:val="nil"/>
              <w:bottom w:val="nil"/>
              <w:right w:val="nil"/>
            </w:tcBorders>
            <w:shd w:val="clear" w:color="000000" w:fill="FFFFFF"/>
            <w:noWrap/>
            <w:vAlign w:val="center"/>
            <w:hideMark/>
          </w:tcPr>
          <w:p w14:paraId="317516E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241</w:t>
            </w:r>
          </w:p>
        </w:tc>
        <w:tc>
          <w:tcPr>
            <w:tcW w:w="1440" w:type="dxa"/>
            <w:tcBorders>
              <w:top w:val="nil"/>
              <w:left w:val="nil"/>
              <w:bottom w:val="nil"/>
              <w:right w:val="nil"/>
            </w:tcBorders>
            <w:shd w:val="clear" w:color="000000" w:fill="FFFFFF"/>
            <w:noWrap/>
            <w:vAlign w:val="center"/>
            <w:hideMark/>
          </w:tcPr>
          <w:p w14:paraId="73FD4D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7,054</w:t>
            </w:r>
          </w:p>
        </w:tc>
      </w:tr>
      <w:tr w:rsidR="00001C11" w:rsidRPr="00001C11" w14:paraId="6B87189E" w14:textId="77777777" w:rsidTr="00001C11">
        <w:trPr>
          <w:trHeight w:val="290"/>
        </w:trPr>
        <w:tc>
          <w:tcPr>
            <w:tcW w:w="596" w:type="dxa"/>
            <w:tcBorders>
              <w:top w:val="nil"/>
              <w:left w:val="nil"/>
              <w:bottom w:val="nil"/>
              <w:right w:val="nil"/>
            </w:tcBorders>
            <w:shd w:val="clear" w:color="000000" w:fill="FFFFFF"/>
            <w:noWrap/>
            <w:vAlign w:val="center"/>
            <w:hideMark/>
          </w:tcPr>
          <w:p w14:paraId="723C05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1997</w:t>
            </w:r>
          </w:p>
        </w:tc>
        <w:tc>
          <w:tcPr>
            <w:tcW w:w="1114" w:type="dxa"/>
            <w:tcBorders>
              <w:top w:val="nil"/>
              <w:left w:val="nil"/>
              <w:bottom w:val="nil"/>
              <w:right w:val="nil"/>
            </w:tcBorders>
            <w:shd w:val="clear" w:color="000000" w:fill="FFFFFF"/>
            <w:noWrap/>
            <w:vAlign w:val="center"/>
            <w:hideMark/>
          </w:tcPr>
          <w:p w14:paraId="03BD7F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151</w:t>
            </w:r>
          </w:p>
        </w:tc>
        <w:tc>
          <w:tcPr>
            <w:tcW w:w="1170" w:type="dxa"/>
            <w:tcBorders>
              <w:top w:val="nil"/>
              <w:left w:val="nil"/>
              <w:bottom w:val="nil"/>
              <w:right w:val="nil"/>
            </w:tcBorders>
            <w:shd w:val="clear" w:color="000000" w:fill="FFFFFF"/>
            <w:noWrap/>
            <w:vAlign w:val="center"/>
            <w:hideMark/>
          </w:tcPr>
          <w:p w14:paraId="17C35AB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11,776</w:t>
            </w:r>
          </w:p>
        </w:tc>
        <w:tc>
          <w:tcPr>
            <w:tcW w:w="1080" w:type="dxa"/>
            <w:tcBorders>
              <w:top w:val="nil"/>
              <w:left w:val="nil"/>
              <w:bottom w:val="nil"/>
              <w:right w:val="nil"/>
            </w:tcBorders>
            <w:shd w:val="clear" w:color="000000" w:fill="FFFFFF"/>
            <w:noWrap/>
            <w:vAlign w:val="center"/>
            <w:hideMark/>
          </w:tcPr>
          <w:p w14:paraId="3C7C527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620" w:type="dxa"/>
            <w:tcBorders>
              <w:top w:val="nil"/>
              <w:left w:val="nil"/>
              <w:bottom w:val="nil"/>
              <w:right w:val="nil"/>
            </w:tcBorders>
            <w:shd w:val="clear" w:color="000000" w:fill="FFFFFF"/>
            <w:noWrap/>
            <w:vAlign w:val="center"/>
            <w:hideMark/>
          </w:tcPr>
          <w:p w14:paraId="087437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6,388</w:t>
            </w:r>
          </w:p>
        </w:tc>
        <w:tc>
          <w:tcPr>
            <w:tcW w:w="1080" w:type="dxa"/>
            <w:tcBorders>
              <w:top w:val="nil"/>
              <w:left w:val="nil"/>
              <w:bottom w:val="nil"/>
              <w:right w:val="nil"/>
            </w:tcBorders>
            <w:shd w:val="clear" w:color="000000" w:fill="FFFFFF"/>
            <w:noWrap/>
            <w:vAlign w:val="center"/>
            <w:hideMark/>
          </w:tcPr>
          <w:p w14:paraId="6D90A9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w:t>
            </w:r>
          </w:p>
        </w:tc>
        <w:tc>
          <w:tcPr>
            <w:tcW w:w="1440" w:type="dxa"/>
            <w:tcBorders>
              <w:top w:val="nil"/>
              <w:left w:val="nil"/>
              <w:bottom w:val="nil"/>
              <w:right w:val="nil"/>
            </w:tcBorders>
            <w:shd w:val="clear" w:color="000000" w:fill="FFFFFF"/>
            <w:noWrap/>
            <w:vAlign w:val="center"/>
            <w:hideMark/>
          </w:tcPr>
          <w:p w14:paraId="61CC09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5,388</w:t>
            </w:r>
          </w:p>
        </w:tc>
      </w:tr>
      <w:tr w:rsidR="00001C11" w:rsidRPr="00001C11" w14:paraId="730BC3C6" w14:textId="77777777" w:rsidTr="00001C11">
        <w:trPr>
          <w:trHeight w:val="290"/>
        </w:trPr>
        <w:tc>
          <w:tcPr>
            <w:tcW w:w="596" w:type="dxa"/>
            <w:tcBorders>
              <w:top w:val="nil"/>
              <w:left w:val="nil"/>
              <w:bottom w:val="nil"/>
              <w:right w:val="nil"/>
            </w:tcBorders>
            <w:shd w:val="clear" w:color="000000" w:fill="FFFFFF"/>
            <w:noWrap/>
            <w:vAlign w:val="center"/>
            <w:hideMark/>
          </w:tcPr>
          <w:p w14:paraId="38C8593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1998</w:t>
            </w:r>
          </w:p>
        </w:tc>
        <w:tc>
          <w:tcPr>
            <w:tcW w:w="1114" w:type="dxa"/>
            <w:tcBorders>
              <w:top w:val="nil"/>
              <w:left w:val="nil"/>
              <w:bottom w:val="nil"/>
              <w:right w:val="nil"/>
            </w:tcBorders>
            <w:shd w:val="clear" w:color="000000" w:fill="FFFFFF"/>
            <w:noWrap/>
            <w:vAlign w:val="center"/>
            <w:hideMark/>
          </w:tcPr>
          <w:p w14:paraId="79144C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170" w:type="dxa"/>
            <w:tcBorders>
              <w:top w:val="nil"/>
              <w:left w:val="nil"/>
              <w:bottom w:val="nil"/>
              <w:right w:val="nil"/>
            </w:tcBorders>
            <w:shd w:val="clear" w:color="000000" w:fill="FFFFFF"/>
            <w:noWrap/>
            <w:vAlign w:val="center"/>
            <w:hideMark/>
          </w:tcPr>
          <w:p w14:paraId="1AB884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29,671</w:t>
            </w:r>
          </w:p>
        </w:tc>
        <w:tc>
          <w:tcPr>
            <w:tcW w:w="1080" w:type="dxa"/>
            <w:tcBorders>
              <w:top w:val="nil"/>
              <w:left w:val="nil"/>
              <w:bottom w:val="nil"/>
              <w:right w:val="nil"/>
            </w:tcBorders>
            <w:shd w:val="clear" w:color="000000" w:fill="FFFFFF"/>
            <w:noWrap/>
            <w:vAlign w:val="center"/>
            <w:hideMark/>
          </w:tcPr>
          <w:p w14:paraId="33C2AA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391</w:t>
            </w:r>
          </w:p>
        </w:tc>
        <w:tc>
          <w:tcPr>
            <w:tcW w:w="1620" w:type="dxa"/>
            <w:tcBorders>
              <w:top w:val="nil"/>
              <w:left w:val="nil"/>
              <w:bottom w:val="nil"/>
              <w:right w:val="nil"/>
            </w:tcBorders>
            <w:shd w:val="clear" w:color="000000" w:fill="FFFFFF"/>
            <w:noWrap/>
            <w:vAlign w:val="center"/>
            <w:hideMark/>
          </w:tcPr>
          <w:p w14:paraId="4E03C7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14,573</w:t>
            </w:r>
          </w:p>
        </w:tc>
        <w:tc>
          <w:tcPr>
            <w:tcW w:w="1080" w:type="dxa"/>
            <w:tcBorders>
              <w:top w:val="nil"/>
              <w:left w:val="nil"/>
              <w:bottom w:val="nil"/>
              <w:right w:val="nil"/>
            </w:tcBorders>
            <w:shd w:val="clear" w:color="000000" w:fill="FFFFFF"/>
            <w:noWrap/>
            <w:vAlign w:val="center"/>
            <w:hideMark/>
          </w:tcPr>
          <w:p w14:paraId="02107F8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392</w:t>
            </w:r>
          </w:p>
        </w:tc>
        <w:tc>
          <w:tcPr>
            <w:tcW w:w="1440" w:type="dxa"/>
            <w:tcBorders>
              <w:top w:val="nil"/>
              <w:left w:val="nil"/>
              <w:bottom w:val="nil"/>
              <w:right w:val="nil"/>
            </w:tcBorders>
            <w:shd w:val="clear" w:color="000000" w:fill="FFFFFF"/>
            <w:noWrap/>
            <w:vAlign w:val="center"/>
            <w:hideMark/>
          </w:tcPr>
          <w:p w14:paraId="4DF9610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15,098</w:t>
            </w:r>
          </w:p>
        </w:tc>
      </w:tr>
      <w:tr w:rsidR="00001C11" w:rsidRPr="00001C11" w14:paraId="41716E93" w14:textId="77777777" w:rsidTr="00001C11">
        <w:trPr>
          <w:trHeight w:val="290"/>
        </w:trPr>
        <w:tc>
          <w:tcPr>
            <w:tcW w:w="596" w:type="dxa"/>
            <w:tcBorders>
              <w:top w:val="nil"/>
              <w:left w:val="nil"/>
              <w:bottom w:val="nil"/>
              <w:right w:val="nil"/>
            </w:tcBorders>
            <w:shd w:val="clear" w:color="000000" w:fill="FFFFFF"/>
            <w:noWrap/>
            <w:vAlign w:val="center"/>
            <w:hideMark/>
          </w:tcPr>
          <w:p w14:paraId="2562744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1999</w:t>
            </w:r>
          </w:p>
        </w:tc>
        <w:tc>
          <w:tcPr>
            <w:tcW w:w="1114" w:type="dxa"/>
            <w:tcBorders>
              <w:top w:val="nil"/>
              <w:left w:val="nil"/>
              <w:bottom w:val="nil"/>
              <w:right w:val="nil"/>
            </w:tcBorders>
            <w:shd w:val="clear" w:color="000000" w:fill="FFFFFF"/>
            <w:noWrap/>
            <w:vAlign w:val="center"/>
            <w:hideMark/>
          </w:tcPr>
          <w:p w14:paraId="4D145AB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845</w:t>
            </w:r>
          </w:p>
        </w:tc>
        <w:tc>
          <w:tcPr>
            <w:tcW w:w="1170" w:type="dxa"/>
            <w:tcBorders>
              <w:top w:val="nil"/>
              <w:left w:val="nil"/>
              <w:bottom w:val="nil"/>
              <w:right w:val="nil"/>
            </w:tcBorders>
            <w:shd w:val="clear" w:color="000000" w:fill="FFFFFF"/>
            <w:noWrap/>
            <w:vAlign w:val="center"/>
            <w:hideMark/>
          </w:tcPr>
          <w:p w14:paraId="20E896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18,643</w:t>
            </w:r>
          </w:p>
        </w:tc>
        <w:tc>
          <w:tcPr>
            <w:tcW w:w="1080" w:type="dxa"/>
            <w:tcBorders>
              <w:top w:val="nil"/>
              <w:left w:val="nil"/>
              <w:bottom w:val="nil"/>
              <w:right w:val="nil"/>
            </w:tcBorders>
            <w:shd w:val="clear" w:color="000000" w:fill="FFFFFF"/>
            <w:noWrap/>
            <w:vAlign w:val="center"/>
            <w:hideMark/>
          </w:tcPr>
          <w:p w14:paraId="15D2BD0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841</w:t>
            </w:r>
          </w:p>
        </w:tc>
        <w:tc>
          <w:tcPr>
            <w:tcW w:w="1620" w:type="dxa"/>
            <w:tcBorders>
              <w:top w:val="nil"/>
              <w:left w:val="nil"/>
              <w:bottom w:val="nil"/>
              <w:right w:val="nil"/>
            </w:tcBorders>
            <w:shd w:val="clear" w:color="000000" w:fill="FFFFFF"/>
            <w:noWrap/>
            <w:vAlign w:val="center"/>
            <w:hideMark/>
          </w:tcPr>
          <w:p w14:paraId="50A9C8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9,325</w:t>
            </w:r>
          </w:p>
        </w:tc>
        <w:tc>
          <w:tcPr>
            <w:tcW w:w="1080" w:type="dxa"/>
            <w:tcBorders>
              <w:top w:val="nil"/>
              <w:left w:val="nil"/>
              <w:bottom w:val="nil"/>
              <w:right w:val="nil"/>
            </w:tcBorders>
            <w:shd w:val="clear" w:color="000000" w:fill="FFFFFF"/>
            <w:noWrap/>
            <w:vAlign w:val="center"/>
            <w:hideMark/>
          </w:tcPr>
          <w:p w14:paraId="1C816B6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w:t>
            </w:r>
          </w:p>
        </w:tc>
        <w:tc>
          <w:tcPr>
            <w:tcW w:w="1440" w:type="dxa"/>
            <w:tcBorders>
              <w:top w:val="nil"/>
              <w:left w:val="nil"/>
              <w:bottom w:val="nil"/>
              <w:right w:val="nil"/>
            </w:tcBorders>
            <w:shd w:val="clear" w:color="000000" w:fill="FFFFFF"/>
            <w:noWrap/>
            <w:vAlign w:val="center"/>
            <w:hideMark/>
          </w:tcPr>
          <w:p w14:paraId="2C011A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9,318</w:t>
            </w:r>
          </w:p>
        </w:tc>
      </w:tr>
      <w:tr w:rsidR="00001C11" w:rsidRPr="00001C11" w14:paraId="01C8BBCE" w14:textId="77777777" w:rsidTr="00001C11">
        <w:trPr>
          <w:trHeight w:val="290"/>
        </w:trPr>
        <w:tc>
          <w:tcPr>
            <w:tcW w:w="596" w:type="dxa"/>
            <w:tcBorders>
              <w:top w:val="nil"/>
              <w:left w:val="nil"/>
              <w:bottom w:val="nil"/>
              <w:right w:val="nil"/>
            </w:tcBorders>
            <w:shd w:val="clear" w:color="000000" w:fill="FFFFFF"/>
            <w:noWrap/>
            <w:vAlign w:val="center"/>
            <w:hideMark/>
          </w:tcPr>
          <w:p w14:paraId="37AB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2000</w:t>
            </w:r>
          </w:p>
        </w:tc>
        <w:tc>
          <w:tcPr>
            <w:tcW w:w="1114" w:type="dxa"/>
            <w:tcBorders>
              <w:top w:val="nil"/>
              <w:left w:val="nil"/>
              <w:bottom w:val="nil"/>
              <w:right w:val="nil"/>
            </w:tcBorders>
            <w:shd w:val="clear" w:color="000000" w:fill="FFFFFF"/>
            <w:noWrap/>
            <w:vAlign w:val="center"/>
            <w:hideMark/>
          </w:tcPr>
          <w:p w14:paraId="57674BF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2,437</w:t>
            </w:r>
          </w:p>
        </w:tc>
        <w:tc>
          <w:tcPr>
            <w:tcW w:w="1170" w:type="dxa"/>
            <w:tcBorders>
              <w:top w:val="nil"/>
              <w:left w:val="nil"/>
              <w:bottom w:val="nil"/>
              <w:right w:val="nil"/>
            </w:tcBorders>
            <w:shd w:val="clear" w:color="000000" w:fill="FFFFFF"/>
            <w:noWrap/>
            <w:vAlign w:val="center"/>
            <w:hideMark/>
          </w:tcPr>
          <w:p w14:paraId="30D94F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20,077</w:t>
            </w:r>
          </w:p>
        </w:tc>
        <w:tc>
          <w:tcPr>
            <w:tcW w:w="1080" w:type="dxa"/>
            <w:tcBorders>
              <w:top w:val="nil"/>
              <w:left w:val="nil"/>
              <w:bottom w:val="nil"/>
              <w:right w:val="nil"/>
            </w:tcBorders>
            <w:shd w:val="clear" w:color="000000" w:fill="FFFFFF"/>
            <w:noWrap/>
            <w:vAlign w:val="center"/>
            <w:hideMark/>
          </w:tcPr>
          <w:p w14:paraId="1BBA217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2,305</w:t>
            </w:r>
          </w:p>
        </w:tc>
        <w:tc>
          <w:tcPr>
            <w:tcW w:w="1620" w:type="dxa"/>
            <w:tcBorders>
              <w:top w:val="nil"/>
              <w:left w:val="nil"/>
              <w:bottom w:val="nil"/>
              <w:right w:val="nil"/>
            </w:tcBorders>
            <w:shd w:val="clear" w:color="000000" w:fill="FFFFFF"/>
            <w:noWrap/>
            <w:vAlign w:val="center"/>
            <w:hideMark/>
          </w:tcPr>
          <w:p w14:paraId="4EA22B6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11,254</w:t>
            </w:r>
          </w:p>
        </w:tc>
        <w:tc>
          <w:tcPr>
            <w:tcW w:w="1080" w:type="dxa"/>
            <w:tcBorders>
              <w:top w:val="nil"/>
              <w:left w:val="nil"/>
              <w:bottom w:val="nil"/>
              <w:right w:val="nil"/>
            </w:tcBorders>
            <w:shd w:val="clear" w:color="000000" w:fill="FFFFFF"/>
            <w:noWrap/>
            <w:vAlign w:val="center"/>
            <w:hideMark/>
          </w:tcPr>
          <w:p w14:paraId="3E687E4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2,139</w:t>
            </w:r>
          </w:p>
        </w:tc>
        <w:tc>
          <w:tcPr>
            <w:tcW w:w="1440" w:type="dxa"/>
            <w:tcBorders>
              <w:top w:val="nil"/>
              <w:left w:val="nil"/>
              <w:bottom w:val="nil"/>
              <w:right w:val="nil"/>
            </w:tcBorders>
            <w:shd w:val="clear" w:color="000000" w:fill="FFFFFF"/>
            <w:noWrap/>
            <w:vAlign w:val="center"/>
            <w:hideMark/>
          </w:tcPr>
          <w:p w14:paraId="49C0BAB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8,823</w:t>
            </w:r>
          </w:p>
        </w:tc>
      </w:tr>
      <w:tr w:rsidR="00001C11" w:rsidRPr="00001C11" w14:paraId="0788D903" w14:textId="77777777" w:rsidTr="00001C11">
        <w:trPr>
          <w:trHeight w:val="290"/>
        </w:trPr>
        <w:tc>
          <w:tcPr>
            <w:tcW w:w="596" w:type="dxa"/>
            <w:tcBorders>
              <w:top w:val="nil"/>
              <w:left w:val="nil"/>
              <w:bottom w:val="nil"/>
              <w:right w:val="nil"/>
            </w:tcBorders>
            <w:shd w:val="clear" w:color="000000" w:fill="FFFFFF"/>
            <w:noWrap/>
            <w:vAlign w:val="center"/>
            <w:hideMark/>
          </w:tcPr>
          <w:p w14:paraId="0CD98AD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2001</w:t>
            </w:r>
          </w:p>
        </w:tc>
        <w:tc>
          <w:tcPr>
            <w:tcW w:w="1114" w:type="dxa"/>
            <w:tcBorders>
              <w:top w:val="nil"/>
              <w:left w:val="nil"/>
              <w:bottom w:val="nil"/>
              <w:right w:val="nil"/>
            </w:tcBorders>
            <w:shd w:val="clear" w:color="000000" w:fill="FFFFFF"/>
            <w:noWrap/>
            <w:vAlign w:val="center"/>
            <w:hideMark/>
          </w:tcPr>
          <w:p w14:paraId="10AFBB5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1,671</w:t>
            </w:r>
          </w:p>
        </w:tc>
        <w:tc>
          <w:tcPr>
            <w:tcW w:w="1170" w:type="dxa"/>
            <w:tcBorders>
              <w:top w:val="nil"/>
              <w:left w:val="nil"/>
              <w:bottom w:val="nil"/>
              <w:right w:val="nil"/>
            </w:tcBorders>
            <w:shd w:val="clear" w:color="000000" w:fill="FFFFFF"/>
            <w:noWrap/>
            <w:vAlign w:val="center"/>
            <w:hideMark/>
          </w:tcPr>
          <w:p w14:paraId="40B1C3C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12,800</w:t>
            </w:r>
          </w:p>
        </w:tc>
        <w:tc>
          <w:tcPr>
            <w:tcW w:w="1080" w:type="dxa"/>
            <w:tcBorders>
              <w:top w:val="nil"/>
              <w:left w:val="nil"/>
              <w:bottom w:val="nil"/>
              <w:right w:val="nil"/>
            </w:tcBorders>
            <w:shd w:val="clear" w:color="000000" w:fill="FFFFFF"/>
            <w:noWrap/>
            <w:vAlign w:val="center"/>
            <w:hideMark/>
          </w:tcPr>
          <w:p w14:paraId="7EB128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1,589</w:t>
            </w:r>
          </w:p>
        </w:tc>
        <w:tc>
          <w:tcPr>
            <w:tcW w:w="1620" w:type="dxa"/>
            <w:tcBorders>
              <w:top w:val="nil"/>
              <w:left w:val="nil"/>
              <w:bottom w:val="nil"/>
              <w:right w:val="nil"/>
            </w:tcBorders>
            <w:shd w:val="clear" w:color="000000" w:fill="FFFFFF"/>
            <w:noWrap/>
            <w:vAlign w:val="center"/>
            <w:hideMark/>
          </w:tcPr>
          <w:p w14:paraId="6D61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6,998</w:t>
            </w:r>
          </w:p>
        </w:tc>
        <w:tc>
          <w:tcPr>
            <w:tcW w:w="1080" w:type="dxa"/>
            <w:tcBorders>
              <w:top w:val="nil"/>
              <w:left w:val="nil"/>
              <w:bottom w:val="nil"/>
              <w:right w:val="nil"/>
            </w:tcBorders>
            <w:shd w:val="clear" w:color="000000" w:fill="FFFFFF"/>
            <w:noWrap/>
            <w:vAlign w:val="center"/>
            <w:hideMark/>
          </w:tcPr>
          <w:p w14:paraId="4EAF7E9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1,391</w:t>
            </w:r>
          </w:p>
        </w:tc>
        <w:tc>
          <w:tcPr>
            <w:tcW w:w="1440" w:type="dxa"/>
            <w:tcBorders>
              <w:top w:val="nil"/>
              <w:left w:val="nil"/>
              <w:bottom w:val="nil"/>
              <w:right w:val="nil"/>
            </w:tcBorders>
            <w:shd w:val="clear" w:color="000000" w:fill="FFFFFF"/>
            <w:noWrap/>
            <w:vAlign w:val="center"/>
            <w:hideMark/>
          </w:tcPr>
          <w:p w14:paraId="3D97E7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5,802</w:t>
            </w:r>
          </w:p>
        </w:tc>
      </w:tr>
      <w:tr w:rsidR="00001C11" w:rsidRPr="00001C11" w14:paraId="10265301" w14:textId="77777777" w:rsidTr="00001C11">
        <w:trPr>
          <w:trHeight w:val="290"/>
        </w:trPr>
        <w:tc>
          <w:tcPr>
            <w:tcW w:w="596" w:type="dxa"/>
            <w:tcBorders>
              <w:top w:val="nil"/>
              <w:left w:val="nil"/>
              <w:bottom w:val="nil"/>
              <w:right w:val="nil"/>
            </w:tcBorders>
            <w:shd w:val="clear" w:color="000000" w:fill="FFFFFF"/>
            <w:noWrap/>
            <w:vAlign w:val="center"/>
            <w:hideMark/>
          </w:tcPr>
          <w:p w14:paraId="27FA0D6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2002</w:t>
            </w:r>
          </w:p>
        </w:tc>
        <w:tc>
          <w:tcPr>
            <w:tcW w:w="1114" w:type="dxa"/>
            <w:tcBorders>
              <w:top w:val="nil"/>
              <w:left w:val="nil"/>
              <w:bottom w:val="nil"/>
              <w:right w:val="nil"/>
            </w:tcBorders>
            <w:shd w:val="clear" w:color="000000" w:fill="FFFFFF"/>
            <w:noWrap/>
            <w:vAlign w:val="center"/>
            <w:hideMark/>
          </w:tcPr>
          <w:p w14:paraId="3EE0DC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1,124</w:t>
            </w:r>
          </w:p>
        </w:tc>
        <w:tc>
          <w:tcPr>
            <w:tcW w:w="1170" w:type="dxa"/>
            <w:tcBorders>
              <w:top w:val="nil"/>
              <w:left w:val="nil"/>
              <w:bottom w:val="nil"/>
              <w:right w:val="nil"/>
            </w:tcBorders>
            <w:shd w:val="clear" w:color="000000" w:fill="FFFFFF"/>
            <w:noWrap/>
            <w:vAlign w:val="center"/>
            <w:hideMark/>
          </w:tcPr>
          <w:p w14:paraId="537A90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10,574</w:t>
            </w:r>
          </w:p>
        </w:tc>
        <w:tc>
          <w:tcPr>
            <w:tcW w:w="1080" w:type="dxa"/>
            <w:tcBorders>
              <w:top w:val="nil"/>
              <w:left w:val="nil"/>
              <w:bottom w:val="nil"/>
              <w:right w:val="nil"/>
            </w:tcBorders>
            <w:shd w:val="clear" w:color="000000" w:fill="FFFFFF"/>
            <w:noWrap/>
            <w:vAlign w:val="center"/>
            <w:hideMark/>
          </w:tcPr>
          <w:p w14:paraId="200DFD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1,052</w:t>
            </w:r>
          </w:p>
        </w:tc>
        <w:tc>
          <w:tcPr>
            <w:tcW w:w="1620" w:type="dxa"/>
            <w:tcBorders>
              <w:top w:val="nil"/>
              <w:left w:val="nil"/>
              <w:bottom w:val="nil"/>
              <w:right w:val="nil"/>
            </w:tcBorders>
            <w:shd w:val="clear" w:color="000000" w:fill="FFFFFF"/>
            <w:noWrap/>
            <w:vAlign w:val="center"/>
            <w:hideMark/>
          </w:tcPr>
          <w:p w14:paraId="53CA40E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5,270</w:t>
            </w:r>
          </w:p>
        </w:tc>
        <w:tc>
          <w:tcPr>
            <w:tcW w:w="1080" w:type="dxa"/>
            <w:tcBorders>
              <w:top w:val="nil"/>
              <w:left w:val="nil"/>
              <w:bottom w:val="nil"/>
              <w:right w:val="nil"/>
            </w:tcBorders>
            <w:shd w:val="clear" w:color="000000" w:fill="FFFFFF"/>
            <w:noWrap/>
            <w:vAlign w:val="center"/>
            <w:hideMark/>
          </w:tcPr>
          <w:p w14:paraId="112889F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982</w:t>
            </w:r>
          </w:p>
        </w:tc>
        <w:tc>
          <w:tcPr>
            <w:tcW w:w="1440" w:type="dxa"/>
            <w:tcBorders>
              <w:top w:val="nil"/>
              <w:left w:val="nil"/>
              <w:bottom w:val="nil"/>
              <w:right w:val="nil"/>
            </w:tcBorders>
            <w:shd w:val="clear" w:color="000000" w:fill="FFFFFF"/>
            <w:noWrap/>
            <w:vAlign w:val="center"/>
            <w:hideMark/>
          </w:tcPr>
          <w:p w14:paraId="5B420E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5,304</w:t>
            </w:r>
          </w:p>
        </w:tc>
      </w:tr>
      <w:tr w:rsidR="00001C11" w:rsidRPr="00001C11" w14:paraId="04D75D18" w14:textId="77777777" w:rsidTr="00001C11">
        <w:trPr>
          <w:trHeight w:val="290"/>
        </w:trPr>
        <w:tc>
          <w:tcPr>
            <w:tcW w:w="596" w:type="dxa"/>
            <w:tcBorders>
              <w:top w:val="nil"/>
              <w:left w:val="nil"/>
              <w:bottom w:val="nil"/>
              <w:right w:val="nil"/>
            </w:tcBorders>
            <w:shd w:val="clear" w:color="000000" w:fill="FFFFFF"/>
            <w:noWrap/>
            <w:vAlign w:val="center"/>
            <w:hideMark/>
          </w:tcPr>
          <w:p w14:paraId="294AF6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2003</w:t>
            </w:r>
          </w:p>
        </w:tc>
        <w:tc>
          <w:tcPr>
            <w:tcW w:w="1114" w:type="dxa"/>
            <w:tcBorders>
              <w:top w:val="nil"/>
              <w:left w:val="nil"/>
              <w:bottom w:val="nil"/>
              <w:right w:val="nil"/>
            </w:tcBorders>
            <w:shd w:val="clear" w:color="000000" w:fill="FFFFFF"/>
            <w:noWrap/>
            <w:vAlign w:val="center"/>
            <w:hideMark/>
          </w:tcPr>
          <w:p w14:paraId="3BDF5BA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nil"/>
              <w:right w:val="nil"/>
            </w:tcBorders>
            <w:shd w:val="clear" w:color="000000" w:fill="FFFFFF"/>
            <w:noWrap/>
            <w:vAlign w:val="center"/>
            <w:hideMark/>
          </w:tcPr>
          <w:p w14:paraId="02CADBC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10,369</w:t>
            </w:r>
          </w:p>
        </w:tc>
        <w:tc>
          <w:tcPr>
            <w:tcW w:w="1080" w:type="dxa"/>
            <w:tcBorders>
              <w:top w:val="nil"/>
              <w:left w:val="nil"/>
              <w:bottom w:val="nil"/>
              <w:right w:val="nil"/>
            </w:tcBorders>
            <w:shd w:val="clear" w:color="000000" w:fill="FFFFFF"/>
            <w:noWrap/>
            <w:vAlign w:val="center"/>
            <w:hideMark/>
          </w:tcPr>
          <w:p w14:paraId="3B5DFB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973</w:t>
            </w:r>
          </w:p>
        </w:tc>
        <w:tc>
          <w:tcPr>
            <w:tcW w:w="1620" w:type="dxa"/>
            <w:tcBorders>
              <w:top w:val="nil"/>
              <w:left w:val="nil"/>
              <w:bottom w:val="nil"/>
              <w:right w:val="nil"/>
            </w:tcBorders>
            <w:shd w:val="clear" w:color="000000" w:fill="FFFFFF"/>
            <w:noWrap/>
            <w:vAlign w:val="center"/>
            <w:hideMark/>
          </w:tcPr>
          <w:p w14:paraId="1F92664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5,509</w:t>
            </w:r>
          </w:p>
        </w:tc>
        <w:tc>
          <w:tcPr>
            <w:tcW w:w="1080" w:type="dxa"/>
            <w:tcBorders>
              <w:top w:val="nil"/>
              <w:left w:val="nil"/>
              <w:bottom w:val="nil"/>
              <w:right w:val="nil"/>
            </w:tcBorders>
            <w:shd w:val="clear" w:color="000000" w:fill="FFFFFF"/>
            <w:noWrap/>
            <w:vAlign w:val="center"/>
            <w:hideMark/>
          </w:tcPr>
          <w:p w14:paraId="4E6BA5F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922</w:t>
            </w:r>
          </w:p>
        </w:tc>
        <w:tc>
          <w:tcPr>
            <w:tcW w:w="1440" w:type="dxa"/>
            <w:tcBorders>
              <w:top w:val="nil"/>
              <w:left w:val="nil"/>
              <w:bottom w:val="nil"/>
              <w:right w:val="nil"/>
            </w:tcBorders>
            <w:shd w:val="clear" w:color="000000" w:fill="FFFFFF"/>
            <w:noWrap/>
            <w:vAlign w:val="center"/>
            <w:hideMark/>
          </w:tcPr>
          <w:p w14:paraId="12CAB03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4,860</w:t>
            </w:r>
          </w:p>
        </w:tc>
      </w:tr>
      <w:tr w:rsidR="00001C11" w:rsidRPr="00001C11" w14:paraId="5AD7656C" w14:textId="77777777" w:rsidTr="00001C11">
        <w:trPr>
          <w:trHeight w:val="290"/>
        </w:trPr>
        <w:tc>
          <w:tcPr>
            <w:tcW w:w="596" w:type="dxa"/>
            <w:tcBorders>
              <w:top w:val="nil"/>
              <w:left w:val="nil"/>
              <w:bottom w:val="nil"/>
              <w:right w:val="nil"/>
            </w:tcBorders>
            <w:shd w:val="clear" w:color="000000" w:fill="FFFFFF"/>
            <w:noWrap/>
            <w:vAlign w:val="center"/>
            <w:hideMark/>
          </w:tcPr>
          <w:p w14:paraId="551B01C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2004</w:t>
            </w:r>
          </w:p>
        </w:tc>
        <w:tc>
          <w:tcPr>
            <w:tcW w:w="1114" w:type="dxa"/>
            <w:tcBorders>
              <w:top w:val="nil"/>
              <w:left w:val="nil"/>
              <w:bottom w:val="nil"/>
              <w:right w:val="nil"/>
            </w:tcBorders>
            <w:shd w:val="clear" w:color="000000" w:fill="FFFFFF"/>
            <w:noWrap/>
            <w:vAlign w:val="center"/>
            <w:hideMark/>
          </w:tcPr>
          <w:p w14:paraId="0820725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w:t>
            </w:r>
          </w:p>
        </w:tc>
        <w:tc>
          <w:tcPr>
            <w:tcW w:w="1170" w:type="dxa"/>
            <w:tcBorders>
              <w:top w:val="nil"/>
              <w:left w:val="nil"/>
              <w:bottom w:val="nil"/>
              <w:right w:val="nil"/>
            </w:tcBorders>
            <w:shd w:val="clear" w:color="000000" w:fill="FFFFFF"/>
            <w:noWrap/>
            <w:vAlign w:val="center"/>
            <w:hideMark/>
          </w:tcPr>
          <w:p w14:paraId="5FCEF9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17,595</w:t>
            </w:r>
          </w:p>
        </w:tc>
        <w:tc>
          <w:tcPr>
            <w:tcW w:w="1080" w:type="dxa"/>
            <w:tcBorders>
              <w:top w:val="nil"/>
              <w:left w:val="nil"/>
              <w:bottom w:val="nil"/>
              <w:right w:val="nil"/>
            </w:tcBorders>
            <w:shd w:val="clear" w:color="000000" w:fill="FFFFFF"/>
            <w:noWrap/>
            <w:vAlign w:val="center"/>
            <w:hideMark/>
          </w:tcPr>
          <w:p w14:paraId="224491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1,449</w:t>
            </w:r>
          </w:p>
        </w:tc>
        <w:tc>
          <w:tcPr>
            <w:tcW w:w="1620" w:type="dxa"/>
            <w:tcBorders>
              <w:top w:val="nil"/>
              <w:left w:val="nil"/>
              <w:bottom w:val="nil"/>
              <w:right w:val="nil"/>
            </w:tcBorders>
            <w:shd w:val="clear" w:color="000000" w:fill="FFFFFF"/>
            <w:noWrap/>
            <w:vAlign w:val="center"/>
            <w:hideMark/>
          </w:tcPr>
          <w:p w14:paraId="3B7DD5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8,380</w:t>
            </w:r>
          </w:p>
        </w:tc>
        <w:tc>
          <w:tcPr>
            <w:tcW w:w="1080" w:type="dxa"/>
            <w:tcBorders>
              <w:top w:val="nil"/>
              <w:left w:val="nil"/>
              <w:bottom w:val="nil"/>
              <w:right w:val="nil"/>
            </w:tcBorders>
            <w:shd w:val="clear" w:color="000000" w:fill="FFFFFF"/>
            <w:noWrap/>
            <w:vAlign w:val="center"/>
            <w:hideMark/>
          </w:tcPr>
          <w:p w14:paraId="65859B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1,383</w:t>
            </w:r>
          </w:p>
        </w:tc>
        <w:tc>
          <w:tcPr>
            <w:tcW w:w="1440" w:type="dxa"/>
            <w:tcBorders>
              <w:top w:val="nil"/>
              <w:left w:val="nil"/>
              <w:bottom w:val="nil"/>
              <w:right w:val="nil"/>
            </w:tcBorders>
            <w:shd w:val="clear" w:color="000000" w:fill="FFFFFF"/>
            <w:noWrap/>
            <w:vAlign w:val="center"/>
            <w:hideMark/>
          </w:tcPr>
          <w:p w14:paraId="51AC52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9,215</w:t>
            </w:r>
          </w:p>
        </w:tc>
      </w:tr>
      <w:tr w:rsidR="00001C11" w:rsidRPr="00001C11" w14:paraId="4B94AC18" w14:textId="77777777" w:rsidTr="00001C11">
        <w:trPr>
          <w:trHeight w:val="290"/>
        </w:trPr>
        <w:tc>
          <w:tcPr>
            <w:tcW w:w="596" w:type="dxa"/>
            <w:tcBorders>
              <w:top w:val="nil"/>
              <w:left w:val="nil"/>
              <w:bottom w:val="nil"/>
              <w:right w:val="nil"/>
            </w:tcBorders>
            <w:shd w:val="clear" w:color="000000" w:fill="FFFFFF"/>
            <w:noWrap/>
            <w:vAlign w:val="center"/>
            <w:hideMark/>
          </w:tcPr>
          <w:p w14:paraId="145ACB3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2005</w:t>
            </w:r>
          </w:p>
        </w:tc>
        <w:tc>
          <w:tcPr>
            <w:tcW w:w="1114" w:type="dxa"/>
            <w:tcBorders>
              <w:top w:val="nil"/>
              <w:left w:val="nil"/>
              <w:bottom w:val="nil"/>
              <w:right w:val="nil"/>
            </w:tcBorders>
            <w:shd w:val="clear" w:color="000000" w:fill="FFFFFF"/>
            <w:noWrap/>
            <w:vAlign w:val="center"/>
            <w:hideMark/>
          </w:tcPr>
          <w:p w14:paraId="7A337EF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w:t>
            </w:r>
          </w:p>
        </w:tc>
        <w:tc>
          <w:tcPr>
            <w:tcW w:w="1170" w:type="dxa"/>
            <w:tcBorders>
              <w:top w:val="nil"/>
              <w:left w:val="nil"/>
              <w:bottom w:val="nil"/>
              <w:right w:val="nil"/>
            </w:tcBorders>
            <w:shd w:val="clear" w:color="000000" w:fill="FFFFFF"/>
            <w:noWrap/>
            <w:vAlign w:val="center"/>
            <w:hideMark/>
          </w:tcPr>
          <w:p w14:paraId="249A65C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13,304</w:t>
            </w:r>
          </w:p>
        </w:tc>
        <w:tc>
          <w:tcPr>
            <w:tcW w:w="1080" w:type="dxa"/>
            <w:tcBorders>
              <w:top w:val="nil"/>
              <w:left w:val="nil"/>
              <w:bottom w:val="nil"/>
              <w:right w:val="nil"/>
            </w:tcBorders>
            <w:shd w:val="clear" w:color="000000" w:fill="FFFFFF"/>
            <w:noWrap/>
            <w:vAlign w:val="center"/>
            <w:hideMark/>
          </w:tcPr>
          <w:p w14:paraId="523E748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1,031</w:t>
            </w:r>
          </w:p>
        </w:tc>
        <w:tc>
          <w:tcPr>
            <w:tcW w:w="1620" w:type="dxa"/>
            <w:tcBorders>
              <w:top w:val="nil"/>
              <w:left w:val="nil"/>
              <w:bottom w:val="nil"/>
              <w:right w:val="nil"/>
            </w:tcBorders>
            <w:shd w:val="clear" w:color="000000" w:fill="FFFFFF"/>
            <w:noWrap/>
            <w:vAlign w:val="center"/>
            <w:hideMark/>
          </w:tcPr>
          <w:p w14:paraId="410A447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6,645</w:t>
            </w:r>
          </w:p>
        </w:tc>
        <w:tc>
          <w:tcPr>
            <w:tcW w:w="1080" w:type="dxa"/>
            <w:tcBorders>
              <w:top w:val="nil"/>
              <w:left w:val="nil"/>
              <w:bottom w:val="nil"/>
              <w:right w:val="nil"/>
            </w:tcBorders>
            <w:shd w:val="clear" w:color="000000" w:fill="FFFFFF"/>
            <w:noWrap/>
            <w:vAlign w:val="center"/>
            <w:hideMark/>
          </w:tcPr>
          <w:p w14:paraId="41F0D9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986</w:t>
            </w:r>
          </w:p>
        </w:tc>
        <w:tc>
          <w:tcPr>
            <w:tcW w:w="1440" w:type="dxa"/>
            <w:tcBorders>
              <w:top w:val="nil"/>
              <w:left w:val="nil"/>
              <w:bottom w:val="nil"/>
              <w:right w:val="nil"/>
            </w:tcBorders>
            <w:shd w:val="clear" w:color="000000" w:fill="FFFFFF"/>
            <w:noWrap/>
            <w:vAlign w:val="center"/>
            <w:hideMark/>
          </w:tcPr>
          <w:p w14:paraId="4FE627E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6,659</w:t>
            </w:r>
          </w:p>
        </w:tc>
      </w:tr>
      <w:tr w:rsidR="00001C11" w:rsidRPr="00001C11" w14:paraId="0150C1FC" w14:textId="77777777" w:rsidTr="00001C11">
        <w:trPr>
          <w:trHeight w:val="290"/>
        </w:trPr>
        <w:tc>
          <w:tcPr>
            <w:tcW w:w="596" w:type="dxa"/>
            <w:tcBorders>
              <w:top w:val="nil"/>
              <w:left w:val="nil"/>
              <w:bottom w:val="nil"/>
              <w:right w:val="nil"/>
            </w:tcBorders>
            <w:shd w:val="clear" w:color="000000" w:fill="FFFFFF"/>
            <w:noWrap/>
            <w:vAlign w:val="center"/>
            <w:hideMark/>
          </w:tcPr>
          <w:p w14:paraId="219AE7E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2006</w:t>
            </w:r>
          </w:p>
        </w:tc>
        <w:tc>
          <w:tcPr>
            <w:tcW w:w="1114" w:type="dxa"/>
            <w:tcBorders>
              <w:top w:val="nil"/>
              <w:left w:val="nil"/>
              <w:bottom w:val="nil"/>
              <w:right w:val="nil"/>
            </w:tcBorders>
            <w:shd w:val="clear" w:color="000000" w:fill="FFFFFF"/>
            <w:noWrap/>
            <w:vAlign w:val="center"/>
            <w:hideMark/>
          </w:tcPr>
          <w:p w14:paraId="4EBEE12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1,216</w:t>
            </w:r>
          </w:p>
        </w:tc>
        <w:tc>
          <w:tcPr>
            <w:tcW w:w="1170" w:type="dxa"/>
            <w:tcBorders>
              <w:top w:val="nil"/>
              <w:left w:val="nil"/>
              <w:bottom w:val="nil"/>
              <w:right w:val="nil"/>
            </w:tcBorders>
            <w:shd w:val="clear" w:color="000000" w:fill="FFFFFF"/>
            <w:noWrap/>
            <w:vAlign w:val="center"/>
            <w:hideMark/>
          </w:tcPr>
          <w:p w14:paraId="0BCF9DE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13,784</w:t>
            </w:r>
          </w:p>
        </w:tc>
        <w:tc>
          <w:tcPr>
            <w:tcW w:w="1080" w:type="dxa"/>
            <w:tcBorders>
              <w:top w:val="nil"/>
              <w:left w:val="nil"/>
              <w:bottom w:val="nil"/>
              <w:right w:val="nil"/>
            </w:tcBorders>
            <w:shd w:val="clear" w:color="000000" w:fill="FFFFFF"/>
            <w:noWrap/>
            <w:vAlign w:val="center"/>
            <w:hideMark/>
          </w:tcPr>
          <w:p w14:paraId="36E8BA5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1,163</w:t>
            </w:r>
          </w:p>
        </w:tc>
        <w:tc>
          <w:tcPr>
            <w:tcW w:w="1620" w:type="dxa"/>
            <w:tcBorders>
              <w:top w:val="nil"/>
              <w:left w:val="nil"/>
              <w:bottom w:val="nil"/>
              <w:right w:val="nil"/>
            </w:tcBorders>
            <w:shd w:val="clear" w:color="000000" w:fill="FFFFFF"/>
            <w:noWrap/>
            <w:vAlign w:val="center"/>
            <w:hideMark/>
          </w:tcPr>
          <w:p w14:paraId="1941BA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6,447</w:t>
            </w:r>
          </w:p>
        </w:tc>
        <w:tc>
          <w:tcPr>
            <w:tcW w:w="1080" w:type="dxa"/>
            <w:tcBorders>
              <w:top w:val="nil"/>
              <w:left w:val="nil"/>
              <w:bottom w:val="nil"/>
              <w:right w:val="nil"/>
            </w:tcBorders>
            <w:shd w:val="clear" w:color="000000" w:fill="FFFFFF"/>
            <w:noWrap/>
            <w:vAlign w:val="center"/>
            <w:hideMark/>
          </w:tcPr>
          <w:p w14:paraId="09A090B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1,132</w:t>
            </w:r>
          </w:p>
        </w:tc>
        <w:tc>
          <w:tcPr>
            <w:tcW w:w="1440" w:type="dxa"/>
            <w:tcBorders>
              <w:top w:val="nil"/>
              <w:left w:val="nil"/>
              <w:bottom w:val="nil"/>
              <w:right w:val="nil"/>
            </w:tcBorders>
            <w:shd w:val="clear" w:color="000000" w:fill="FFFFFF"/>
            <w:noWrap/>
            <w:vAlign w:val="center"/>
            <w:hideMark/>
          </w:tcPr>
          <w:p w14:paraId="6FDCB67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7,337</w:t>
            </w:r>
          </w:p>
        </w:tc>
      </w:tr>
      <w:tr w:rsidR="00001C11" w:rsidRPr="00001C11" w14:paraId="452AB5A0" w14:textId="77777777" w:rsidTr="00001C11">
        <w:trPr>
          <w:trHeight w:val="290"/>
        </w:trPr>
        <w:tc>
          <w:tcPr>
            <w:tcW w:w="596" w:type="dxa"/>
            <w:tcBorders>
              <w:top w:val="nil"/>
              <w:left w:val="nil"/>
              <w:bottom w:val="nil"/>
              <w:right w:val="nil"/>
            </w:tcBorders>
            <w:shd w:val="clear" w:color="000000" w:fill="FFFFFF"/>
            <w:noWrap/>
            <w:vAlign w:val="center"/>
            <w:hideMark/>
          </w:tcPr>
          <w:p w14:paraId="122E906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2007</w:t>
            </w:r>
          </w:p>
        </w:tc>
        <w:tc>
          <w:tcPr>
            <w:tcW w:w="1114" w:type="dxa"/>
            <w:tcBorders>
              <w:top w:val="nil"/>
              <w:left w:val="nil"/>
              <w:bottom w:val="nil"/>
              <w:right w:val="nil"/>
            </w:tcBorders>
            <w:shd w:val="clear" w:color="000000" w:fill="FFFFFF"/>
            <w:noWrap/>
            <w:vAlign w:val="center"/>
            <w:hideMark/>
          </w:tcPr>
          <w:p w14:paraId="1F6782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1,022</w:t>
            </w:r>
          </w:p>
        </w:tc>
        <w:tc>
          <w:tcPr>
            <w:tcW w:w="1170" w:type="dxa"/>
            <w:tcBorders>
              <w:top w:val="nil"/>
              <w:left w:val="nil"/>
              <w:bottom w:val="nil"/>
              <w:right w:val="nil"/>
            </w:tcBorders>
            <w:shd w:val="clear" w:color="000000" w:fill="FFFFFF"/>
            <w:noWrap/>
            <w:vAlign w:val="center"/>
            <w:hideMark/>
          </w:tcPr>
          <w:p w14:paraId="60F564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10,713</w:t>
            </w:r>
          </w:p>
        </w:tc>
        <w:tc>
          <w:tcPr>
            <w:tcW w:w="1080" w:type="dxa"/>
            <w:tcBorders>
              <w:top w:val="nil"/>
              <w:left w:val="nil"/>
              <w:bottom w:val="nil"/>
              <w:right w:val="nil"/>
            </w:tcBorders>
            <w:shd w:val="clear" w:color="000000" w:fill="FFFFFF"/>
            <w:noWrap/>
            <w:vAlign w:val="center"/>
            <w:hideMark/>
          </w:tcPr>
          <w:p w14:paraId="4117022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987</w:t>
            </w:r>
          </w:p>
        </w:tc>
        <w:tc>
          <w:tcPr>
            <w:tcW w:w="1620" w:type="dxa"/>
            <w:tcBorders>
              <w:top w:val="nil"/>
              <w:left w:val="nil"/>
              <w:bottom w:val="nil"/>
              <w:right w:val="nil"/>
            </w:tcBorders>
            <w:shd w:val="clear" w:color="000000" w:fill="FFFFFF"/>
            <w:noWrap/>
            <w:vAlign w:val="center"/>
            <w:hideMark/>
          </w:tcPr>
          <w:p w14:paraId="2AB9AE1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5,019</w:t>
            </w:r>
          </w:p>
        </w:tc>
        <w:tc>
          <w:tcPr>
            <w:tcW w:w="1080" w:type="dxa"/>
            <w:tcBorders>
              <w:top w:val="nil"/>
              <w:left w:val="nil"/>
              <w:bottom w:val="nil"/>
              <w:right w:val="nil"/>
            </w:tcBorders>
            <w:shd w:val="clear" w:color="000000" w:fill="FFFFFF"/>
            <w:noWrap/>
            <w:vAlign w:val="center"/>
            <w:hideMark/>
          </w:tcPr>
          <w:p w14:paraId="3057823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930</w:t>
            </w:r>
          </w:p>
        </w:tc>
        <w:tc>
          <w:tcPr>
            <w:tcW w:w="1440" w:type="dxa"/>
            <w:tcBorders>
              <w:top w:val="nil"/>
              <w:left w:val="nil"/>
              <w:bottom w:val="nil"/>
              <w:right w:val="nil"/>
            </w:tcBorders>
            <w:shd w:val="clear" w:color="000000" w:fill="FFFFFF"/>
            <w:noWrap/>
            <w:vAlign w:val="center"/>
            <w:hideMark/>
          </w:tcPr>
          <w:p w14:paraId="282C439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5,694</w:t>
            </w:r>
          </w:p>
        </w:tc>
      </w:tr>
      <w:tr w:rsidR="00001C11" w:rsidRPr="00001C11" w14:paraId="2B0A7A5E" w14:textId="77777777" w:rsidTr="00001C11">
        <w:trPr>
          <w:trHeight w:val="290"/>
        </w:trPr>
        <w:tc>
          <w:tcPr>
            <w:tcW w:w="596" w:type="dxa"/>
            <w:tcBorders>
              <w:top w:val="nil"/>
              <w:left w:val="nil"/>
              <w:bottom w:val="nil"/>
              <w:right w:val="nil"/>
            </w:tcBorders>
            <w:shd w:val="clear" w:color="000000" w:fill="FFFFFF"/>
            <w:noWrap/>
            <w:vAlign w:val="center"/>
            <w:hideMark/>
          </w:tcPr>
          <w:p w14:paraId="1286A1E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2008</w:t>
            </w:r>
          </w:p>
        </w:tc>
        <w:tc>
          <w:tcPr>
            <w:tcW w:w="1114" w:type="dxa"/>
            <w:tcBorders>
              <w:top w:val="nil"/>
              <w:left w:val="nil"/>
              <w:bottom w:val="nil"/>
              <w:right w:val="nil"/>
            </w:tcBorders>
            <w:shd w:val="clear" w:color="000000" w:fill="FFFFFF"/>
            <w:noWrap/>
            <w:vAlign w:val="center"/>
            <w:hideMark/>
          </w:tcPr>
          <w:p w14:paraId="51FEE30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4,164</w:t>
            </w:r>
          </w:p>
        </w:tc>
        <w:tc>
          <w:tcPr>
            <w:tcW w:w="1170" w:type="dxa"/>
            <w:tcBorders>
              <w:top w:val="nil"/>
              <w:left w:val="nil"/>
              <w:bottom w:val="nil"/>
              <w:right w:val="nil"/>
            </w:tcBorders>
            <w:shd w:val="clear" w:color="000000" w:fill="FFFFFF"/>
            <w:noWrap/>
            <w:vAlign w:val="center"/>
            <w:hideMark/>
          </w:tcPr>
          <w:p w14:paraId="3A586CE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39,394</w:t>
            </w:r>
          </w:p>
        </w:tc>
        <w:tc>
          <w:tcPr>
            <w:tcW w:w="1080" w:type="dxa"/>
            <w:tcBorders>
              <w:top w:val="nil"/>
              <w:left w:val="nil"/>
              <w:bottom w:val="nil"/>
              <w:right w:val="nil"/>
            </w:tcBorders>
            <w:shd w:val="clear" w:color="000000" w:fill="FFFFFF"/>
            <w:noWrap/>
            <w:vAlign w:val="center"/>
            <w:hideMark/>
          </w:tcPr>
          <w:p w14:paraId="6D564F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3,973</w:t>
            </w:r>
          </w:p>
        </w:tc>
        <w:tc>
          <w:tcPr>
            <w:tcW w:w="1620" w:type="dxa"/>
            <w:tcBorders>
              <w:top w:val="nil"/>
              <w:left w:val="nil"/>
              <w:bottom w:val="nil"/>
              <w:right w:val="nil"/>
            </w:tcBorders>
            <w:shd w:val="clear" w:color="000000" w:fill="FFFFFF"/>
            <w:noWrap/>
            <w:vAlign w:val="center"/>
            <w:hideMark/>
          </w:tcPr>
          <w:p w14:paraId="2334D83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19,685</w:t>
            </w:r>
          </w:p>
        </w:tc>
        <w:tc>
          <w:tcPr>
            <w:tcW w:w="1080" w:type="dxa"/>
            <w:tcBorders>
              <w:top w:val="nil"/>
              <w:left w:val="nil"/>
              <w:bottom w:val="nil"/>
              <w:right w:val="nil"/>
            </w:tcBorders>
            <w:shd w:val="clear" w:color="000000" w:fill="FFFFFF"/>
            <w:noWrap/>
            <w:vAlign w:val="center"/>
            <w:hideMark/>
          </w:tcPr>
          <w:p w14:paraId="3D56787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3,717</w:t>
            </w:r>
          </w:p>
        </w:tc>
        <w:tc>
          <w:tcPr>
            <w:tcW w:w="1440" w:type="dxa"/>
            <w:tcBorders>
              <w:top w:val="nil"/>
              <w:left w:val="nil"/>
              <w:bottom w:val="nil"/>
              <w:right w:val="nil"/>
            </w:tcBorders>
            <w:shd w:val="clear" w:color="000000" w:fill="FFFFFF"/>
            <w:noWrap/>
            <w:vAlign w:val="center"/>
            <w:hideMark/>
          </w:tcPr>
          <w:p w14:paraId="39591F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19,709</w:t>
            </w:r>
          </w:p>
        </w:tc>
      </w:tr>
      <w:tr w:rsidR="00001C11" w:rsidRPr="00001C11" w14:paraId="596B0CFB" w14:textId="77777777" w:rsidTr="00001C11">
        <w:trPr>
          <w:trHeight w:val="290"/>
        </w:trPr>
        <w:tc>
          <w:tcPr>
            <w:tcW w:w="596" w:type="dxa"/>
            <w:tcBorders>
              <w:top w:val="nil"/>
              <w:left w:val="nil"/>
              <w:bottom w:val="nil"/>
              <w:right w:val="nil"/>
            </w:tcBorders>
            <w:shd w:val="clear" w:color="000000" w:fill="FFFFFF"/>
            <w:noWrap/>
            <w:vAlign w:val="center"/>
            <w:hideMark/>
          </w:tcPr>
          <w:p w14:paraId="4C0526C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2009</w:t>
            </w:r>
          </w:p>
        </w:tc>
        <w:tc>
          <w:tcPr>
            <w:tcW w:w="1114" w:type="dxa"/>
            <w:tcBorders>
              <w:top w:val="nil"/>
              <w:left w:val="nil"/>
              <w:bottom w:val="nil"/>
              <w:right w:val="nil"/>
            </w:tcBorders>
            <w:shd w:val="clear" w:color="000000" w:fill="FFFFFF"/>
            <w:noWrap/>
            <w:vAlign w:val="center"/>
            <w:hideMark/>
          </w:tcPr>
          <w:p w14:paraId="7CADE7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3,102</w:t>
            </w:r>
          </w:p>
        </w:tc>
        <w:tc>
          <w:tcPr>
            <w:tcW w:w="1170" w:type="dxa"/>
            <w:tcBorders>
              <w:top w:val="nil"/>
              <w:left w:val="nil"/>
              <w:bottom w:val="nil"/>
              <w:right w:val="nil"/>
            </w:tcBorders>
            <w:shd w:val="clear" w:color="000000" w:fill="FFFFFF"/>
            <w:noWrap/>
            <w:vAlign w:val="center"/>
            <w:hideMark/>
          </w:tcPr>
          <w:p w14:paraId="3697FF3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28,899</w:t>
            </w:r>
          </w:p>
        </w:tc>
        <w:tc>
          <w:tcPr>
            <w:tcW w:w="1080" w:type="dxa"/>
            <w:tcBorders>
              <w:top w:val="nil"/>
              <w:left w:val="nil"/>
              <w:bottom w:val="nil"/>
              <w:right w:val="nil"/>
            </w:tcBorders>
            <w:shd w:val="clear" w:color="000000" w:fill="FFFFFF"/>
            <w:noWrap/>
            <w:vAlign w:val="center"/>
            <w:hideMark/>
          </w:tcPr>
          <w:p w14:paraId="0026741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2,905</w:t>
            </w:r>
          </w:p>
        </w:tc>
        <w:tc>
          <w:tcPr>
            <w:tcW w:w="1620" w:type="dxa"/>
            <w:tcBorders>
              <w:top w:val="nil"/>
              <w:left w:val="nil"/>
              <w:bottom w:val="nil"/>
              <w:right w:val="nil"/>
            </w:tcBorders>
            <w:shd w:val="clear" w:color="000000" w:fill="FFFFFF"/>
            <w:noWrap/>
            <w:vAlign w:val="center"/>
            <w:hideMark/>
          </w:tcPr>
          <w:p w14:paraId="5E40560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14,824</w:t>
            </w:r>
          </w:p>
        </w:tc>
        <w:tc>
          <w:tcPr>
            <w:tcW w:w="1080" w:type="dxa"/>
            <w:tcBorders>
              <w:top w:val="nil"/>
              <w:left w:val="nil"/>
              <w:bottom w:val="nil"/>
              <w:right w:val="nil"/>
            </w:tcBorders>
            <w:shd w:val="clear" w:color="000000" w:fill="FFFFFF"/>
            <w:noWrap/>
            <w:vAlign w:val="center"/>
            <w:hideMark/>
          </w:tcPr>
          <w:p w14:paraId="6531CCF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2,782</w:t>
            </w:r>
          </w:p>
        </w:tc>
        <w:tc>
          <w:tcPr>
            <w:tcW w:w="1440" w:type="dxa"/>
            <w:tcBorders>
              <w:top w:val="nil"/>
              <w:left w:val="nil"/>
              <w:bottom w:val="nil"/>
              <w:right w:val="nil"/>
            </w:tcBorders>
            <w:shd w:val="clear" w:color="000000" w:fill="FFFFFF"/>
            <w:noWrap/>
            <w:vAlign w:val="center"/>
            <w:hideMark/>
          </w:tcPr>
          <w:p w14:paraId="429140A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14,075</w:t>
            </w:r>
          </w:p>
        </w:tc>
      </w:tr>
      <w:tr w:rsidR="00001C11" w:rsidRPr="00001C11" w14:paraId="6210231C" w14:textId="77777777" w:rsidTr="00001C11">
        <w:trPr>
          <w:trHeight w:val="290"/>
        </w:trPr>
        <w:tc>
          <w:tcPr>
            <w:tcW w:w="596" w:type="dxa"/>
            <w:tcBorders>
              <w:top w:val="nil"/>
              <w:left w:val="nil"/>
              <w:bottom w:val="nil"/>
              <w:right w:val="nil"/>
            </w:tcBorders>
            <w:shd w:val="clear" w:color="000000" w:fill="FFFFFF"/>
            <w:noWrap/>
            <w:vAlign w:val="center"/>
            <w:hideMark/>
          </w:tcPr>
          <w:p w14:paraId="7ADDD4BE"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2010</w:t>
            </w:r>
          </w:p>
        </w:tc>
        <w:tc>
          <w:tcPr>
            <w:tcW w:w="1114" w:type="dxa"/>
            <w:tcBorders>
              <w:top w:val="nil"/>
              <w:left w:val="nil"/>
              <w:bottom w:val="nil"/>
              <w:right w:val="nil"/>
            </w:tcBorders>
            <w:shd w:val="clear" w:color="000000" w:fill="FFFFFF"/>
            <w:noWrap/>
            <w:vAlign w:val="center"/>
            <w:hideMark/>
          </w:tcPr>
          <w:p w14:paraId="2B377BE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2,658</w:t>
            </w:r>
          </w:p>
        </w:tc>
        <w:tc>
          <w:tcPr>
            <w:tcW w:w="1170" w:type="dxa"/>
            <w:tcBorders>
              <w:top w:val="nil"/>
              <w:left w:val="nil"/>
              <w:bottom w:val="nil"/>
              <w:right w:val="nil"/>
            </w:tcBorders>
            <w:shd w:val="clear" w:color="000000" w:fill="FFFFFF"/>
            <w:noWrap/>
            <w:vAlign w:val="center"/>
            <w:hideMark/>
          </w:tcPr>
          <w:p w14:paraId="0A982E2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21,971</w:t>
            </w:r>
          </w:p>
        </w:tc>
        <w:tc>
          <w:tcPr>
            <w:tcW w:w="1080" w:type="dxa"/>
            <w:tcBorders>
              <w:top w:val="nil"/>
              <w:left w:val="nil"/>
              <w:bottom w:val="nil"/>
              <w:right w:val="nil"/>
            </w:tcBorders>
            <w:shd w:val="clear" w:color="000000" w:fill="FFFFFF"/>
            <w:noWrap/>
            <w:vAlign w:val="center"/>
            <w:hideMark/>
          </w:tcPr>
          <w:p w14:paraId="0B2F1F4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2,481</w:t>
            </w:r>
          </w:p>
        </w:tc>
        <w:tc>
          <w:tcPr>
            <w:tcW w:w="1620" w:type="dxa"/>
            <w:tcBorders>
              <w:top w:val="nil"/>
              <w:left w:val="nil"/>
              <w:bottom w:val="nil"/>
              <w:right w:val="nil"/>
            </w:tcBorders>
            <w:shd w:val="clear" w:color="000000" w:fill="FFFFFF"/>
            <w:noWrap/>
            <w:vAlign w:val="center"/>
            <w:hideMark/>
          </w:tcPr>
          <w:p w14:paraId="29CEC3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11,150</w:t>
            </w:r>
          </w:p>
        </w:tc>
        <w:tc>
          <w:tcPr>
            <w:tcW w:w="1080" w:type="dxa"/>
            <w:tcBorders>
              <w:top w:val="nil"/>
              <w:left w:val="nil"/>
              <w:bottom w:val="nil"/>
              <w:right w:val="nil"/>
            </w:tcBorders>
            <w:shd w:val="clear" w:color="000000" w:fill="FFFFFF"/>
            <w:noWrap/>
            <w:vAlign w:val="center"/>
            <w:hideMark/>
          </w:tcPr>
          <w:p w14:paraId="7C410C9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2,368</w:t>
            </w:r>
          </w:p>
        </w:tc>
        <w:tc>
          <w:tcPr>
            <w:tcW w:w="1440" w:type="dxa"/>
            <w:tcBorders>
              <w:top w:val="nil"/>
              <w:left w:val="nil"/>
              <w:bottom w:val="nil"/>
              <w:right w:val="nil"/>
            </w:tcBorders>
            <w:shd w:val="clear" w:color="000000" w:fill="FFFFFF"/>
            <w:noWrap/>
            <w:vAlign w:val="center"/>
            <w:hideMark/>
          </w:tcPr>
          <w:p w14:paraId="668D9EC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10,821</w:t>
            </w:r>
          </w:p>
        </w:tc>
      </w:tr>
      <w:tr w:rsidR="00001C11" w:rsidRPr="00001C11" w14:paraId="421FBF20" w14:textId="77777777" w:rsidTr="00001C11">
        <w:trPr>
          <w:trHeight w:val="290"/>
        </w:trPr>
        <w:tc>
          <w:tcPr>
            <w:tcW w:w="596" w:type="dxa"/>
            <w:tcBorders>
              <w:top w:val="nil"/>
              <w:left w:val="nil"/>
              <w:bottom w:val="nil"/>
              <w:right w:val="nil"/>
            </w:tcBorders>
            <w:shd w:val="clear" w:color="000000" w:fill="FFFFFF"/>
            <w:noWrap/>
            <w:vAlign w:val="center"/>
            <w:hideMark/>
          </w:tcPr>
          <w:p w14:paraId="201FD09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2011</w:t>
            </w:r>
          </w:p>
        </w:tc>
        <w:tc>
          <w:tcPr>
            <w:tcW w:w="1114" w:type="dxa"/>
            <w:tcBorders>
              <w:top w:val="nil"/>
              <w:left w:val="nil"/>
              <w:bottom w:val="nil"/>
              <w:right w:val="nil"/>
            </w:tcBorders>
            <w:shd w:val="clear" w:color="000000" w:fill="FFFFFF"/>
            <w:noWrap/>
            <w:vAlign w:val="center"/>
            <w:hideMark/>
          </w:tcPr>
          <w:p w14:paraId="7F9164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2,473</w:t>
            </w:r>
          </w:p>
        </w:tc>
        <w:tc>
          <w:tcPr>
            <w:tcW w:w="1170" w:type="dxa"/>
            <w:tcBorders>
              <w:top w:val="nil"/>
              <w:left w:val="nil"/>
              <w:bottom w:val="nil"/>
              <w:right w:val="nil"/>
            </w:tcBorders>
            <w:shd w:val="clear" w:color="000000" w:fill="FFFFFF"/>
            <w:noWrap/>
            <w:vAlign w:val="center"/>
            <w:hideMark/>
          </w:tcPr>
          <w:p w14:paraId="07C3BF7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15,732</w:t>
            </w:r>
          </w:p>
        </w:tc>
        <w:tc>
          <w:tcPr>
            <w:tcW w:w="1080" w:type="dxa"/>
            <w:tcBorders>
              <w:top w:val="nil"/>
              <w:left w:val="nil"/>
              <w:bottom w:val="nil"/>
              <w:right w:val="nil"/>
            </w:tcBorders>
            <w:shd w:val="clear" w:color="000000" w:fill="FFFFFF"/>
            <w:noWrap/>
            <w:vAlign w:val="center"/>
            <w:hideMark/>
          </w:tcPr>
          <w:p w14:paraId="7B94178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2,276</w:t>
            </w:r>
          </w:p>
        </w:tc>
        <w:tc>
          <w:tcPr>
            <w:tcW w:w="1620" w:type="dxa"/>
            <w:tcBorders>
              <w:top w:val="nil"/>
              <w:left w:val="nil"/>
              <w:bottom w:val="nil"/>
              <w:right w:val="nil"/>
            </w:tcBorders>
            <w:shd w:val="clear" w:color="000000" w:fill="FFFFFF"/>
            <w:noWrap/>
            <w:vAlign w:val="center"/>
            <w:hideMark/>
          </w:tcPr>
          <w:p w14:paraId="7B56BEAC"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8,646</w:t>
            </w:r>
          </w:p>
        </w:tc>
        <w:tc>
          <w:tcPr>
            <w:tcW w:w="1080" w:type="dxa"/>
            <w:tcBorders>
              <w:top w:val="nil"/>
              <w:left w:val="nil"/>
              <w:bottom w:val="nil"/>
              <w:right w:val="nil"/>
            </w:tcBorders>
            <w:shd w:val="clear" w:color="000000" w:fill="FFFFFF"/>
            <w:noWrap/>
            <w:vAlign w:val="center"/>
            <w:hideMark/>
          </w:tcPr>
          <w:p w14:paraId="49DDD4C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1,996</w:t>
            </w:r>
          </w:p>
        </w:tc>
        <w:tc>
          <w:tcPr>
            <w:tcW w:w="1440" w:type="dxa"/>
            <w:tcBorders>
              <w:top w:val="nil"/>
              <w:left w:val="nil"/>
              <w:bottom w:val="nil"/>
              <w:right w:val="nil"/>
            </w:tcBorders>
            <w:shd w:val="clear" w:color="000000" w:fill="FFFFFF"/>
            <w:noWrap/>
            <w:vAlign w:val="center"/>
            <w:hideMark/>
          </w:tcPr>
          <w:p w14:paraId="5E38BFB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7,086</w:t>
            </w:r>
          </w:p>
        </w:tc>
      </w:tr>
      <w:tr w:rsidR="00001C11" w:rsidRPr="00001C11" w14:paraId="37ECA82A" w14:textId="77777777" w:rsidTr="00001C11">
        <w:trPr>
          <w:trHeight w:val="290"/>
        </w:trPr>
        <w:tc>
          <w:tcPr>
            <w:tcW w:w="596" w:type="dxa"/>
            <w:tcBorders>
              <w:top w:val="nil"/>
              <w:left w:val="nil"/>
              <w:bottom w:val="nil"/>
              <w:right w:val="nil"/>
            </w:tcBorders>
            <w:shd w:val="clear" w:color="000000" w:fill="FFFFFF"/>
            <w:noWrap/>
            <w:vAlign w:val="center"/>
            <w:hideMark/>
          </w:tcPr>
          <w:p w14:paraId="56F3FAD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2012</w:t>
            </w:r>
          </w:p>
        </w:tc>
        <w:tc>
          <w:tcPr>
            <w:tcW w:w="1114" w:type="dxa"/>
            <w:tcBorders>
              <w:top w:val="nil"/>
              <w:left w:val="nil"/>
              <w:bottom w:val="nil"/>
              <w:right w:val="nil"/>
            </w:tcBorders>
            <w:shd w:val="clear" w:color="000000" w:fill="FFFFFF"/>
            <w:noWrap/>
            <w:vAlign w:val="center"/>
            <w:hideMark/>
          </w:tcPr>
          <w:p w14:paraId="68EA667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2,262</w:t>
            </w:r>
          </w:p>
        </w:tc>
        <w:tc>
          <w:tcPr>
            <w:tcW w:w="1170" w:type="dxa"/>
            <w:tcBorders>
              <w:top w:val="nil"/>
              <w:left w:val="nil"/>
              <w:bottom w:val="nil"/>
              <w:right w:val="nil"/>
            </w:tcBorders>
            <w:shd w:val="clear" w:color="000000" w:fill="FFFFFF"/>
            <w:noWrap/>
            <w:vAlign w:val="center"/>
            <w:hideMark/>
          </w:tcPr>
          <w:p w14:paraId="0368C53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14,993</w:t>
            </w:r>
          </w:p>
        </w:tc>
        <w:tc>
          <w:tcPr>
            <w:tcW w:w="1080" w:type="dxa"/>
            <w:tcBorders>
              <w:top w:val="nil"/>
              <w:left w:val="nil"/>
              <w:bottom w:val="nil"/>
              <w:right w:val="nil"/>
            </w:tcBorders>
            <w:shd w:val="clear" w:color="000000" w:fill="FFFFFF"/>
            <w:noWrap/>
            <w:vAlign w:val="center"/>
            <w:hideMark/>
          </w:tcPr>
          <w:p w14:paraId="656259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2,032</w:t>
            </w:r>
          </w:p>
        </w:tc>
        <w:tc>
          <w:tcPr>
            <w:tcW w:w="1620" w:type="dxa"/>
            <w:tcBorders>
              <w:top w:val="nil"/>
              <w:left w:val="nil"/>
              <w:bottom w:val="nil"/>
              <w:right w:val="nil"/>
            </w:tcBorders>
            <w:shd w:val="clear" w:color="000000" w:fill="FFFFFF"/>
            <w:noWrap/>
            <w:vAlign w:val="center"/>
            <w:hideMark/>
          </w:tcPr>
          <w:p w14:paraId="08FDFB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8,764</w:t>
            </w:r>
          </w:p>
        </w:tc>
        <w:tc>
          <w:tcPr>
            <w:tcW w:w="1080" w:type="dxa"/>
            <w:tcBorders>
              <w:top w:val="nil"/>
              <w:left w:val="nil"/>
              <w:bottom w:val="nil"/>
              <w:right w:val="nil"/>
            </w:tcBorders>
            <w:shd w:val="clear" w:color="000000" w:fill="FFFFFF"/>
            <w:noWrap/>
            <w:vAlign w:val="center"/>
            <w:hideMark/>
          </w:tcPr>
          <w:p w14:paraId="12AD9E3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1,743</w:t>
            </w:r>
          </w:p>
        </w:tc>
        <w:tc>
          <w:tcPr>
            <w:tcW w:w="1440" w:type="dxa"/>
            <w:tcBorders>
              <w:top w:val="nil"/>
              <w:left w:val="nil"/>
              <w:bottom w:val="nil"/>
              <w:right w:val="nil"/>
            </w:tcBorders>
            <w:shd w:val="clear" w:color="000000" w:fill="FFFFFF"/>
            <w:noWrap/>
            <w:vAlign w:val="center"/>
            <w:hideMark/>
          </w:tcPr>
          <w:p w14:paraId="299AEFC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6,229</w:t>
            </w:r>
          </w:p>
        </w:tc>
      </w:tr>
      <w:tr w:rsidR="00001C11" w:rsidRPr="00001C11" w14:paraId="45630ED6" w14:textId="77777777" w:rsidTr="00001C11">
        <w:trPr>
          <w:trHeight w:val="290"/>
        </w:trPr>
        <w:tc>
          <w:tcPr>
            <w:tcW w:w="596" w:type="dxa"/>
            <w:tcBorders>
              <w:top w:val="nil"/>
              <w:left w:val="nil"/>
              <w:bottom w:val="nil"/>
              <w:right w:val="nil"/>
            </w:tcBorders>
            <w:shd w:val="clear" w:color="000000" w:fill="FFFFFF"/>
            <w:noWrap/>
            <w:vAlign w:val="center"/>
            <w:hideMark/>
          </w:tcPr>
          <w:p w14:paraId="0CFC201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lastRenderedPageBreak/>
              <w:t>2013</w:t>
            </w:r>
          </w:p>
        </w:tc>
        <w:tc>
          <w:tcPr>
            <w:tcW w:w="1114" w:type="dxa"/>
            <w:tcBorders>
              <w:top w:val="nil"/>
              <w:left w:val="nil"/>
              <w:bottom w:val="nil"/>
              <w:right w:val="nil"/>
            </w:tcBorders>
            <w:shd w:val="clear" w:color="000000" w:fill="FFFFFF"/>
            <w:noWrap/>
            <w:vAlign w:val="center"/>
            <w:hideMark/>
          </w:tcPr>
          <w:p w14:paraId="3F66C04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3,090</w:t>
            </w:r>
          </w:p>
        </w:tc>
        <w:tc>
          <w:tcPr>
            <w:tcW w:w="1170" w:type="dxa"/>
            <w:tcBorders>
              <w:top w:val="nil"/>
              <w:left w:val="nil"/>
              <w:bottom w:val="nil"/>
              <w:right w:val="nil"/>
            </w:tcBorders>
            <w:shd w:val="clear" w:color="000000" w:fill="FFFFFF"/>
            <w:noWrap/>
            <w:vAlign w:val="center"/>
            <w:hideMark/>
          </w:tcPr>
          <w:p w14:paraId="63EA718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23,960</w:t>
            </w:r>
          </w:p>
        </w:tc>
        <w:tc>
          <w:tcPr>
            <w:tcW w:w="1080" w:type="dxa"/>
            <w:tcBorders>
              <w:top w:val="nil"/>
              <w:left w:val="nil"/>
              <w:bottom w:val="nil"/>
              <w:right w:val="nil"/>
            </w:tcBorders>
            <w:shd w:val="clear" w:color="000000" w:fill="FFFFFF"/>
            <w:noWrap/>
            <w:vAlign w:val="center"/>
            <w:hideMark/>
          </w:tcPr>
          <w:p w14:paraId="341221C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2,870</w:t>
            </w:r>
          </w:p>
        </w:tc>
        <w:tc>
          <w:tcPr>
            <w:tcW w:w="1620" w:type="dxa"/>
            <w:tcBorders>
              <w:top w:val="nil"/>
              <w:left w:val="nil"/>
              <w:bottom w:val="nil"/>
              <w:right w:val="nil"/>
            </w:tcBorders>
            <w:shd w:val="clear" w:color="000000" w:fill="FFFFFF"/>
            <w:noWrap/>
            <w:vAlign w:val="center"/>
            <w:hideMark/>
          </w:tcPr>
          <w:p w14:paraId="36A7CC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13,363</w:t>
            </w:r>
          </w:p>
        </w:tc>
        <w:tc>
          <w:tcPr>
            <w:tcW w:w="1080" w:type="dxa"/>
            <w:tcBorders>
              <w:top w:val="nil"/>
              <w:left w:val="nil"/>
              <w:bottom w:val="nil"/>
              <w:right w:val="nil"/>
            </w:tcBorders>
            <w:shd w:val="clear" w:color="000000" w:fill="FFFFFF"/>
            <w:noWrap/>
            <w:vAlign w:val="center"/>
            <w:hideMark/>
          </w:tcPr>
          <w:p w14:paraId="5E6C976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2,517</w:t>
            </w:r>
          </w:p>
        </w:tc>
        <w:tc>
          <w:tcPr>
            <w:tcW w:w="1440" w:type="dxa"/>
            <w:tcBorders>
              <w:top w:val="nil"/>
              <w:left w:val="nil"/>
              <w:bottom w:val="nil"/>
              <w:right w:val="nil"/>
            </w:tcBorders>
            <w:shd w:val="clear" w:color="000000" w:fill="FFFFFF"/>
            <w:noWrap/>
            <w:vAlign w:val="center"/>
            <w:hideMark/>
          </w:tcPr>
          <w:p w14:paraId="06FA24D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10,597</w:t>
            </w:r>
          </w:p>
        </w:tc>
      </w:tr>
      <w:tr w:rsidR="00001C11" w:rsidRPr="00001C11" w14:paraId="117114C9" w14:textId="77777777" w:rsidTr="00001C11">
        <w:trPr>
          <w:trHeight w:val="290"/>
        </w:trPr>
        <w:tc>
          <w:tcPr>
            <w:tcW w:w="596" w:type="dxa"/>
            <w:tcBorders>
              <w:top w:val="nil"/>
              <w:left w:val="nil"/>
              <w:bottom w:val="nil"/>
              <w:right w:val="nil"/>
            </w:tcBorders>
            <w:shd w:val="clear" w:color="000000" w:fill="FFFFFF"/>
            <w:noWrap/>
            <w:vAlign w:val="center"/>
            <w:hideMark/>
          </w:tcPr>
          <w:p w14:paraId="043D085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2014</w:t>
            </w:r>
          </w:p>
        </w:tc>
        <w:tc>
          <w:tcPr>
            <w:tcW w:w="1114" w:type="dxa"/>
            <w:tcBorders>
              <w:top w:val="nil"/>
              <w:left w:val="nil"/>
              <w:bottom w:val="nil"/>
              <w:right w:val="nil"/>
            </w:tcBorders>
            <w:shd w:val="clear" w:color="000000" w:fill="FFFFFF"/>
            <w:noWrap/>
            <w:vAlign w:val="center"/>
            <w:hideMark/>
          </w:tcPr>
          <w:p w14:paraId="3475372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2,631</w:t>
            </w:r>
          </w:p>
        </w:tc>
        <w:tc>
          <w:tcPr>
            <w:tcW w:w="1170" w:type="dxa"/>
            <w:tcBorders>
              <w:top w:val="nil"/>
              <w:left w:val="nil"/>
              <w:bottom w:val="nil"/>
              <w:right w:val="nil"/>
            </w:tcBorders>
            <w:shd w:val="clear" w:color="000000" w:fill="FFFFFF"/>
            <w:noWrap/>
            <w:vAlign w:val="center"/>
            <w:hideMark/>
          </w:tcPr>
          <w:p w14:paraId="0FD206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22,687</w:t>
            </w:r>
          </w:p>
        </w:tc>
        <w:tc>
          <w:tcPr>
            <w:tcW w:w="1080" w:type="dxa"/>
            <w:tcBorders>
              <w:top w:val="nil"/>
              <w:left w:val="nil"/>
              <w:bottom w:val="nil"/>
              <w:right w:val="nil"/>
            </w:tcBorders>
            <w:shd w:val="clear" w:color="000000" w:fill="FFFFFF"/>
            <w:noWrap/>
            <w:vAlign w:val="center"/>
            <w:hideMark/>
          </w:tcPr>
          <w:p w14:paraId="073DDDC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2,436</w:t>
            </w:r>
          </w:p>
        </w:tc>
        <w:tc>
          <w:tcPr>
            <w:tcW w:w="1620" w:type="dxa"/>
            <w:tcBorders>
              <w:top w:val="nil"/>
              <w:left w:val="nil"/>
              <w:bottom w:val="nil"/>
              <w:right w:val="nil"/>
            </w:tcBorders>
            <w:shd w:val="clear" w:color="000000" w:fill="FFFFFF"/>
            <w:noWrap/>
            <w:vAlign w:val="center"/>
            <w:hideMark/>
          </w:tcPr>
          <w:p w14:paraId="6B71438D"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12,035</w:t>
            </w:r>
          </w:p>
        </w:tc>
        <w:tc>
          <w:tcPr>
            <w:tcW w:w="1080" w:type="dxa"/>
            <w:tcBorders>
              <w:top w:val="nil"/>
              <w:left w:val="nil"/>
              <w:bottom w:val="nil"/>
              <w:right w:val="nil"/>
            </w:tcBorders>
            <w:shd w:val="clear" w:color="000000" w:fill="FFFFFF"/>
            <w:noWrap/>
            <w:vAlign w:val="center"/>
            <w:hideMark/>
          </w:tcPr>
          <w:p w14:paraId="73395D8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2,204</w:t>
            </w:r>
          </w:p>
        </w:tc>
        <w:tc>
          <w:tcPr>
            <w:tcW w:w="1440" w:type="dxa"/>
            <w:tcBorders>
              <w:top w:val="nil"/>
              <w:left w:val="nil"/>
              <w:bottom w:val="nil"/>
              <w:right w:val="nil"/>
            </w:tcBorders>
            <w:shd w:val="clear" w:color="000000" w:fill="FFFFFF"/>
            <w:noWrap/>
            <w:vAlign w:val="center"/>
            <w:hideMark/>
          </w:tcPr>
          <w:p w14:paraId="7AC5CDB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10,652</w:t>
            </w:r>
          </w:p>
        </w:tc>
      </w:tr>
      <w:tr w:rsidR="00001C11" w:rsidRPr="00001C11" w14:paraId="0948BF95" w14:textId="77777777" w:rsidTr="00001C11">
        <w:trPr>
          <w:trHeight w:val="290"/>
        </w:trPr>
        <w:tc>
          <w:tcPr>
            <w:tcW w:w="596" w:type="dxa"/>
            <w:tcBorders>
              <w:top w:val="nil"/>
              <w:left w:val="nil"/>
              <w:bottom w:val="nil"/>
              <w:right w:val="nil"/>
            </w:tcBorders>
            <w:shd w:val="clear" w:color="000000" w:fill="FFFFFF"/>
            <w:noWrap/>
            <w:vAlign w:val="center"/>
            <w:hideMark/>
          </w:tcPr>
          <w:p w14:paraId="3A3724E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2015</w:t>
            </w:r>
          </w:p>
        </w:tc>
        <w:tc>
          <w:tcPr>
            <w:tcW w:w="1114" w:type="dxa"/>
            <w:tcBorders>
              <w:top w:val="nil"/>
              <w:left w:val="nil"/>
              <w:bottom w:val="nil"/>
              <w:right w:val="nil"/>
            </w:tcBorders>
            <w:shd w:val="clear" w:color="000000" w:fill="FFFFFF"/>
            <w:noWrap/>
            <w:vAlign w:val="center"/>
            <w:hideMark/>
          </w:tcPr>
          <w:p w14:paraId="708EBEF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2,605</w:t>
            </w:r>
          </w:p>
        </w:tc>
        <w:tc>
          <w:tcPr>
            <w:tcW w:w="1170" w:type="dxa"/>
            <w:tcBorders>
              <w:top w:val="nil"/>
              <w:left w:val="nil"/>
              <w:bottom w:val="nil"/>
              <w:right w:val="nil"/>
            </w:tcBorders>
            <w:shd w:val="clear" w:color="000000" w:fill="FFFFFF"/>
            <w:noWrap/>
            <w:vAlign w:val="center"/>
            <w:hideMark/>
          </w:tcPr>
          <w:p w14:paraId="2F41649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17,720</w:t>
            </w:r>
          </w:p>
        </w:tc>
        <w:tc>
          <w:tcPr>
            <w:tcW w:w="1080" w:type="dxa"/>
            <w:tcBorders>
              <w:top w:val="nil"/>
              <w:left w:val="nil"/>
              <w:bottom w:val="nil"/>
              <w:right w:val="nil"/>
            </w:tcBorders>
            <w:shd w:val="clear" w:color="000000" w:fill="FFFFFF"/>
            <w:noWrap/>
            <w:vAlign w:val="center"/>
            <w:hideMark/>
          </w:tcPr>
          <w:p w14:paraId="7ABD0B1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2,363</w:t>
            </w:r>
          </w:p>
        </w:tc>
        <w:tc>
          <w:tcPr>
            <w:tcW w:w="1620" w:type="dxa"/>
            <w:tcBorders>
              <w:top w:val="nil"/>
              <w:left w:val="nil"/>
              <w:bottom w:val="nil"/>
              <w:right w:val="nil"/>
            </w:tcBorders>
            <w:shd w:val="clear" w:color="000000" w:fill="FFFFFF"/>
            <w:noWrap/>
            <w:vAlign w:val="center"/>
            <w:hideMark/>
          </w:tcPr>
          <w:p w14:paraId="415F2C1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9,782</w:t>
            </w:r>
          </w:p>
        </w:tc>
        <w:tc>
          <w:tcPr>
            <w:tcW w:w="1080" w:type="dxa"/>
            <w:tcBorders>
              <w:top w:val="nil"/>
              <w:left w:val="nil"/>
              <w:bottom w:val="nil"/>
              <w:right w:val="nil"/>
            </w:tcBorders>
            <w:shd w:val="clear" w:color="000000" w:fill="FFFFFF"/>
            <w:noWrap/>
            <w:vAlign w:val="center"/>
            <w:hideMark/>
          </w:tcPr>
          <w:p w14:paraId="7B2BA4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2,127</w:t>
            </w:r>
          </w:p>
        </w:tc>
        <w:tc>
          <w:tcPr>
            <w:tcW w:w="1440" w:type="dxa"/>
            <w:tcBorders>
              <w:top w:val="nil"/>
              <w:left w:val="nil"/>
              <w:bottom w:val="nil"/>
              <w:right w:val="nil"/>
            </w:tcBorders>
            <w:shd w:val="clear" w:color="000000" w:fill="FFFFFF"/>
            <w:noWrap/>
            <w:vAlign w:val="center"/>
            <w:hideMark/>
          </w:tcPr>
          <w:p w14:paraId="5452D88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7,938</w:t>
            </w:r>
          </w:p>
        </w:tc>
      </w:tr>
      <w:tr w:rsidR="00001C11" w:rsidRPr="00001C11" w14:paraId="6A718081" w14:textId="77777777" w:rsidTr="00001C11">
        <w:trPr>
          <w:trHeight w:val="290"/>
        </w:trPr>
        <w:tc>
          <w:tcPr>
            <w:tcW w:w="596" w:type="dxa"/>
            <w:tcBorders>
              <w:top w:val="nil"/>
              <w:left w:val="nil"/>
              <w:bottom w:val="nil"/>
              <w:right w:val="nil"/>
            </w:tcBorders>
            <w:shd w:val="clear" w:color="000000" w:fill="FFFFFF"/>
            <w:noWrap/>
            <w:vAlign w:val="center"/>
            <w:hideMark/>
          </w:tcPr>
          <w:p w14:paraId="46EA6E2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2016</w:t>
            </w:r>
          </w:p>
        </w:tc>
        <w:tc>
          <w:tcPr>
            <w:tcW w:w="1114" w:type="dxa"/>
            <w:tcBorders>
              <w:top w:val="nil"/>
              <w:left w:val="nil"/>
              <w:bottom w:val="nil"/>
              <w:right w:val="nil"/>
            </w:tcBorders>
            <w:shd w:val="clear" w:color="000000" w:fill="FFFFFF"/>
            <w:noWrap/>
            <w:vAlign w:val="center"/>
            <w:hideMark/>
          </w:tcPr>
          <w:p w14:paraId="2A8FA7E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170" w:type="dxa"/>
            <w:tcBorders>
              <w:top w:val="nil"/>
              <w:left w:val="nil"/>
              <w:bottom w:val="nil"/>
              <w:right w:val="nil"/>
            </w:tcBorders>
            <w:shd w:val="clear" w:color="000000" w:fill="FFFFFF"/>
            <w:noWrap/>
            <w:vAlign w:val="center"/>
            <w:hideMark/>
          </w:tcPr>
          <w:p w14:paraId="6429206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20,341</w:t>
            </w:r>
          </w:p>
        </w:tc>
        <w:tc>
          <w:tcPr>
            <w:tcW w:w="1080" w:type="dxa"/>
            <w:tcBorders>
              <w:top w:val="nil"/>
              <w:left w:val="nil"/>
              <w:bottom w:val="nil"/>
              <w:right w:val="nil"/>
            </w:tcBorders>
            <w:shd w:val="clear" w:color="000000" w:fill="FFFFFF"/>
            <w:noWrap/>
            <w:vAlign w:val="center"/>
            <w:hideMark/>
          </w:tcPr>
          <w:p w14:paraId="18CE222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2,892</w:t>
            </w:r>
          </w:p>
        </w:tc>
        <w:tc>
          <w:tcPr>
            <w:tcW w:w="1620" w:type="dxa"/>
            <w:tcBorders>
              <w:top w:val="nil"/>
              <w:left w:val="nil"/>
              <w:bottom w:val="nil"/>
              <w:right w:val="nil"/>
            </w:tcBorders>
            <w:shd w:val="clear" w:color="000000" w:fill="FFFFFF"/>
            <w:noWrap/>
            <w:vAlign w:val="center"/>
            <w:hideMark/>
          </w:tcPr>
          <w:p w14:paraId="37013E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11,451</w:t>
            </w:r>
          </w:p>
        </w:tc>
        <w:tc>
          <w:tcPr>
            <w:tcW w:w="1080" w:type="dxa"/>
            <w:tcBorders>
              <w:top w:val="nil"/>
              <w:left w:val="nil"/>
              <w:bottom w:val="nil"/>
              <w:right w:val="nil"/>
            </w:tcBorders>
            <w:shd w:val="clear" w:color="000000" w:fill="FFFFFF"/>
            <w:noWrap/>
            <w:vAlign w:val="center"/>
            <w:hideMark/>
          </w:tcPr>
          <w:p w14:paraId="45CAC31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2,676</w:t>
            </w:r>
          </w:p>
        </w:tc>
        <w:tc>
          <w:tcPr>
            <w:tcW w:w="1440" w:type="dxa"/>
            <w:tcBorders>
              <w:top w:val="nil"/>
              <w:left w:val="nil"/>
              <w:bottom w:val="nil"/>
              <w:right w:val="nil"/>
            </w:tcBorders>
            <w:shd w:val="clear" w:color="000000" w:fill="FFFFFF"/>
            <w:noWrap/>
            <w:vAlign w:val="center"/>
            <w:hideMark/>
          </w:tcPr>
          <w:p w14:paraId="0EABA8A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8,890</w:t>
            </w:r>
          </w:p>
        </w:tc>
      </w:tr>
      <w:tr w:rsidR="00001C11" w:rsidRPr="00001C11" w14:paraId="53EC9294" w14:textId="77777777" w:rsidTr="00001C11">
        <w:trPr>
          <w:trHeight w:val="290"/>
        </w:trPr>
        <w:tc>
          <w:tcPr>
            <w:tcW w:w="596" w:type="dxa"/>
            <w:tcBorders>
              <w:top w:val="nil"/>
              <w:left w:val="nil"/>
              <w:bottom w:val="nil"/>
              <w:right w:val="nil"/>
            </w:tcBorders>
            <w:shd w:val="clear" w:color="000000" w:fill="FFFFFF"/>
            <w:noWrap/>
            <w:vAlign w:val="center"/>
            <w:hideMark/>
          </w:tcPr>
          <w:p w14:paraId="1F5BC86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2017</w:t>
            </w:r>
          </w:p>
        </w:tc>
        <w:tc>
          <w:tcPr>
            <w:tcW w:w="1114" w:type="dxa"/>
            <w:tcBorders>
              <w:top w:val="nil"/>
              <w:left w:val="nil"/>
              <w:bottom w:val="nil"/>
              <w:right w:val="nil"/>
            </w:tcBorders>
            <w:shd w:val="clear" w:color="000000" w:fill="FFFFFF"/>
            <w:noWrap/>
            <w:vAlign w:val="center"/>
            <w:hideMark/>
          </w:tcPr>
          <w:p w14:paraId="1F23F4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2,037</w:t>
            </w:r>
          </w:p>
        </w:tc>
        <w:tc>
          <w:tcPr>
            <w:tcW w:w="1170" w:type="dxa"/>
            <w:tcBorders>
              <w:top w:val="nil"/>
              <w:left w:val="nil"/>
              <w:bottom w:val="nil"/>
              <w:right w:val="nil"/>
            </w:tcBorders>
            <w:shd w:val="clear" w:color="000000" w:fill="FFFFFF"/>
            <w:noWrap/>
            <w:vAlign w:val="center"/>
            <w:hideMark/>
          </w:tcPr>
          <w:p w14:paraId="416F7CB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13,850</w:t>
            </w:r>
          </w:p>
        </w:tc>
        <w:tc>
          <w:tcPr>
            <w:tcW w:w="1080" w:type="dxa"/>
            <w:tcBorders>
              <w:top w:val="nil"/>
              <w:left w:val="nil"/>
              <w:bottom w:val="nil"/>
              <w:right w:val="nil"/>
            </w:tcBorders>
            <w:shd w:val="clear" w:color="000000" w:fill="FFFFFF"/>
            <w:noWrap/>
            <w:vAlign w:val="center"/>
            <w:hideMark/>
          </w:tcPr>
          <w:p w14:paraId="6D0FBAA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1,824</w:t>
            </w:r>
          </w:p>
        </w:tc>
        <w:tc>
          <w:tcPr>
            <w:tcW w:w="1620" w:type="dxa"/>
            <w:tcBorders>
              <w:top w:val="nil"/>
              <w:left w:val="nil"/>
              <w:bottom w:val="nil"/>
              <w:right w:val="nil"/>
            </w:tcBorders>
            <w:shd w:val="clear" w:color="000000" w:fill="FFFFFF"/>
            <w:noWrap/>
            <w:vAlign w:val="center"/>
            <w:hideMark/>
          </w:tcPr>
          <w:p w14:paraId="0F78EB3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7,040</w:t>
            </w:r>
          </w:p>
        </w:tc>
        <w:tc>
          <w:tcPr>
            <w:tcW w:w="1080" w:type="dxa"/>
            <w:tcBorders>
              <w:top w:val="nil"/>
              <w:left w:val="nil"/>
              <w:bottom w:val="nil"/>
              <w:right w:val="nil"/>
            </w:tcBorders>
            <w:shd w:val="clear" w:color="000000" w:fill="FFFFFF"/>
            <w:noWrap/>
            <w:vAlign w:val="center"/>
            <w:hideMark/>
          </w:tcPr>
          <w:p w14:paraId="2CE486B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1,748</w:t>
            </w:r>
          </w:p>
        </w:tc>
        <w:tc>
          <w:tcPr>
            <w:tcW w:w="1440" w:type="dxa"/>
            <w:tcBorders>
              <w:top w:val="nil"/>
              <w:left w:val="nil"/>
              <w:bottom w:val="nil"/>
              <w:right w:val="nil"/>
            </w:tcBorders>
            <w:shd w:val="clear" w:color="000000" w:fill="FFFFFF"/>
            <w:noWrap/>
            <w:vAlign w:val="center"/>
            <w:hideMark/>
          </w:tcPr>
          <w:p w14:paraId="56108C8B"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6,810</w:t>
            </w:r>
          </w:p>
        </w:tc>
      </w:tr>
      <w:tr w:rsidR="00001C11" w:rsidRPr="00001C11" w14:paraId="44571245" w14:textId="77777777" w:rsidTr="00001C11">
        <w:trPr>
          <w:trHeight w:val="300"/>
        </w:trPr>
        <w:tc>
          <w:tcPr>
            <w:tcW w:w="596" w:type="dxa"/>
            <w:tcBorders>
              <w:top w:val="nil"/>
              <w:left w:val="nil"/>
              <w:bottom w:val="nil"/>
              <w:right w:val="nil"/>
            </w:tcBorders>
            <w:shd w:val="clear" w:color="000000" w:fill="FFFFFF"/>
            <w:noWrap/>
            <w:vAlign w:val="center"/>
            <w:hideMark/>
          </w:tcPr>
          <w:p w14:paraId="35C008B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2018</w:t>
            </w:r>
          </w:p>
        </w:tc>
        <w:tc>
          <w:tcPr>
            <w:tcW w:w="1114" w:type="dxa"/>
            <w:tcBorders>
              <w:top w:val="nil"/>
              <w:left w:val="nil"/>
              <w:bottom w:val="nil"/>
              <w:right w:val="nil"/>
            </w:tcBorders>
            <w:shd w:val="clear" w:color="000000" w:fill="FFFFFF"/>
            <w:noWrap/>
            <w:vAlign w:val="center"/>
            <w:hideMark/>
          </w:tcPr>
          <w:p w14:paraId="231A285F"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2,407</w:t>
            </w:r>
          </w:p>
        </w:tc>
        <w:tc>
          <w:tcPr>
            <w:tcW w:w="1170" w:type="dxa"/>
            <w:tcBorders>
              <w:top w:val="nil"/>
              <w:left w:val="nil"/>
              <w:bottom w:val="nil"/>
              <w:right w:val="nil"/>
            </w:tcBorders>
            <w:shd w:val="clear" w:color="000000" w:fill="FFFFFF"/>
            <w:noWrap/>
            <w:vAlign w:val="center"/>
            <w:hideMark/>
          </w:tcPr>
          <w:p w14:paraId="3D8B959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16,093</w:t>
            </w:r>
          </w:p>
        </w:tc>
        <w:tc>
          <w:tcPr>
            <w:tcW w:w="1080" w:type="dxa"/>
            <w:tcBorders>
              <w:top w:val="nil"/>
              <w:left w:val="nil"/>
              <w:bottom w:val="nil"/>
              <w:right w:val="nil"/>
            </w:tcBorders>
            <w:shd w:val="clear" w:color="000000" w:fill="FFFFFF"/>
            <w:noWrap/>
            <w:vAlign w:val="center"/>
            <w:hideMark/>
          </w:tcPr>
          <w:p w14:paraId="2EF6638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2,252</w:t>
            </w:r>
          </w:p>
        </w:tc>
        <w:tc>
          <w:tcPr>
            <w:tcW w:w="1620" w:type="dxa"/>
            <w:tcBorders>
              <w:top w:val="nil"/>
              <w:left w:val="nil"/>
              <w:bottom w:val="nil"/>
              <w:right w:val="nil"/>
            </w:tcBorders>
            <w:shd w:val="clear" w:color="000000" w:fill="FFFFFF"/>
            <w:noWrap/>
            <w:vAlign w:val="center"/>
            <w:hideMark/>
          </w:tcPr>
          <w:p w14:paraId="3D53EE5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8,647</w:t>
            </w:r>
          </w:p>
        </w:tc>
        <w:tc>
          <w:tcPr>
            <w:tcW w:w="1080" w:type="dxa"/>
            <w:tcBorders>
              <w:top w:val="nil"/>
              <w:left w:val="nil"/>
              <w:bottom w:val="nil"/>
              <w:right w:val="nil"/>
            </w:tcBorders>
            <w:shd w:val="clear" w:color="000000" w:fill="FFFFFF"/>
            <w:noWrap/>
            <w:vAlign w:val="center"/>
            <w:hideMark/>
          </w:tcPr>
          <w:p w14:paraId="57EAFBA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2,113</w:t>
            </w:r>
          </w:p>
        </w:tc>
        <w:tc>
          <w:tcPr>
            <w:tcW w:w="1440" w:type="dxa"/>
            <w:tcBorders>
              <w:top w:val="nil"/>
              <w:left w:val="nil"/>
              <w:bottom w:val="nil"/>
              <w:right w:val="nil"/>
            </w:tcBorders>
            <w:shd w:val="clear" w:color="000000" w:fill="FFFFFF"/>
            <w:noWrap/>
            <w:vAlign w:val="center"/>
            <w:hideMark/>
          </w:tcPr>
          <w:p w14:paraId="6CC45E00"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7,446</w:t>
            </w:r>
          </w:p>
        </w:tc>
      </w:tr>
      <w:tr w:rsidR="00001C11" w:rsidRPr="00001C11" w14:paraId="7FB291D3" w14:textId="77777777" w:rsidTr="00001C11">
        <w:trPr>
          <w:trHeight w:val="290"/>
        </w:trPr>
        <w:tc>
          <w:tcPr>
            <w:tcW w:w="596" w:type="dxa"/>
            <w:tcBorders>
              <w:top w:val="nil"/>
              <w:left w:val="nil"/>
              <w:bottom w:val="nil"/>
              <w:right w:val="nil"/>
            </w:tcBorders>
            <w:shd w:val="clear" w:color="000000" w:fill="FFFFFF"/>
            <w:noWrap/>
            <w:vAlign w:val="center"/>
            <w:hideMark/>
          </w:tcPr>
          <w:p w14:paraId="5B64CD0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2019</w:t>
            </w:r>
          </w:p>
        </w:tc>
        <w:tc>
          <w:tcPr>
            <w:tcW w:w="1114" w:type="dxa"/>
            <w:tcBorders>
              <w:top w:val="nil"/>
              <w:left w:val="nil"/>
              <w:bottom w:val="nil"/>
              <w:right w:val="nil"/>
            </w:tcBorders>
            <w:shd w:val="clear" w:color="000000" w:fill="FFFFFF"/>
            <w:noWrap/>
            <w:vAlign w:val="center"/>
            <w:hideMark/>
          </w:tcPr>
          <w:p w14:paraId="451AC8A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3,547</w:t>
            </w:r>
          </w:p>
        </w:tc>
        <w:tc>
          <w:tcPr>
            <w:tcW w:w="1170" w:type="dxa"/>
            <w:tcBorders>
              <w:top w:val="nil"/>
              <w:left w:val="nil"/>
              <w:bottom w:val="nil"/>
              <w:right w:val="nil"/>
            </w:tcBorders>
            <w:shd w:val="clear" w:color="000000" w:fill="FFFFFF"/>
            <w:noWrap/>
            <w:vAlign w:val="center"/>
            <w:hideMark/>
          </w:tcPr>
          <w:p w14:paraId="2F90AE92"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27,558</w:t>
            </w:r>
          </w:p>
        </w:tc>
        <w:tc>
          <w:tcPr>
            <w:tcW w:w="1080" w:type="dxa"/>
            <w:tcBorders>
              <w:top w:val="nil"/>
              <w:left w:val="nil"/>
              <w:bottom w:val="nil"/>
              <w:right w:val="nil"/>
            </w:tcBorders>
            <w:shd w:val="clear" w:color="000000" w:fill="FFFFFF"/>
            <w:noWrap/>
            <w:vAlign w:val="center"/>
            <w:hideMark/>
          </w:tcPr>
          <w:p w14:paraId="5C85F33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3,338</w:t>
            </w:r>
          </w:p>
        </w:tc>
        <w:tc>
          <w:tcPr>
            <w:tcW w:w="1620" w:type="dxa"/>
            <w:tcBorders>
              <w:top w:val="nil"/>
              <w:left w:val="nil"/>
              <w:bottom w:val="nil"/>
              <w:right w:val="nil"/>
            </w:tcBorders>
            <w:shd w:val="clear" w:color="000000" w:fill="FFFFFF"/>
            <w:noWrap/>
            <w:vAlign w:val="center"/>
            <w:hideMark/>
          </w:tcPr>
          <w:p w14:paraId="19CFD567"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14,196</w:t>
            </w:r>
          </w:p>
        </w:tc>
        <w:tc>
          <w:tcPr>
            <w:tcW w:w="1080" w:type="dxa"/>
            <w:tcBorders>
              <w:top w:val="nil"/>
              <w:left w:val="nil"/>
              <w:bottom w:val="nil"/>
              <w:right w:val="nil"/>
            </w:tcBorders>
            <w:shd w:val="clear" w:color="000000" w:fill="FFFFFF"/>
            <w:noWrap/>
            <w:vAlign w:val="center"/>
            <w:hideMark/>
          </w:tcPr>
          <w:p w14:paraId="553A9D2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3,110</w:t>
            </w:r>
          </w:p>
        </w:tc>
        <w:tc>
          <w:tcPr>
            <w:tcW w:w="1440" w:type="dxa"/>
            <w:tcBorders>
              <w:top w:val="nil"/>
              <w:left w:val="nil"/>
              <w:bottom w:val="nil"/>
              <w:right w:val="nil"/>
            </w:tcBorders>
            <w:shd w:val="clear" w:color="000000" w:fill="FFFFFF"/>
            <w:noWrap/>
            <w:vAlign w:val="center"/>
            <w:hideMark/>
          </w:tcPr>
          <w:p w14:paraId="44AB6E48"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13,362</w:t>
            </w:r>
          </w:p>
        </w:tc>
      </w:tr>
      <w:tr w:rsidR="00001C11" w:rsidRPr="00001C11" w14:paraId="6DC34CAF" w14:textId="77777777" w:rsidTr="00001C11">
        <w:trPr>
          <w:trHeight w:val="300"/>
        </w:trPr>
        <w:tc>
          <w:tcPr>
            <w:tcW w:w="596" w:type="dxa"/>
            <w:tcBorders>
              <w:top w:val="nil"/>
              <w:left w:val="nil"/>
              <w:bottom w:val="single" w:sz="8" w:space="0" w:color="auto"/>
              <w:right w:val="nil"/>
            </w:tcBorders>
            <w:shd w:val="clear" w:color="000000" w:fill="FFFFFF"/>
            <w:noWrap/>
            <w:vAlign w:val="center"/>
            <w:hideMark/>
          </w:tcPr>
          <w:p w14:paraId="00914B69"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2020</w:t>
            </w:r>
          </w:p>
        </w:tc>
        <w:tc>
          <w:tcPr>
            <w:tcW w:w="1114" w:type="dxa"/>
            <w:tcBorders>
              <w:top w:val="nil"/>
              <w:left w:val="nil"/>
              <w:bottom w:val="single" w:sz="8" w:space="0" w:color="auto"/>
              <w:right w:val="nil"/>
            </w:tcBorders>
            <w:shd w:val="clear" w:color="000000" w:fill="FFFFFF"/>
            <w:noWrap/>
            <w:vAlign w:val="center"/>
            <w:hideMark/>
          </w:tcPr>
          <w:p w14:paraId="6106A314"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1,002</w:t>
            </w:r>
          </w:p>
        </w:tc>
        <w:tc>
          <w:tcPr>
            <w:tcW w:w="1170" w:type="dxa"/>
            <w:tcBorders>
              <w:top w:val="nil"/>
              <w:left w:val="nil"/>
              <w:bottom w:val="single" w:sz="8" w:space="0" w:color="auto"/>
              <w:right w:val="nil"/>
            </w:tcBorders>
            <w:shd w:val="clear" w:color="000000" w:fill="FFFFFF"/>
            <w:noWrap/>
            <w:vAlign w:val="center"/>
            <w:hideMark/>
          </w:tcPr>
          <w:p w14:paraId="56AB2F5A"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8,763</w:t>
            </w:r>
          </w:p>
        </w:tc>
        <w:tc>
          <w:tcPr>
            <w:tcW w:w="1080" w:type="dxa"/>
            <w:tcBorders>
              <w:top w:val="nil"/>
              <w:left w:val="nil"/>
              <w:bottom w:val="single" w:sz="8" w:space="0" w:color="auto"/>
              <w:right w:val="nil"/>
            </w:tcBorders>
            <w:shd w:val="clear" w:color="000000" w:fill="FFFFFF"/>
            <w:noWrap/>
            <w:vAlign w:val="center"/>
            <w:hideMark/>
          </w:tcPr>
          <w:p w14:paraId="00446305"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947</w:t>
            </w:r>
          </w:p>
        </w:tc>
        <w:tc>
          <w:tcPr>
            <w:tcW w:w="1620" w:type="dxa"/>
            <w:tcBorders>
              <w:top w:val="nil"/>
              <w:left w:val="nil"/>
              <w:bottom w:val="single" w:sz="8" w:space="0" w:color="auto"/>
              <w:right w:val="nil"/>
            </w:tcBorders>
            <w:shd w:val="clear" w:color="000000" w:fill="FFFFFF"/>
            <w:noWrap/>
            <w:vAlign w:val="center"/>
            <w:hideMark/>
          </w:tcPr>
          <w:p w14:paraId="5A9769B1"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5,159</w:t>
            </w:r>
          </w:p>
        </w:tc>
        <w:tc>
          <w:tcPr>
            <w:tcW w:w="1080" w:type="dxa"/>
            <w:tcBorders>
              <w:top w:val="nil"/>
              <w:left w:val="nil"/>
              <w:bottom w:val="single" w:sz="8" w:space="0" w:color="auto"/>
              <w:right w:val="nil"/>
            </w:tcBorders>
            <w:shd w:val="clear" w:color="000000" w:fill="FFFFFF"/>
            <w:noWrap/>
            <w:vAlign w:val="center"/>
            <w:hideMark/>
          </w:tcPr>
          <w:p w14:paraId="7DBE91F3"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829</w:t>
            </w:r>
          </w:p>
        </w:tc>
        <w:tc>
          <w:tcPr>
            <w:tcW w:w="1440" w:type="dxa"/>
            <w:tcBorders>
              <w:top w:val="nil"/>
              <w:left w:val="nil"/>
              <w:bottom w:val="single" w:sz="8" w:space="0" w:color="auto"/>
              <w:right w:val="nil"/>
            </w:tcBorders>
            <w:shd w:val="clear" w:color="000000" w:fill="FFFFFF"/>
            <w:noWrap/>
            <w:vAlign w:val="center"/>
            <w:hideMark/>
          </w:tcPr>
          <w:p w14:paraId="12F22006" w14:textId="77777777" w:rsidR="00001C11" w:rsidRPr="00001C11" w:rsidRDefault="00001C11" w:rsidP="00001C11">
            <w:pPr>
              <w:spacing w:after="0"/>
              <w:jc w:val="center"/>
              <w:rPr>
                <w:rFonts w:eastAsia="Times New Roman" w:cs="Times New Roman"/>
                <w:color w:val="000000"/>
                <w:sz w:val="18"/>
                <w:szCs w:val="18"/>
              </w:rPr>
            </w:pPr>
            <w:r w:rsidRPr="00001C11">
              <w:rPr>
                <w:rFonts w:eastAsia="Times New Roman" w:cs="Times New Roman"/>
                <w:color w:val="000000"/>
                <w:sz w:val="18"/>
                <w:szCs w:val="18"/>
              </w:rPr>
              <w:t>3,604</w:t>
            </w:r>
          </w:p>
        </w:tc>
      </w:tr>
    </w:tbl>
    <w:p w14:paraId="0298BC79" w14:textId="77777777" w:rsidR="00491347" w:rsidRPr="00491347" w:rsidRDefault="00491347" w:rsidP="00491347">
      <w:pPr>
        <w:rPr>
          <w:highlight w:val="lightGray"/>
        </w:rPr>
      </w:pPr>
    </w:p>
    <w:p w14:paraId="0B85108D" w14:textId="2652EFC5" w:rsidR="002A133C" w:rsidRPr="00A95EE2" w:rsidRDefault="002A133C" w:rsidP="00DD6D62">
      <w:pPr>
        <w:pStyle w:val="SAFETableCaption"/>
      </w:pPr>
      <w:bookmarkStart w:id="79" w:name="_Ref527893868"/>
      <w:r w:rsidRPr="00A95EE2">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8</w:t>
      </w:r>
      <w:r w:rsidR="008226C8">
        <w:rPr>
          <w:noProof/>
        </w:rPr>
        <w:fldChar w:fldCharType="end"/>
      </w:r>
      <w:bookmarkEnd w:id="78"/>
      <w:bookmarkEnd w:id="79"/>
      <w:r w:rsidRPr="00A95EE2">
        <w:t>. Sample sizes of fishery ages measured for flathead sole only from the Bering Sea-Aleutian Islands.</w:t>
      </w:r>
      <w:r w:rsidR="00A95EE2">
        <w:t xml:space="preserve"> </w:t>
      </w:r>
      <w:r w:rsidR="003D5139">
        <w:t>Data presented is from</w:t>
      </w:r>
      <w:r w:rsidR="00A95EE2">
        <w:t xml:space="preserve"> non-pelagic trawl gear only</w:t>
      </w:r>
      <w:r w:rsidR="003D5139">
        <w:t>, and flathead sole only</w:t>
      </w:r>
      <w:r w:rsidR="008B2866">
        <w:t>.</w:t>
      </w:r>
    </w:p>
    <w:tbl>
      <w:tblPr>
        <w:tblW w:w="3840" w:type="dxa"/>
        <w:tblLook w:val="04A0" w:firstRow="1" w:lastRow="0" w:firstColumn="1" w:lastColumn="0" w:noHBand="0" w:noVBand="1"/>
      </w:tblPr>
      <w:tblGrid>
        <w:gridCol w:w="960"/>
        <w:gridCol w:w="960"/>
        <w:gridCol w:w="1017"/>
        <w:gridCol w:w="960"/>
      </w:tblGrid>
      <w:tr w:rsidR="00DB5D04" w:rsidRPr="00DB5D04" w14:paraId="2CBB47C8" w14:textId="77777777" w:rsidTr="00DB5D04">
        <w:trPr>
          <w:trHeight w:val="720"/>
        </w:trPr>
        <w:tc>
          <w:tcPr>
            <w:tcW w:w="960" w:type="dxa"/>
            <w:tcBorders>
              <w:top w:val="single" w:sz="4" w:space="0" w:color="auto"/>
              <w:left w:val="nil"/>
              <w:bottom w:val="single" w:sz="8" w:space="0" w:color="auto"/>
              <w:right w:val="nil"/>
            </w:tcBorders>
            <w:shd w:val="clear" w:color="000000" w:fill="FFFFFF"/>
            <w:vAlign w:val="bottom"/>
            <w:hideMark/>
          </w:tcPr>
          <w:p w14:paraId="26112A81"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Year</w:t>
            </w:r>
          </w:p>
        </w:tc>
        <w:tc>
          <w:tcPr>
            <w:tcW w:w="960" w:type="dxa"/>
            <w:tcBorders>
              <w:top w:val="single" w:sz="4" w:space="0" w:color="auto"/>
              <w:left w:val="nil"/>
              <w:bottom w:val="single" w:sz="8" w:space="0" w:color="auto"/>
              <w:right w:val="nil"/>
            </w:tcBorders>
            <w:shd w:val="clear" w:color="000000" w:fill="FFFFFF"/>
            <w:vAlign w:val="bottom"/>
            <w:hideMark/>
          </w:tcPr>
          <w:p w14:paraId="7B98622A"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Hauls with Ages</w:t>
            </w:r>
          </w:p>
        </w:tc>
        <w:tc>
          <w:tcPr>
            <w:tcW w:w="960" w:type="dxa"/>
            <w:tcBorders>
              <w:top w:val="single" w:sz="4" w:space="0" w:color="auto"/>
              <w:left w:val="nil"/>
              <w:bottom w:val="single" w:sz="8" w:space="0" w:color="auto"/>
              <w:right w:val="nil"/>
            </w:tcBorders>
            <w:shd w:val="clear" w:color="000000" w:fill="FFFFFF"/>
            <w:vAlign w:val="bottom"/>
            <w:hideMark/>
          </w:tcPr>
          <w:p w14:paraId="1FFAD427"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Number Individual Ages</w:t>
            </w:r>
          </w:p>
        </w:tc>
        <w:tc>
          <w:tcPr>
            <w:tcW w:w="960" w:type="dxa"/>
            <w:tcBorders>
              <w:top w:val="single" w:sz="4" w:space="0" w:color="auto"/>
              <w:left w:val="nil"/>
              <w:bottom w:val="single" w:sz="8" w:space="0" w:color="auto"/>
              <w:right w:val="nil"/>
            </w:tcBorders>
            <w:shd w:val="clear" w:color="000000" w:fill="FFFFFF"/>
            <w:vAlign w:val="bottom"/>
            <w:hideMark/>
          </w:tcPr>
          <w:p w14:paraId="74A9AF69" w14:textId="77777777" w:rsidR="00DB5D04" w:rsidRPr="00DB5D04" w:rsidRDefault="00DB5D04" w:rsidP="00DB5D04">
            <w:pPr>
              <w:spacing w:after="0"/>
              <w:jc w:val="center"/>
              <w:rPr>
                <w:rFonts w:eastAsia="Times New Roman" w:cs="Times New Roman"/>
                <w:b/>
                <w:bCs/>
                <w:sz w:val="18"/>
                <w:szCs w:val="18"/>
              </w:rPr>
            </w:pPr>
            <w:r w:rsidRPr="00DB5D04">
              <w:rPr>
                <w:rFonts w:eastAsia="Times New Roman" w:cs="Times New Roman"/>
                <w:b/>
                <w:bCs/>
                <w:sz w:val="18"/>
                <w:szCs w:val="18"/>
              </w:rPr>
              <w:t>Otoliths collected</w:t>
            </w:r>
          </w:p>
        </w:tc>
      </w:tr>
      <w:tr w:rsidR="00DB5D04" w:rsidRPr="00DB5D04" w14:paraId="59710F96" w14:textId="77777777" w:rsidTr="00DB5D04">
        <w:trPr>
          <w:trHeight w:val="290"/>
        </w:trPr>
        <w:tc>
          <w:tcPr>
            <w:tcW w:w="960" w:type="dxa"/>
            <w:tcBorders>
              <w:top w:val="nil"/>
              <w:left w:val="nil"/>
              <w:bottom w:val="nil"/>
              <w:right w:val="nil"/>
            </w:tcBorders>
            <w:shd w:val="clear" w:color="000000" w:fill="FFFFFF"/>
            <w:noWrap/>
            <w:vAlign w:val="bottom"/>
            <w:hideMark/>
          </w:tcPr>
          <w:p w14:paraId="27BD883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1990</w:t>
            </w:r>
          </w:p>
        </w:tc>
        <w:tc>
          <w:tcPr>
            <w:tcW w:w="960" w:type="dxa"/>
            <w:tcBorders>
              <w:top w:val="nil"/>
              <w:left w:val="nil"/>
              <w:bottom w:val="nil"/>
              <w:right w:val="nil"/>
            </w:tcBorders>
            <w:shd w:val="clear" w:color="000000" w:fill="FFFFFF"/>
            <w:noWrap/>
            <w:vAlign w:val="bottom"/>
            <w:hideMark/>
          </w:tcPr>
          <w:p w14:paraId="2D1F878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2D9F7FA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5AF08D7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843</w:t>
            </w:r>
          </w:p>
        </w:tc>
      </w:tr>
      <w:tr w:rsidR="00DB5D04" w:rsidRPr="00DB5D04" w14:paraId="0E15CCC0" w14:textId="77777777" w:rsidTr="00DB5D04">
        <w:trPr>
          <w:trHeight w:val="290"/>
        </w:trPr>
        <w:tc>
          <w:tcPr>
            <w:tcW w:w="960" w:type="dxa"/>
            <w:tcBorders>
              <w:top w:val="nil"/>
              <w:left w:val="nil"/>
              <w:bottom w:val="nil"/>
              <w:right w:val="nil"/>
            </w:tcBorders>
            <w:shd w:val="clear" w:color="000000" w:fill="FFFFFF"/>
            <w:noWrap/>
            <w:vAlign w:val="bottom"/>
            <w:hideMark/>
          </w:tcPr>
          <w:p w14:paraId="616FCE2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1991</w:t>
            </w:r>
          </w:p>
        </w:tc>
        <w:tc>
          <w:tcPr>
            <w:tcW w:w="960" w:type="dxa"/>
            <w:tcBorders>
              <w:top w:val="nil"/>
              <w:left w:val="nil"/>
              <w:bottom w:val="nil"/>
              <w:right w:val="nil"/>
            </w:tcBorders>
            <w:shd w:val="clear" w:color="000000" w:fill="FFFFFF"/>
            <w:noWrap/>
            <w:vAlign w:val="bottom"/>
            <w:hideMark/>
          </w:tcPr>
          <w:p w14:paraId="19446DC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13473A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4460AB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154</w:t>
            </w:r>
          </w:p>
        </w:tc>
      </w:tr>
      <w:tr w:rsidR="00DB5D04" w:rsidRPr="00DB5D04" w14:paraId="13455D1D" w14:textId="77777777" w:rsidTr="00DB5D04">
        <w:trPr>
          <w:trHeight w:val="290"/>
        </w:trPr>
        <w:tc>
          <w:tcPr>
            <w:tcW w:w="960" w:type="dxa"/>
            <w:tcBorders>
              <w:top w:val="nil"/>
              <w:left w:val="nil"/>
              <w:bottom w:val="nil"/>
              <w:right w:val="nil"/>
            </w:tcBorders>
            <w:shd w:val="clear" w:color="000000" w:fill="FFFFFF"/>
            <w:noWrap/>
            <w:vAlign w:val="bottom"/>
            <w:hideMark/>
          </w:tcPr>
          <w:p w14:paraId="755C930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1992</w:t>
            </w:r>
          </w:p>
        </w:tc>
        <w:tc>
          <w:tcPr>
            <w:tcW w:w="960" w:type="dxa"/>
            <w:tcBorders>
              <w:top w:val="nil"/>
              <w:left w:val="nil"/>
              <w:bottom w:val="nil"/>
              <w:right w:val="nil"/>
            </w:tcBorders>
            <w:shd w:val="clear" w:color="000000" w:fill="FFFFFF"/>
            <w:noWrap/>
            <w:vAlign w:val="bottom"/>
            <w:hideMark/>
          </w:tcPr>
          <w:p w14:paraId="7B8247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FFD8A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CBD3FC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6A29E549" w14:textId="77777777" w:rsidTr="00DB5D04">
        <w:trPr>
          <w:trHeight w:val="290"/>
        </w:trPr>
        <w:tc>
          <w:tcPr>
            <w:tcW w:w="960" w:type="dxa"/>
            <w:tcBorders>
              <w:top w:val="nil"/>
              <w:left w:val="nil"/>
              <w:bottom w:val="nil"/>
              <w:right w:val="nil"/>
            </w:tcBorders>
            <w:shd w:val="clear" w:color="000000" w:fill="FFFFFF"/>
            <w:noWrap/>
            <w:vAlign w:val="bottom"/>
            <w:hideMark/>
          </w:tcPr>
          <w:p w14:paraId="6711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1993</w:t>
            </w:r>
          </w:p>
        </w:tc>
        <w:tc>
          <w:tcPr>
            <w:tcW w:w="960" w:type="dxa"/>
            <w:tcBorders>
              <w:top w:val="nil"/>
              <w:left w:val="nil"/>
              <w:bottom w:val="nil"/>
              <w:right w:val="nil"/>
            </w:tcBorders>
            <w:shd w:val="clear" w:color="000000" w:fill="FFFFFF"/>
            <w:noWrap/>
            <w:vAlign w:val="bottom"/>
            <w:hideMark/>
          </w:tcPr>
          <w:p w14:paraId="32D21E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1D5D4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4C88D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14320BAB" w14:textId="77777777" w:rsidTr="00DB5D04">
        <w:trPr>
          <w:trHeight w:val="290"/>
        </w:trPr>
        <w:tc>
          <w:tcPr>
            <w:tcW w:w="960" w:type="dxa"/>
            <w:tcBorders>
              <w:top w:val="nil"/>
              <w:left w:val="nil"/>
              <w:bottom w:val="nil"/>
              <w:right w:val="nil"/>
            </w:tcBorders>
            <w:shd w:val="clear" w:color="000000" w:fill="FFFFFF"/>
            <w:noWrap/>
            <w:vAlign w:val="bottom"/>
            <w:hideMark/>
          </w:tcPr>
          <w:p w14:paraId="644E0B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1994</w:t>
            </w:r>
          </w:p>
        </w:tc>
        <w:tc>
          <w:tcPr>
            <w:tcW w:w="960" w:type="dxa"/>
            <w:tcBorders>
              <w:top w:val="nil"/>
              <w:left w:val="nil"/>
              <w:bottom w:val="nil"/>
              <w:right w:val="nil"/>
            </w:tcBorders>
            <w:shd w:val="clear" w:color="000000" w:fill="FFFFFF"/>
            <w:noWrap/>
            <w:vAlign w:val="bottom"/>
            <w:hideMark/>
          </w:tcPr>
          <w:p w14:paraId="210F4EC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w:t>
            </w:r>
          </w:p>
        </w:tc>
        <w:tc>
          <w:tcPr>
            <w:tcW w:w="960" w:type="dxa"/>
            <w:tcBorders>
              <w:top w:val="nil"/>
              <w:left w:val="nil"/>
              <w:bottom w:val="nil"/>
              <w:right w:val="nil"/>
            </w:tcBorders>
            <w:shd w:val="clear" w:color="000000" w:fill="FFFFFF"/>
            <w:noWrap/>
            <w:vAlign w:val="bottom"/>
            <w:hideMark/>
          </w:tcPr>
          <w:p w14:paraId="634F1B0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138</w:t>
            </w:r>
          </w:p>
        </w:tc>
        <w:tc>
          <w:tcPr>
            <w:tcW w:w="960" w:type="dxa"/>
            <w:tcBorders>
              <w:top w:val="nil"/>
              <w:left w:val="nil"/>
              <w:bottom w:val="nil"/>
              <w:right w:val="nil"/>
            </w:tcBorders>
            <w:shd w:val="clear" w:color="000000" w:fill="FFFFFF"/>
            <w:noWrap/>
            <w:vAlign w:val="bottom"/>
            <w:hideMark/>
          </w:tcPr>
          <w:p w14:paraId="6CCD1F2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143</w:t>
            </w:r>
          </w:p>
        </w:tc>
      </w:tr>
      <w:tr w:rsidR="00DB5D04" w:rsidRPr="00DB5D04" w14:paraId="5ECFE7A5" w14:textId="77777777" w:rsidTr="00DB5D04">
        <w:trPr>
          <w:trHeight w:val="290"/>
        </w:trPr>
        <w:tc>
          <w:tcPr>
            <w:tcW w:w="960" w:type="dxa"/>
            <w:tcBorders>
              <w:top w:val="nil"/>
              <w:left w:val="nil"/>
              <w:bottom w:val="nil"/>
              <w:right w:val="nil"/>
            </w:tcBorders>
            <w:shd w:val="clear" w:color="000000" w:fill="FFFFFF"/>
            <w:noWrap/>
            <w:vAlign w:val="bottom"/>
            <w:hideMark/>
          </w:tcPr>
          <w:p w14:paraId="5EF65E9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1995</w:t>
            </w:r>
          </w:p>
        </w:tc>
        <w:tc>
          <w:tcPr>
            <w:tcW w:w="960" w:type="dxa"/>
            <w:tcBorders>
              <w:top w:val="nil"/>
              <w:left w:val="nil"/>
              <w:bottom w:val="nil"/>
              <w:right w:val="nil"/>
            </w:tcBorders>
            <w:shd w:val="clear" w:color="000000" w:fill="FFFFFF"/>
            <w:noWrap/>
            <w:vAlign w:val="bottom"/>
            <w:hideMark/>
          </w:tcPr>
          <w:p w14:paraId="2C97749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13</w:t>
            </w:r>
          </w:p>
        </w:tc>
        <w:tc>
          <w:tcPr>
            <w:tcW w:w="960" w:type="dxa"/>
            <w:tcBorders>
              <w:top w:val="nil"/>
              <w:left w:val="nil"/>
              <w:bottom w:val="nil"/>
              <w:right w:val="nil"/>
            </w:tcBorders>
            <w:shd w:val="clear" w:color="000000" w:fill="FFFFFF"/>
            <w:noWrap/>
            <w:vAlign w:val="bottom"/>
            <w:hideMark/>
          </w:tcPr>
          <w:p w14:paraId="495F8A8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186</w:t>
            </w:r>
          </w:p>
        </w:tc>
        <w:tc>
          <w:tcPr>
            <w:tcW w:w="960" w:type="dxa"/>
            <w:tcBorders>
              <w:top w:val="nil"/>
              <w:left w:val="nil"/>
              <w:bottom w:val="nil"/>
              <w:right w:val="nil"/>
            </w:tcBorders>
            <w:shd w:val="clear" w:color="000000" w:fill="FFFFFF"/>
            <w:noWrap/>
            <w:vAlign w:val="bottom"/>
            <w:hideMark/>
          </w:tcPr>
          <w:p w14:paraId="7151810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195</w:t>
            </w:r>
          </w:p>
        </w:tc>
      </w:tr>
      <w:tr w:rsidR="00DB5D04" w:rsidRPr="00DB5D04" w14:paraId="4DC324D1" w14:textId="77777777" w:rsidTr="00DB5D04">
        <w:trPr>
          <w:trHeight w:val="290"/>
        </w:trPr>
        <w:tc>
          <w:tcPr>
            <w:tcW w:w="960" w:type="dxa"/>
            <w:tcBorders>
              <w:top w:val="nil"/>
              <w:left w:val="nil"/>
              <w:bottom w:val="nil"/>
              <w:right w:val="nil"/>
            </w:tcBorders>
            <w:shd w:val="clear" w:color="000000" w:fill="FFFFFF"/>
            <w:noWrap/>
            <w:vAlign w:val="bottom"/>
            <w:hideMark/>
          </w:tcPr>
          <w:p w14:paraId="68F699C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1996</w:t>
            </w:r>
          </w:p>
        </w:tc>
        <w:tc>
          <w:tcPr>
            <w:tcW w:w="960" w:type="dxa"/>
            <w:tcBorders>
              <w:top w:val="nil"/>
              <w:left w:val="nil"/>
              <w:bottom w:val="nil"/>
              <w:right w:val="nil"/>
            </w:tcBorders>
            <w:shd w:val="clear" w:color="000000" w:fill="FFFFFF"/>
            <w:noWrap/>
            <w:vAlign w:val="bottom"/>
            <w:hideMark/>
          </w:tcPr>
          <w:p w14:paraId="577561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D34A88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832BE8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4E115ED9" w14:textId="77777777" w:rsidTr="00DB5D04">
        <w:trPr>
          <w:trHeight w:val="290"/>
        </w:trPr>
        <w:tc>
          <w:tcPr>
            <w:tcW w:w="960" w:type="dxa"/>
            <w:tcBorders>
              <w:top w:val="nil"/>
              <w:left w:val="nil"/>
              <w:bottom w:val="nil"/>
              <w:right w:val="nil"/>
            </w:tcBorders>
            <w:shd w:val="clear" w:color="000000" w:fill="FFFFFF"/>
            <w:noWrap/>
            <w:vAlign w:val="bottom"/>
            <w:hideMark/>
          </w:tcPr>
          <w:p w14:paraId="52684A8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1997</w:t>
            </w:r>
          </w:p>
        </w:tc>
        <w:tc>
          <w:tcPr>
            <w:tcW w:w="960" w:type="dxa"/>
            <w:tcBorders>
              <w:top w:val="nil"/>
              <w:left w:val="nil"/>
              <w:bottom w:val="nil"/>
              <w:right w:val="nil"/>
            </w:tcBorders>
            <w:shd w:val="clear" w:color="000000" w:fill="FFFFFF"/>
            <w:noWrap/>
            <w:vAlign w:val="bottom"/>
            <w:hideMark/>
          </w:tcPr>
          <w:p w14:paraId="0601014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F99E20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80B7A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0</w:t>
            </w:r>
          </w:p>
        </w:tc>
      </w:tr>
      <w:tr w:rsidR="00DB5D04" w:rsidRPr="00DB5D04" w14:paraId="37949314" w14:textId="77777777" w:rsidTr="00DB5D04">
        <w:trPr>
          <w:trHeight w:val="290"/>
        </w:trPr>
        <w:tc>
          <w:tcPr>
            <w:tcW w:w="960" w:type="dxa"/>
            <w:tcBorders>
              <w:top w:val="nil"/>
              <w:left w:val="nil"/>
              <w:bottom w:val="nil"/>
              <w:right w:val="nil"/>
            </w:tcBorders>
            <w:shd w:val="clear" w:color="000000" w:fill="FFFFFF"/>
            <w:noWrap/>
            <w:vAlign w:val="bottom"/>
            <w:hideMark/>
          </w:tcPr>
          <w:p w14:paraId="0B70901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1998</w:t>
            </w:r>
          </w:p>
        </w:tc>
        <w:tc>
          <w:tcPr>
            <w:tcW w:w="960" w:type="dxa"/>
            <w:tcBorders>
              <w:top w:val="nil"/>
              <w:left w:val="nil"/>
              <w:bottom w:val="nil"/>
              <w:right w:val="nil"/>
            </w:tcBorders>
            <w:shd w:val="clear" w:color="000000" w:fill="FFFFFF"/>
            <w:noWrap/>
            <w:vAlign w:val="bottom"/>
            <w:hideMark/>
          </w:tcPr>
          <w:p w14:paraId="785378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w:t>
            </w:r>
          </w:p>
        </w:tc>
        <w:tc>
          <w:tcPr>
            <w:tcW w:w="960" w:type="dxa"/>
            <w:tcBorders>
              <w:top w:val="nil"/>
              <w:left w:val="nil"/>
              <w:bottom w:val="nil"/>
              <w:right w:val="nil"/>
            </w:tcBorders>
            <w:shd w:val="clear" w:color="000000" w:fill="FFFFFF"/>
            <w:noWrap/>
            <w:vAlign w:val="bottom"/>
            <w:hideMark/>
          </w:tcPr>
          <w:p w14:paraId="3542934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c>
          <w:tcPr>
            <w:tcW w:w="960" w:type="dxa"/>
            <w:tcBorders>
              <w:top w:val="nil"/>
              <w:left w:val="nil"/>
              <w:bottom w:val="nil"/>
              <w:right w:val="nil"/>
            </w:tcBorders>
            <w:shd w:val="clear" w:color="000000" w:fill="FFFFFF"/>
            <w:noWrap/>
            <w:vAlign w:val="bottom"/>
            <w:hideMark/>
          </w:tcPr>
          <w:p w14:paraId="5619D1D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99</w:t>
            </w:r>
          </w:p>
        </w:tc>
      </w:tr>
      <w:tr w:rsidR="00DB5D04" w:rsidRPr="00DB5D04" w14:paraId="58CF6513" w14:textId="77777777" w:rsidTr="00DB5D04">
        <w:trPr>
          <w:trHeight w:val="290"/>
        </w:trPr>
        <w:tc>
          <w:tcPr>
            <w:tcW w:w="960" w:type="dxa"/>
            <w:tcBorders>
              <w:top w:val="nil"/>
              <w:left w:val="nil"/>
              <w:bottom w:val="nil"/>
              <w:right w:val="nil"/>
            </w:tcBorders>
            <w:shd w:val="clear" w:color="000000" w:fill="FFFFFF"/>
            <w:noWrap/>
            <w:vAlign w:val="bottom"/>
            <w:hideMark/>
          </w:tcPr>
          <w:p w14:paraId="59DB3BE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1999</w:t>
            </w:r>
          </w:p>
        </w:tc>
        <w:tc>
          <w:tcPr>
            <w:tcW w:w="960" w:type="dxa"/>
            <w:tcBorders>
              <w:top w:val="nil"/>
              <w:left w:val="nil"/>
              <w:bottom w:val="nil"/>
              <w:right w:val="nil"/>
            </w:tcBorders>
            <w:shd w:val="clear" w:color="000000" w:fill="FFFFFF"/>
            <w:noWrap/>
            <w:vAlign w:val="bottom"/>
            <w:hideMark/>
          </w:tcPr>
          <w:p w14:paraId="4A9624B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D0BA73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431A08C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622</w:t>
            </w:r>
          </w:p>
        </w:tc>
      </w:tr>
      <w:tr w:rsidR="00DB5D04" w:rsidRPr="00DB5D04" w14:paraId="3C90EF3D" w14:textId="77777777" w:rsidTr="00DB5D04">
        <w:trPr>
          <w:trHeight w:val="290"/>
        </w:trPr>
        <w:tc>
          <w:tcPr>
            <w:tcW w:w="960" w:type="dxa"/>
            <w:tcBorders>
              <w:top w:val="nil"/>
              <w:left w:val="nil"/>
              <w:bottom w:val="nil"/>
              <w:right w:val="nil"/>
            </w:tcBorders>
            <w:shd w:val="clear" w:color="000000" w:fill="FFFFFF"/>
            <w:noWrap/>
            <w:vAlign w:val="bottom"/>
            <w:hideMark/>
          </w:tcPr>
          <w:p w14:paraId="27657F3E"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2000</w:t>
            </w:r>
          </w:p>
        </w:tc>
        <w:tc>
          <w:tcPr>
            <w:tcW w:w="960" w:type="dxa"/>
            <w:tcBorders>
              <w:top w:val="nil"/>
              <w:left w:val="nil"/>
              <w:bottom w:val="nil"/>
              <w:right w:val="nil"/>
            </w:tcBorders>
            <w:shd w:val="clear" w:color="000000" w:fill="FFFFFF"/>
            <w:noWrap/>
            <w:vAlign w:val="bottom"/>
            <w:hideMark/>
          </w:tcPr>
          <w:p w14:paraId="7BCF323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241</w:t>
            </w:r>
          </w:p>
        </w:tc>
        <w:tc>
          <w:tcPr>
            <w:tcW w:w="960" w:type="dxa"/>
            <w:tcBorders>
              <w:top w:val="nil"/>
              <w:left w:val="nil"/>
              <w:bottom w:val="nil"/>
              <w:right w:val="nil"/>
            </w:tcBorders>
            <w:shd w:val="clear" w:color="000000" w:fill="FFFFFF"/>
            <w:noWrap/>
            <w:vAlign w:val="bottom"/>
            <w:hideMark/>
          </w:tcPr>
          <w:p w14:paraId="56C6F0E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564</w:t>
            </w:r>
          </w:p>
        </w:tc>
        <w:tc>
          <w:tcPr>
            <w:tcW w:w="960" w:type="dxa"/>
            <w:tcBorders>
              <w:top w:val="nil"/>
              <w:left w:val="nil"/>
              <w:bottom w:val="nil"/>
              <w:right w:val="nil"/>
            </w:tcBorders>
            <w:shd w:val="clear" w:color="000000" w:fill="FFFFFF"/>
            <w:noWrap/>
            <w:vAlign w:val="bottom"/>
            <w:hideMark/>
          </w:tcPr>
          <w:p w14:paraId="291598B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856</w:t>
            </w:r>
          </w:p>
        </w:tc>
      </w:tr>
      <w:tr w:rsidR="00DB5D04" w:rsidRPr="00DB5D04" w14:paraId="6B9CFAEC" w14:textId="77777777" w:rsidTr="00DB5D04">
        <w:trPr>
          <w:trHeight w:val="290"/>
        </w:trPr>
        <w:tc>
          <w:tcPr>
            <w:tcW w:w="960" w:type="dxa"/>
            <w:tcBorders>
              <w:top w:val="nil"/>
              <w:left w:val="nil"/>
              <w:bottom w:val="nil"/>
              <w:right w:val="nil"/>
            </w:tcBorders>
            <w:shd w:val="clear" w:color="000000" w:fill="FFFFFF"/>
            <w:noWrap/>
            <w:vAlign w:val="bottom"/>
            <w:hideMark/>
          </w:tcPr>
          <w:p w14:paraId="1F36BE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2001</w:t>
            </w:r>
          </w:p>
        </w:tc>
        <w:tc>
          <w:tcPr>
            <w:tcW w:w="960" w:type="dxa"/>
            <w:tcBorders>
              <w:top w:val="nil"/>
              <w:left w:val="nil"/>
              <w:bottom w:val="nil"/>
              <w:right w:val="nil"/>
            </w:tcBorders>
            <w:shd w:val="clear" w:color="000000" w:fill="FFFFFF"/>
            <w:noWrap/>
            <w:vAlign w:val="bottom"/>
            <w:hideMark/>
          </w:tcPr>
          <w:p w14:paraId="12399E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333</w:t>
            </w:r>
          </w:p>
        </w:tc>
        <w:tc>
          <w:tcPr>
            <w:tcW w:w="960" w:type="dxa"/>
            <w:tcBorders>
              <w:top w:val="nil"/>
              <w:left w:val="nil"/>
              <w:bottom w:val="nil"/>
              <w:right w:val="nil"/>
            </w:tcBorders>
            <w:shd w:val="clear" w:color="000000" w:fill="FFFFFF"/>
            <w:noWrap/>
            <w:vAlign w:val="bottom"/>
            <w:hideMark/>
          </w:tcPr>
          <w:p w14:paraId="4781E4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620</w:t>
            </w:r>
          </w:p>
        </w:tc>
        <w:tc>
          <w:tcPr>
            <w:tcW w:w="960" w:type="dxa"/>
            <w:tcBorders>
              <w:top w:val="nil"/>
              <w:left w:val="nil"/>
              <w:bottom w:val="nil"/>
              <w:right w:val="nil"/>
            </w:tcBorders>
            <w:shd w:val="clear" w:color="000000" w:fill="FFFFFF"/>
            <w:noWrap/>
            <w:vAlign w:val="bottom"/>
            <w:hideMark/>
          </w:tcPr>
          <w:p w14:paraId="5D323EB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642</w:t>
            </w:r>
          </w:p>
        </w:tc>
      </w:tr>
      <w:tr w:rsidR="00DB5D04" w:rsidRPr="00DB5D04" w14:paraId="3FEB13F2" w14:textId="77777777" w:rsidTr="00DB5D04">
        <w:trPr>
          <w:trHeight w:val="290"/>
        </w:trPr>
        <w:tc>
          <w:tcPr>
            <w:tcW w:w="960" w:type="dxa"/>
            <w:tcBorders>
              <w:top w:val="nil"/>
              <w:left w:val="nil"/>
              <w:bottom w:val="nil"/>
              <w:right w:val="nil"/>
            </w:tcBorders>
            <w:shd w:val="clear" w:color="000000" w:fill="FFFFFF"/>
            <w:noWrap/>
            <w:vAlign w:val="bottom"/>
            <w:hideMark/>
          </w:tcPr>
          <w:p w14:paraId="0053270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2002</w:t>
            </w:r>
          </w:p>
        </w:tc>
        <w:tc>
          <w:tcPr>
            <w:tcW w:w="960" w:type="dxa"/>
            <w:tcBorders>
              <w:top w:val="nil"/>
              <w:left w:val="nil"/>
              <w:bottom w:val="nil"/>
              <w:right w:val="nil"/>
            </w:tcBorders>
            <w:shd w:val="clear" w:color="000000" w:fill="FFFFFF"/>
            <w:noWrap/>
            <w:vAlign w:val="bottom"/>
            <w:hideMark/>
          </w:tcPr>
          <w:p w14:paraId="110CCB4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2DE275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F97718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558</w:t>
            </w:r>
          </w:p>
        </w:tc>
      </w:tr>
      <w:tr w:rsidR="00DB5D04" w:rsidRPr="00DB5D04" w14:paraId="063BAEA3" w14:textId="77777777" w:rsidTr="00DB5D04">
        <w:trPr>
          <w:trHeight w:val="290"/>
        </w:trPr>
        <w:tc>
          <w:tcPr>
            <w:tcW w:w="960" w:type="dxa"/>
            <w:tcBorders>
              <w:top w:val="nil"/>
              <w:left w:val="nil"/>
              <w:bottom w:val="nil"/>
              <w:right w:val="nil"/>
            </w:tcBorders>
            <w:shd w:val="clear" w:color="000000" w:fill="FFFFFF"/>
            <w:noWrap/>
            <w:vAlign w:val="bottom"/>
            <w:hideMark/>
          </w:tcPr>
          <w:p w14:paraId="386904D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2003</w:t>
            </w:r>
          </w:p>
        </w:tc>
        <w:tc>
          <w:tcPr>
            <w:tcW w:w="960" w:type="dxa"/>
            <w:tcBorders>
              <w:top w:val="nil"/>
              <w:left w:val="nil"/>
              <w:bottom w:val="nil"/>
              <w:right w:val="nil"/>
            </w:tcBorders>
            <w:shd w:val="clear" w:color="000000" w:fill="FFFFFF"/>
            <w:noWrap/>
            <w:vAlign w:val="bottom"/>
            <w:hideMark/>
          </w:tcPr>
          <w:p w14:paraId="2FEB11A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68112F4C"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76506B9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531</w:t>
            </w:r>
          </w:p>
        </w:tc>
      </w:tr>
      <w:tr w:rsidR="00DB5D04" w:rsidRPr="00DB5D04" w14:paraId="761F0B63" w14:textId="77777777" w:rsidTr="00DB5D04">
        <w:trPr>
          <w:trHeight w:val="290"/>
        </w:trPr>
        <w:tc>
          <w:tcPr>
            <w:tcW w:w="960" w:type="dxa"/>
            <w:tcBorders>
              <w:top w:val="nil"/>
              <w:left w:val="nil"/>
              <w:bottom w:val="nil"/>
              <w:right w:val="nil"/>
            </w:tcBorders>
            <w:shd w:val="clear" w:color="000000" w:fill="FFFFFF"/>
            <w:noWrap/>
            <w:vAlign w:val="bottom"/>
            <w:hideMark/>
          </w:tcPr>
          <w:p w14:paraId="3AA75A9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2004</w:t>
            </w:r>
          </w:p>
        </w:tc>
        <w:tc>
          <w:tcPr>
            <w:tcW w:w="960" w:type="dxa"/>
            <w:tcBorders>
              <w:top w:val="nil"/>
              <w:left w:val="nil"/>
              <w:bottom w:val="nil"/>
              <w:right w:val="nil"/>
            </w:tcBorders>
            <w:shd w:val="clear" w:color="000000" w:fill="FFFFFF"/>
            <w:noWrap/>
            <w:vAlign w:val="bottom"/>
            <w:hideMark/>
          </w:tcPr>
          <w:p w14:paraId="414B0F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234</w:t>
            </w:r>
          </w:p>
        </w:tc>
        <w:tc>
          <w:tcPr>
            <w:tcW w:w="960" w:type="dxa"/>
            <w:tcBorders>
              <w:top w:val="nil"/>
              <w:left w:val="nil"/>
              <w:bottom w:val="nil"/>
              <w:right w:val="nil"/>
            </w:tcBorders>
            <w:shd w:val="clear" w:color="000000" w:fill="FFFFFF"/>
            <w:noWrap/>
            <w:vAlign w:val="bottom"/>
            <w:hideMark/>
          </w:tcPr>
          <w:p w14:paraId="7794CD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496</w:t>
            </w:r>
          </w:p>
        </w:tc>
        <w:tc>
          <w:tcPr>
            <w:tcW w:w="960" w:type="dxa"/>
            <w:tcBorders>
              <w:top w:val="nil"/>
              <w:left w:val="nil"/>
              <w:bottom w:val="nil"/>
              <w:right w:val="nil"/>
            </w:tcBorders>
            <w:shd w:val="clear" w:color="000000" w:fill="FFFFFF"/>
            <w:noWrap/>
            <w:vAlign w:val="bottom"/>
            <w:hideMark/>
          </w:tcPr>
          <w:p w14:paraId="228F7F9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814</w:t>
            </w:r>
          </w:p>
        </w:tc>
      </w:tr>
      <w:tr w:rsidR="00DB5D04" w:rsidRPr="00DB5D04" w14:paraId="23EBA9F9" w14:textId="77777777" w:rsidTr="00DB5D04">
        <w:trPr>
          <w:trHeight w:val="290"/>
        </w:trPr>
        <w:tc>
          <w:tcPr>
            <w:tcW w:w="960" w:type="dxa"/>
            <w:tcBorders>
              <w:top w:val="nil"/>
              <w:left w:val="nil"/>
              <w:bottom w:val="nil"/>
              <w:right w:val="nil"/>
            </w:tcBorders>
            <w:shd w:val="clear" w:color="000000" w:fill="FFFFFF"/>
            <w:noWrap/>
            <w:vAlign w:val="bottom"/>
            <w:hideMark/>
          </w:tcPr>
          <w:p w14:paraId="2004CA0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2005</w:t>
            </w:r>
          </w:p>
        </w:tc>
        <w:tc>
          <w:tcPr>
            <w:tcW w:w="960" w:type="dxa"/>
            <w:tcBorders>
              <w:top w:val="nil"/>
              <w:left w:val="nil"/>
              <w:bottom w:val="nil"/>
              <w:right w:val="nil"/>
            </w:tcBorders>
            <w:shd w:val="clear" w:color="000000" w:fill="FFFFFF"/>
            <w:noWrap/>
            <w:vAlign w:val="bottom"/>
            <w:hideMark/>
          </w:tcPr>
          <w:p w14:paraId="72C657B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179</w:t>
            </w:r>
          </w:p>
        </w:tc>
        <w:tc>
          <w:tcPr>
            <w:tcW w:w="960" w:type="dxa"/>
            <w:tcBorders>
              <w:top w:val="nil"/>
              <w:left w:val="nil"/>
              <w:bottom w:val="nil"/>
              <w:right w:val="nil"/>
            </w:tcBorders>
            <w:shd w:val="clear" w:color="000000" w:fill="FFFFFF"/>
            <w:noWrap/>
            <w:vAlign w:val="bottom"/>
            <w:hideMark/>
          </w:tcPr>
          <w:p w14:paraId="3E1FC8A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389</w:t>
            </w:r>
          </w:p>
        </w:tc>
        <w:tc>
          <w:tcPr>
            <w:tcW w:w="960" w:type="dxa"/>
            <w:tcBorders>
              <w:top w:val="nil"/>
              <w:left w:val="nil"/>
              <w:bottom w:val="nil"/>
              <w:right w:val="nil"/>
            </w:tcBorders>
            <w:shd w:val="clear" w:color="000000" w:fill="FFFFFF"/>
            <w:noWrap/>
            <w:vAlign w:val="bottom"/>
            <w:hideMark/>
          </w:tcPr>
          <w:p w14:paraId="6462232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628</w:t>
            </w:r>
          </w:p>
        </w:tc>
      </w:tr>
      <w:tr w:rsidR="00DB5D04" w:rsidRPr="00DB5D04" w14:paraId="131A3BBE" w14:textId="77777777" w:rsidTr="00DB5D04">
        <w:trPr>
          <w:trHeight w:val="290"/>
        </w:trPr>
        <w:tc>
          <w:tcPr>
            <w:tcW w:w="960" w:type="dxa"/>
            <w:tcBorders>
              <w:top w:val="nil"/>
              <w:left w:val="nil"/>
              <w:bottom w:val="nil"/>
              <w:right w:val="nil"/>
            </w:tcBorders>
            <w:shd w:val="clear" w:color="000000" w:fill="FFFFFF"/>
            <w:noWrap/>
            <w:vAlign w:val="bottom"/>
            <w:hideMark/>
          </w:tcPr>
          <w:p w14:paraId="22E4734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2006</w:t>
            </w:r>
          </w:p>
        </w:tc>
        <w:tc>
          <w:tcPr>
            <w:tcW w:w="960" w:type="dxa"/>
            <w:tcBorders>
              <w:top w:val="nil"/>
              <w:left w:val="nil"/>
              <w:bottom w:val="nil"/>
              <w:right w:val="nil"/>
            </w:tcBorders>
            <w:shd w:val="clear" w:color="000000" w:fill="FFFFFF"/>
            <w:noWrap/>
            <w:vAlign w:val="bottom"/>
            <w:hideMark/>
          </w:tcPr>
          <w:p w14:paraId="312718A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189</w:t>
            </w:r>
          </w:p>
        </w:tc>
        <w:tc>
          <w:tcPr>
            <w:tcW w:w="960" w:type="dxa"/>
            <w:tcBorders>
              <w:top w:val="nil"/>
              <w:left w:val="nil"/>
              <w:bottom w:val="nil"/>
              <w:right w:val="nil"/>
            </w:tcBorders>
            <w:shd w:val="clear" w:color="000000" w:fill="FFFFFF"/>
            <w:noWrap/>
            <w:vAlign w:val="bottom"/>
            <w:hideMark/>
          </w:tcPr>
          <w:p w14:paraId="43E9787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539</w:t>
            </w:r>
          </w:p>
        </w:tc>
        <w:tc>
          <w:tcPr>
            <w:tcW w:w="960" w:type="dxa"/>
            <w:tcBorders>
              <w:top w:val="nil"/>
              <w:left w:val="nil"/>
              <w:bottom w:val="nil"/>
              <w:right w:val="nil"/>
            </w:tcBorders>
            <w:shd w:val="clear" w:color="000000" w:fill="FFFFFF"/>
            <w:noWrap/>
            <w:vAlign w:val="bottom"/>
            <w:hideMark/>
          </w:tcPr>
          <w:p w14:paraId="6EBE3C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546</w:t>
            </w:r>
          </w:p>
        </w:tc>
      </w:tr>
      <w:tr w:rsidR="00DB5D04" w:rsidRPr="00DB5D04" w14:paraId="1D986A39" w14:textId="77777777" w:rsidTr="00DB5D04">
        <w:trPr>
          <w:trHeight w:val="290"/>
        </w:trPr>
        <w:tc>
          <w:tcPr>
            <w:tcW w:w="960" w:type="dxa"/>
            <w:tcBorders>
              <w:top w:val="nil"/>
              <w:left w:val="nil"/>
              <w:bottom w:val="nil"/>
              <w:right w:val="nil"/>
            </w:tcBorders>
            <w:shd w:val="clear" w:color="000000" w:fill="FFFFFF"/>
            <w:noWrap/>
            <w:vAlign w:val="bottom"/>
            <w:hideMark/>
          </w:tcPr>
          <w:p w14:paraId="7072AF6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2007</w:t>
            </w:r>
          </w:p>
        </w:tc>
        <w:tc>
          <w:tcPr>
            <w:tcW w:w="960" w:type="dxa"/>
            <w:tcBorders>
              <w:top w:val="nil"/>
              <w:left w:val="nil"/>
              <w:bottom w:val="nil"/>
              <w:right w:val="nil"/>
            </w:tcBorders>
            <w:shd w:val="clear" w:color="000000" w:fill="FFFFFF"/>
            <w:noWrap/>
            <w:vAlign w:val="bottom"/>
            <w:hideMark/>
          </w:tcPr>
          <w:p w14:paraId="7AC0ECC5"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170</w:t>
            </w:r>
          </w:p>
        </w:tc>
        <w:tc>
          <w:tcPr>
            <w:tcW w:w="960" w:type="dxa"/>
            <w:tcBorders>
              <w:top w:val="nil"/>
              <w:left w:val="nil"/>
              <w:bottom w:val="nil"/>
              <w:right w:val="nil"/>
            </w:tcBorders>
            <w:shd w:val="clear" w:color="000000" w:fill="FFFFFF"/>
            <w:noWrap/>
            <w:vAlign w:val="bottom"/>
            <w:hideMark/>
          </w:tcPr>
          <w:p w14:paraId="56482B4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437</w:t>
            </w:r>
          </w:p>
        </w:tc>
        <w:tc>
          <w:tcPr>
            <w:tcW w:w="960" w:type="dxa"/>
            <w:tcBorders>
              <w:top w:val="nil"/>
              <w:left w:val="nil"/>
              <w:bottom w:val="nil"/>
              <w:right w:val="nil"/>
            </w:tcBorders>
            <w:shd w:val="clear" w:color="000000" w:fill="FFFFFF"/>
            <w:noWrap/>
            <w:vAlign w:val="bottom"/>
            <w:hideMark/>
          </w:tcPr>
          <w:p w14:paraId="29B19B1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441</w:t>
            </w:r>
          </w:p>
        </w:tc>
      </w:tr>
      <w:tr w:rsidR="00DB5D04" w:rsidRPr="00DB5D04" w14:paraId="2E6258A9" w14:textId="77777777" w:rsidTr="00DB5D04">
        <w:trPr>
          <w:trHeight w:val="290"/>
        </w:trPr>
        <w:tc>
          <w:tcPr>
            <w:tcW w:w="960" w:type="dxa"/>
            <w:tcBorders>
              <w:top w:val="nil"/>
              <w:left w:val="nil"/>
              <w:bottom w:val="nil"/>
              <w:right w:val="nil"/>
            </w:tcBorders>
            <w:shd w:val="clear" w:color="000000" w:fill="FFFFFF"/>
            <w:noWrap/>
            <w:vAlign w:val="bottom"/>
            <w:hideMark/>
          </w:tcPr>
          <w:p w14:paraId="7B2FD98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2008</w:t>
            </w:r>
          </w:p>
        </w:tc>
        <w:tc>
          <w:tcPr>
            <w:tcW w:w="960" w:type="dxa"/>
            <w:tcBorders>
              <w:top w:val="nil"/>
              <w:left w:val="nil"/>
              <w:bottom w:val="nil"/>
              <w:right w:val="nil"/>
            </w:tcBorders>
            <w:shd w:val="clear" w:color="000000" w:fill="FFFFFF"/>
            <w:noWrap/>
            <w:vAlign w:val="bottom"/>
            <w:hideMark/>
          </w:tcPr>
          <w:p w14:paraId="75B8310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363DF3D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 xml:space="preserve"> </w:t>
            </w:r>
          </w:p>
        </w:tc>
        <w:tc>
          <w:tcPr>
            <w:tcW w:w="960" w:type="dxa"/>
            <w:tcBorders>
              <w:top w:val="nil"/>
              <w:left w:val="nil"/>
              <w:bottom w:val="nil"/>
              <w:right w:val="nil"/>
            </w:tcBorders>
            <w:shd w:val="clear" w:color="000000" w:fill="FFFFFF"/>
            <w:noWrap/>
            <w:vAlign w:val="bottom"/>
            <w:hideMark/>
          </w:tcPr>
          <w:p w14:paraId="01BF992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1,884</w:t>
            </w:r>
          </w:p>
        </w:tc>
      </w:tr>
      <w:tr w:rsidR="00DB5D04" w:rsidRPr="00DB5D04" w14:paraId="529CFACB" w14:textId="77777777" w:rsidTr="00DB5D04">
        <w:trPr>
          <w:trHeight w:val="290"/>
        </w:trPr>
        <w:tc>
          <w:tcPr>
            <w:tcW w:w="960" w:type="dxa"/>
            <w:tcBorders>
              <w:top w:val="nil"/>
              <w:left w:val="nil"/>
              <w:bottom w:val="nil"/>
              <w:right w:val="nil"/>
            </w:tcBorders>
            <w:shd w:val="clear" w:color="000000" w:fill="FFFFFF"/>
            <w:noWrap/>
            <w:vAlign w:val="bottom"/>
            <w:hideMark/>
          </w:tcPr>
          <w:p w14:paraId="0DF024C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2009</w:t>
            </w:r>
          </w:p>
        </w:tc>
        <w:tc>
          <w:tcPr>
            <w:tcW w:w="960" w:type="dxa"/>
            <w:tcBorders>
              <w:top w:val="nil"/>
              <w:left w:val="nil"/>
              <w:bottom w:val="nil"/>
              <w:right w:val="nil"/>
            </w:tcBorders>
            <w:shd w:val="clear" w:color="000000" w:fill="FFFFFF"/>
            <w:noWrap/>
            <w:vAlign w:val="bottom"/>
            <w:hideMark/>
          </w:tcPr>
          <w:p w14:paraId="50C0183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387</w:t>
            </w:r>
          </w:p>
        </w:tc>
        <w:tc>
          <w:tcPr>
            <w:tcW w:w="960" w:type="dxa"/>
            <w:tcBorders>
              <w:top w:val="nil"/>
              <w:left w:val="nil"/>
              <w:bottom w:val="nil"/>
              <w:right w:val="nil"/>
            </w:tcBorders>
            <w:shd w:val="clear" w:color="000000" w:fill="FFFFFF"/>
            <w:noWrap/>
            <w:vAlign w:val="bottom"/>
            <w:hideMark/>
          </w:tcPr>
          <w:p w14:paraId="746F11E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594</w:t>
            </w:r>
          </w:p>
        </w:tc>
        <w:tc>
          <w:tcPr>
            <w:tcW w:w="960" w:type="dxa"/>
            <w:tcBorders>
              <w:top w:val="nil"/>
              <w:left w:val="nil"/>
              <w:bottom w:val="nil"/>
              <w:right w:val="nil"/>
            </w:tcBorders>
            <w:shd w:val="clear" w:color="000000" w:fill="FFFFFF"/>
            <w:noWrap/>
            <w:vAlign w:val="bottom"/>
            <w:hideMark/>
          </w:tcPr>
          <w:p w14:paraId="640FF0F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1,423</w:t>
            </w:r>
          </w:p>
        </w:tc>
      </w:tr>
      <w:tr w:rsidR="00DB5D04" w:rsidRPr="00DB5D04" w14:paraId="0BFD98DB" w14:textId="77777777" w:rsidTr="00DB5D04">
        <w:trPr>
          <w:trHeight w:val="290"/>
        </w:trPr>
        <w:tc>
          <w:tcPr>
            <w:tcW w:w="960" w:type="dxa"/>
            <w:tcBorders>
              <w:top w:val="nil"/>
              <w:left w:val="nil"/>
              <w:bottom w:val="nil"/>
              <w:right w:val="nil"/>
            </w:tcBorders>
            <w:shd w:val="clear" w:color="000000" w:fill="FFFFFF"/>
            <w:noWrap/>
            <w:vAlign w:val="bottom"/>
            <w:hideMark/>
          </w:tcPr>
          <w:p w14:paraId="6B4E124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2010</w:t>
            </w:r>
          </w:p>
        </w:tc>
        <w:tc>
          <w:tcPr>
            <w:tcW w:w="960" w:type="dxa"/>
            <w:tcBorders>
              <w:top w:val="nil"/>
              <w:left w:val="nil"/>
              <w:bottom w:val="nil"/>
              <w:right w:val="nil"/>
            </w:tcBorders>
            <w:shd w:val="clear" w:color="000000" w:fill="FFFFFF"/>
            <w:noWrap/>
            <w:vAlign w:val="bottom"/>
            <w:hideMark/>
          </w:tcPr>
          <w:p w14:paraId="2D1F905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347</w:t>
            </w:r>
          </w:p>
        </w:tc>
        <w:tc>
          <w:tcPr>
            <w:tcW w:w="960" w:type="dxa"/>
            <w:tcBorders>
              <w:top w:val="nil"/>
              <w:left w:val="nil"/>
              <w:bottom w:val="nil"/>
              <w:right w:val="nil"/>
            </w:tcBorders>
            <w:shd w:val="clear" w:color="000000" w:fill="FFFFFF"/>
            <w:noWrap/>
            <w:vAlign w:val="bottom"/>
            <w:hideMark/>
          </w:tcPr>
          <w:p w14:paraId="2EF1717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598</w:t>
            </w:r>
          </w:p>
        </w:tc>
        <w:tc>
          <w:tcPr>
            <w:tcW w:w="960" w:type="dxa"/>
            <w:tcBorders>
              <w:top w:val="nil"/>
              <w:left w:val="nil"/>
              <w:bottom w:val="nil"/>
              <w:right w:val="nil"/>
            </w:tcBorders>
            <w:shd w:val="clear" w:color="000000" w:fill="FFFFFF"/>
            <w:noWrap/>
            <w:vAlign w:val="bottom"/>
            <w:hideMark/>
          </w:tcPr>
          <w:p w14:paraId="7F9B830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1,081</w:t>
            </w:r>
          </w:p>
        </w:tc>
      </w:tr>
      <w:tr w:rsidR="00DB5D04" w:rsidRPr="00DB5D04" w14:paraId="6AEDB79A" w14:textId="77777777" w:rsidTr="00DB5D04">
        <w:trPr>
          <w:trHeight w:val="290"/>
        </w:trPr>
        <w:tc>
          <w:tcPr>
            <w:tcW w:w="960" w:type="dxa"/>
            <w:tcBorders>
              <w:top w:val="nil"/>
              <w:left w:val="nil"/>
              <w:bottom w:val="nil"/>
              <w:right w:val="nil"/>
            </w:tcBorders>
            <w:shd w:val="clear" w:color="000000" w:fill="FFFFFF"/>
            <w:noWrap/>
            <w:vAlign w:val="bottom"/>
            <w:hideMark/>
          </w:tcPr>
          <w:p w14:paraId="1ADDB4C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2011</w:t>
            </w:r>
          </w:p>
        </w:tc>
        <w:tc>
          <w:tcPr>
            <w:tcW w:w="960" w:type="dxa"/>
            <w:tcBorders>
              <w:top w:val="nil"/>
              <w:left w:val="nil"/>
              <w:bottom w:val="nil"/>
              <w:right w:val="nil"/>
            </w:tcBorders>
            <w:shd w:val="clear" w:color="000000" w:fill="FFFFFF"/>
            <w:noWrap/>
            <w:vAlign w:val="bottom"/>
            <w:hideMark/>
          </w:tcPr>
          <w:p w14:paraId="466DA22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474</w:t>
            </w:r>
          </w:p>
        </w:tc>
        <w:tc>
          <w:tcPr>
            <w:tcW w:w="960" w:type="dxa"/>
            <w:tcBorders>
              <w:top w:val="nil"/>
              <w:left w:val="nil"/>
              <w:bottom w:val="nil"/>
              <w:right w:val="nil"/>
            </w:tcBorders>
            <w:shd w:val="clear" w:color="000000" w:fill="FFFFFF"/>
            <w:noWrap/>
            <w:vAlign w:val="bottom"/>
            <w:hideMark/>
          </w:tcPr>
          <w:p w14:paraId="76F31DF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835</w:t>
            </w:r>
          </w:p>
        </w:tc>
        <w:tc>
          <w:tcPr>
            <w:tcW w:w="960" w:type="dxa"/>
            <w:tcBorders>
              <w:top w:val="nil"/>
              <w:left w:val="nil"/>
              <w:bottom w:val="nil"/>
              <w:right w:val="nil"/>
            </w:tcBorders>
            <w:shd w:val="clear" w:color="000000" w:fill="FFFFFF"/>
            <w:noWrap/>
            <w:vAlign w:val="bottom"/>
            <w:hideMark/>
          </w:tcPr>
          <w:p w14:paraId="67D17E7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0AB743FF" w14:textId="77777777" w:rsidTr="00DB5D04">
        <w:trPr>
          <w:trHeight w:val="290"/>
        </w:trPr>
        <w:tc>
          <w:tcPr>
            <w:tcW w:w="960" w:type="dxa"/>
            <w:tcBorders>
              <w:top w:val="nil"/>
              <w:left w:val="nil"/>
              <w:bottom w:val="nil"/>
              <w:right w:val="nil"/>
            </w:tcBorders>
            <w:shd w:val="clear" w:color="000000" w:fill="FFFFFF"/>
            <w:noWrap/>
            <w:vAlign w:val="bottom"/>
            <w:hideMark/>
          </w:tcPr>
          <w:p w14:paraId="3CA9925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2012</w:t>
            </w:r>
          </w:p>
        </w:tc>
        <w:tc>
          <w:tcPr>
            <w:tcW w:w="960" w:type="dxa"/>
            <w:tcBorders>
              <w:top w:val="nil"/>
              <w:left w:val="nil"/>
              <w:bottom w:val="nil"/>
              <w:right w:val="nil"/>
            </w:tcBorders>
            <w:shd w:val="clear" w:color="000000" w:fill="FFFFFF"/>
            <w:noWrap/>
            <w:vAlign w:val="bottom"/>
            <w:hideMark/>
          </w:tcPr>
          <w:p w14:paraId="50611111"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404</w:t>
            </w:r>
          </w:p>
        </w:tc>
        <w:tc>
          <w:tcPr>
            <w:tcW w:w="960" w:type="dxa"/>
            <w:tcBorders>
              <w:top w:val="nil"/>
              <w:left w:val="nil"/>
              <w:bottom w:val="nil"/>
              <w:right w:val="nil"/>
            </w:tcBorders>
            <w:shd w:val="clear" w:color="000000" w:fill="FFFFFF"/>
            <w:noWrap/>
            <w:vAlign w:val="bottom"/>
            <w:hideMark/>
          </w:tcPr>
          <w:p w14:paraId="36D888C0"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872</w:t>
            </w:r>
          </w:p>
        </w:tc>
        <w:tc>
          <w:tcPr>
            <w:tcW w:w="960" w:type="dxa"/>
            <w:tcBorders>
              <w:top w:val="nil"/>
              <w:left w:val="nil"/>
              <w:bottom w:val="nil"/>
              <w:right w:val="nil"/>
            </w:tcBorders>
            <w:shd w:val="clear" w:color="000000" w:fill="FFFFFF"/>
            <w:noWrap/>
            <w:vAlign w:val="bottom"/>
            <w:hideMark/>
          </w:tcPr>
          <w:p w14:paraId="2C0303D8"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877</w:t>
            </w:r>
          </w:p>
        </w:tc>
      </w:tr>
      <w:tr w:rsidR="00DB5D04" w:rsidRPr="00DB5D04" w14:paraId="29AEEE45" w14:textId="77777777" w:rsidTr="00DB5D04">
        <w:trPr>
          <w:trHeight w:val="290"/>
        </w:trPr>
        <w:tc>
          <w:tcPr>
            <w:tcW w:w="960" w:type="dxa"/>
            <w:tcBorders>
              <w:top w:val="nil"/>
              <w:left w:val="nil"/>
              <w:bottom w:val="nil"/>
              <w:right w:val="nil"/>
            </w:tcBorders>
            <w:shd w:val="clear" w:color="000000" w:fill="FFFFFF"/>
            <w:noWrap/>
            <w:vAlign w:val="bottom"/>
            <w:hideMark/>
          </w:tcPr>
          <w:p w14:paraId="33B84EE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2013</w:t>
            </w:r>
          </w:p>
        </w:tc>
        <w:tc>
          <w:tcPr>
            <w:tcW w:w="960" w:type="dxa"/>
            <w:tcBorders>
              <w:top w:val="nil"/>
              <w:left w:val="nil"/>
              <w:bottom w:val="nil"/>
              <w:right w:val="nil"/>
            </w:tcBorders>
            <w:shd w:val="clear" w:color="000000" w:fill="FFFFFF"/>
            <w:noWrap/>
            <w:vAlign w:val="bottom"/>
            <w:hideMark/>
          </w:tcPr>
          <w:p w14:paraId="40B7AF69"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406</w:t>
            </w:r>
          </w:p>
        </w:tc>
        <w:tc>
          <w:tcPr>
            <w:tcW w:w="960" w:type="dxa"/>
            <w:tcBorders>
              <w:top w:val="nil"/>
              <w:left w:val="nil"/>
              <w:bottom w:val="nil"/>
              <w:right w:val="nil"/>
            </w:tcBorders>
            <w:shd w:val="clear" w:color="000000" w:fill="FFFFFF"/>
            <w:noWrap/>
            <w:vAlign w:val="bottom"/>
            <w:hideMark/>
          </w:tcPr>
          <w:p w14:paraId="61D13186"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680</w:t>
            </w:r>
          </w:p>
        </w:tc>
        <w:tc>
          <w:tcPr>
            <w:tcW w:w="960" w:type="dxa"/>
            <w:tcBorders>
              <w:top w:val="nil"/>
              <w:left w:val="nil"/>
              <w:bottom w:val="nil"/>
              <w:right w:val="nil"/>
            </w:tcBorders>
            <w:shd w:val="clear" w:color="000000" w:fill="FFFFFF"/>
            <w:noWrap/>
            <w:vAlign w:val="bottom"/>
            <w:hideMark/>
          </w:tcPr>
          <w:p w14:paraId="3165CE7A"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1,294</w:t>
            </w:r>
          </w:p>
        </w:tc>
      </w:tr>
      <w:tr w:rsidR="00DB5D04" w:rsidRPr="00DB5D04" w14:paraId="32B94F50" w14:textId="77777777" w:rsidTr="00DB5D04">
        <w:trPr>
          <w:trHeight w:val="290"/>
        </w:trPr>
        <w:tc>
          <w:tcPr>
            <w:tcW w:w="960" w:type="dxa"/>
            <w:tcBorders>
              <w:top w:val="nil"/>
              <w:left w:val="nil"/>
              <w:bottom w:val="nil"/>
              <w:right w:val="nil"/>
            </w:tcBorders>
            <w:shd w:val="clear" w:color="000000" w:fill="FFFFFF"/>
            <w:noWrap/>
            <w:vAlign w:val="bottom"/>
            <w:hideMark/>
          </w:tcPr>
          <w:p w14:paraId="36F79F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2014</w:t>
            </w:r>
          </w:p>
        </w:tc>
        <w:tc>
          <w:tcPr>
            <w:tcW w:w="960" w:type="dxa"/>
            <w:tcBorders>
              <w:top w:val="nil"/>
              <w:left w:val="nil"/>
              <w:bottom w:val="nil"/>
              <w:right w:val="nil"/>
            </w:tcBorders>
            <w:shd w:val="clear" w:color="000000" w:fill="FFFFFF"/>
            <w:noWrap/>
            <w:vAlign w:val="bottom"/>
            <w:hideMark/>
          </w:tcPr>
          <w:p w14:paraId="54B4107F"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344</w:t>
            </w:r>
          </w:p>
        </w:tc>
        <w:tc>
          <w:tcPr>
            <w:tcW w:w="960" w:type="dxa"/>
            <w:tcBorders>
              <w:top w:val="nil"/>
              <w:left w:val="nil"/>
              <w:bottom w:val="nil"/>
              <w:right w:val="nil"/>
            </w:tcBorders>
            <w:shd w:val="clear" w:color="000000" w:fill="FFFFFF"/>
            <w:noWrap/>
            <w:vAlign w:val="bottom"/>
            <w:hideMark/>
          </w:tcPr>
          <w:p w14:paraId="1AE9C1A3"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582</w:t>
            </w:r>
          </w:p>
        </w:tc>
        <w:tc>
          <w:tcPr>
            <w:tcW w:w="960" w:type="dxa"/>
            <w:tcBorders>
              <w:top w:val="nil"/>
              <w:left w:val="nil"/>
              <w:bottom w:val="nil"/>
              <w:right w:val="nil"/>
            </w:tcBorders>
            <w:shd w:val="clear" w:color="000000" w:fill="FFFFFF"/>
            <w:noWrap/>
            <w:vAlign w:val="bottom"/>
            <w:hideMark/>
          </w:tcPr>
          <w:p w14:paraId="14B65A77"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1,168</w:t>
            </w:r>
          </w:p>
        </w:tc>
      </w:tr>
      <w:tr w:rsidR="00DB5D04" w:rsidRPr="00DB5D04" w14:paraId="7BD419FD" w14:textId="77777777" w:rsidTr="00DB5D04">
        <w:trPr>
          <w:trHeight w:val="290"/>
        </w:trPr>
        <w:tc>
          <w:tcPr>
            <w:tcW w:w="960" w:type="dxa"/>
            <w:tcBorders>
              <w:top w:val="nil"/>
              <w:left w:val="nil"/>
              <w:bottom w:val="nil"/>
              <w:right w:val="nil"/>
            </w:tcBorders>
            <w:shd w:val="clear" w:color="000000" w:fill="FFFFFF"/>
            <w:noWrap/>
            <w:vAlign w:val="bottom"/>
            <w:hideMark/>
          </w:tcPr>
          <w:p w14:paraId="0A247FDD"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2015</w:t>
            </w:r>
          </w:p>
        </w:tc>
        <w:tc>
          <w:tcPr>
            <w:tcW w:w="960" w:type="dxa"/>
            <w:tcBorders>
              <w:top w:val="nil"/>
              <w:left w:val="nil"/>
              <w:bottom w:val="nil"/>
              <w:right w:val="nil"/>
            </w:tcBorders>
            <w:shd w:val="clear" w:color="000000" w:fill="FFFFFF"/>
            <w:noWrap/>
            <w:vAlign w:val="bottom"/>
            <w:hideMark/>
          </w:tcPr>
          <w:p w14:paraId="354A05EC"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307</w:t>
            </w:r>
          </w:p>
        </w:tc>
        <w:tc>
          <w:tcPr>
            <w:tcW w:w="960" w:type="dxa"/>
            <w:tcBorders>
              <w:top w:val="nil"/>
              <w:left w:val="nil"/>
              <w:bottom w:val="nil"/>
              <w:right w:val="nil"/>
            </w:tcBorders>
            <w:shd w:val="clear" w:color="000000" w:fill="FFFFFF"/>
            <w:noWrap/>
            <w:vAlign w:val="bottom"/>
            <w:hideMark/>
          </w:tcPr>
          <w:p w14:paraId="73D1F0E5"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460</w:t>
            </w:r>
          </w:p>
        </w:tc>
        <w:tc>
          <w:tcPr>
            <w:tcW w:w="960" w:type="dxa"/>
            <w:tcBorders>
              <w:top w:val="nil"/>
              <w:left w:val="nil"/>
              <w:bottom w:val="nil"/>
              <w:right w:val="nil"/>
            </w:tcBorders>
            <w:shd w:val="clear" w:color="000000" w:fill="FFFFFF"/>
            <w:noWrap/>
            <w:vAlign w:val="bottom"/>
            <w:hideMark/>
          </w:tcPr>
          <w:p w14:paraId="581369F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940</w:t>
            </w:r>
          </w:p>
        </w:tc>
      </w:tr>
      <w:tr w:rsidR="00DB5D04" w:rsidRPr="00DB5D04" w14:paraId="6F5C07FC" w14:textId="77777777" w:rsidTr="00DB5D04">
        <w:trPr>
          <w:trHeight w:val="290"/>
        </w:trPr>
        <w:tc>
          <w:tcPr>
            <w:tcW w:w="960" w:type="dxa"/>
            <w:tcBorders>
              <w:top w:val="nil"/>
              <w:left w:val="nil"/>
              <w:bottom w:val="nil"/>
              <w:right w:val="nil"/>
            </w:tcBorders>
            <w:shd w:val="clear" w:color="000000" w:fill="FFFFFF"/>
            <w:noWrap/>
            <w:vAlign w:val="bottom"/>
            <w:hideMark/>
          </w:tcPr>
          <w:p w14:paraId="12F5FE2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2016</w:t>
            </w:r>
          </w:p>
        </w:tc>
        <w:tc>
          <w:tcPr>
            <w:tcW w:w="960" w:type="dxa"/>
            <w:tcBorders>
              <w:top w:val="nil"/>
              <w:left w:val="nil"/>
              <w:bottom w:val="nil"/>
              <w:right w:val="nil"/>
            </w:tcBorders>
            <w:shd w:val="clear" w:color="000000" w:fill="FFFFFF"/>
            <w:noWrap/>
            <w:vAlign w:val="bottom"/>
            <w:hideMark/>
          </w:tcPr>
          <w:p w14:paraId="02236F0B"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580</w:t>
            </w:r>
          </w:p>
        </w:tc>
        <w:tc>
          <w:tcPr>
            <w:tcW w:w="960" w:type="dxa"/>
            <w:tcBorders>
              <w:top w:val="nil"/>
              <w:left w:val="nil"/>
              <w:bottom w:val="nil"/>
              <w:right w:val="nil"/>
            </w:tcBorders>
            <w:shd w:val="clear" w:color="000000" w:fill="FFFFFF"/>
            <w:noWrap/>
            <w:vAlign w:val="bottom"/>
            <w:hideMark/>
          </w:tcPr>
          <w:p w14:paraId="2467A2CF"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969</w:t>
            </w:r>
          </w:p>
        </w:tc>
        <w:tc>
          <w:tcPr>
            <w:tcW w:w="960" w:type="dxa"/>
            <w:tcBorders>
              <w:top w:val="nil"/>
              <w:left w:val="nil"/>
              <w:bottom w:val="nil"/>
              <w:right w:val="nil"/>
            </w:tcBorders>
            <w:shd w:val="clear" w:color="000000" w:fill="FFFFFF"/>
            <w:noWrap/>
            <w:vAlign w:val="bottom"/>
            <w:hideMark/>
          </w:tcPr>
          <w:p w14:paraId="36DDA051"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552</w:t>
            </w:r>
          </w:p>
        </w:tc>
      </w:tr>
      <w:tr w:rsidR="00DB5D04" w:rsidRPr="00DB5D04" w14:paraId="787F63EE" w14:textId="77777777" w:rsidTr="00DB5D04">
        <w:trPr>
          <w:trHeight w:val="290"/>
        </w:trPr>
        <w:tc>
          <w:tcPr>
            <w:tcW w:w="960" w:type="dxa"/>
            <w:tcBorders>
              <w:top w:val="nil"/>
              <w:left w:val="nil"/>
              <w:bottom w:val="nil"/>
              <w:right w:val="nil"/>
            </w:tcBorders>
            <w:shd w:val="clear" w:color="000000" w:fill="FFFFFF"/>
            <w:noWrap/>
            <w:vAlign w:val="bottom"/>
            <w:hideMark/>
          </w:tcPr>
          <w:p w14:paraId="38AB301B"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2017</w:t>
            </w:r>
          </w:p>
        </w:tc>
        <w:tc>
          <w:tcPr>
            <w:tcW w:w="960" w:type="dxa"/>
            <w:tcBorders>
              <w:top w:val="nil"/>
              <w:left w:val="nil"/>
              <w:bottom w:val="nil"/>
              <w:right w:val="nil"/>
            </w:tcBorders>
            <w:shd w:val="clear" w:color="000000" w:fill="FFFFFF"/>
            <w:noWrap/>
            <w:vAlign w:val="bottom"/>
            <w:hideMark/>
          </w:tcPr>
          <w:p w14:paraId="1A614278"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375</w:t>
            </w:r>
          </w:p>
        </w:tc>
        <w:tc>
          <w:tcPr>
            <w:tcW w:w="960" w:type="dxa"/>
            <w:tcBorders>
              <w:top w:val="nil"/>
              <w:left w:val="nil"/>
              <w:bottom w:val="nil"/>
              <w:right w:val="nil"/>
            </w:tcBorders>
            <w:shd w:val="clear" w:color="000000" w:fill="FFFFFF"/>
            <w:noWrap/>
            <w:vAlign w:val="bottom"/>
            <w:hideMark/>
          </w:tcPr>
          <w:p w14:paraId="203FB41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648</w:t>
            </w:r>
          </w:p>
        </w:tc>
        <w:tc>
          <w:tcPr>
            <w:tcW w:w="960" w:type="dxa"/>
            <w:tcBorders>
              <w:top w:val="nil"/>
              <w:left w:val="nil"/>
              <w:bottom w:val="nil"/>
              <w:right w:val="nil"/>
            </w:tcBorders>
            <w:shd w:val="clear" w:color="000000" w:fill="FFFFFF"/>
            <w:noWrap/>
            <w:vAlign w:val="bottom"/>
            <w:hideMark/>
          </w:tcPr>
          <w:p w14:paraId="46EC7633"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663</w:t>
            </w:r>
          </w:p>
        </w:tc>
      </w:tr>
      <w:tr w:rsidR="00DB5D04" w:rsidRPr="00DB5D04" w14:paraId="2CA235C8" w14:textId="77777777" w:rsidTr="00DB5D04">
        <w:trPr>
          <w:trHeight w:val="300"/>
        </w:trPr>
        <w:tc>
          <w:tcPr>
            <w:tcW w:w="960" w:type="dxa"/>
            <w:tcBorders>
              <w:top w:val="nil"/>
              <w:left w:val="nil"/>
              <w:bottom w:val="nil"/>
              <w:right w:val="nil"/>
            </w:tcBorders>
            <w:shd w:val="clear" w:color="000000" w:fill="FFFFFF"/>
            <w:noWrap/>
            <w:vAlign w:val="bottom"/>
            <w:hideMark/>
          </w:tcPr>
          <w:p w14:paraId="4A29A6C2"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2018</w:t>
            </w:r>
          </w:p>
        </w:tc>
        <w:tc>
          <w:tcPr>
            <w:tcW w:w="960" w:type="dxa"/>
            <w:tcBorders>
              <w:top w:val="nil"/>
              <w:left w:val="nil"/>
              <w:bottom w:val="nil"/>
              <w:right w:val="nil"/>
            </w:tcBorders>
            <w:shd w:val="clear" w:color="000000" w:fill="FFFFFF"/>
            <w:noWrap/>
            <w:vAlign w:val="bottom"/>
            <w:hideMark/>
          </w:tcPr>
          <w:p w14:paraId="3AEF3FB6"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433</w:t>
            </w:r>
          </w:p>
        </w:tc>
        <w:tc>
          <w:tcPr>
            <w:tcW w:w="960" w:type="dxa"/>
            <w:tcBorders>
              <w:top w:val="nil"/>
              <w:left w:val="nil"/>
              <w:bottom w:val="nil"/>
              <w:right w:val="nil"/>
            </w:tcBorders>
            <w:shd w:val="clear" w:color="000000" w:fill="FFFFFF"/>
            <w:noWrap/>
            <w:vAlign w:val="bottom"/>
            <w:hideMark/>
          </w:tcPr>
          <w:p w14:paraId="076BFDCA"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731</w:t>
            </w:r>
          </w:p>
        </w:tc>
        <w:tc>
          <w:tcPr>
            <w:tcW w:w="960" w:type="dxa"/>
            <w:tcBorders>
              <w:top w:val="nil"/>
              <w:left w:val="nil"/>
              <w:bottom w:val="nil"/>
              <w:right w:val="nil"/>
            </w:tcBorders>
            <w:shd w:val="clear" w:color="000000" w:fill="FFFFFF"/>
            <w:noWrap/>
            <w:vAlign w:val="bottom"/>
            <w:hideMark/>
          </w:tcPr>
          <w:p w14:paraId="54F3EB99"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755</w:t>
            </w:r>
          </w:p>
        </w:tc>
      </w:tr>
      <w:tr w:rsidR="00DB5D04" w:rsidRPr="00DB5D04" w14:paraId="46FC6ACF" w14:textId="77777777" w:rsidTr="00DB5D04">
        <w:trPr>
          <w:trHeight w:val="300"/>
        </w:trPr>
        <w:tc>
          <w:tcPr>
            <w:tcW w:w="960" w:type="dxa"/>
            <w:tcBorders>
              <w:top w:val="nil"/>
              <w:left w:val="nil"/>
              <w:bottom w:val="single" w:sz="8" w:space="0" w:color="auto"/>
              <w:right w:val="nil"/>
            </w:tcBorders>
            <w:shd w:val="clear" w:color="000000" w:fill="FFFFFF"/>
            <w:noWrap/>
            <w:vAlign w:val="bottom"/>
            <w:hideMark/>
          </w:tcPr>
          <w:p w14:paraId="65F61464" w14:textId="77777777" w:rsidR="00DB5D04" w:rsidRPr="00DB5D04" w:rsidRDefault="00DB5D04" w:rsidP="00DB5D04">
            <w:pPr>
              <w:spacing w:after="0"/>
              <w:jc w:val="center"/>
              <w:rPr>
                <w:rFonts w:eastAsia="Times New Roman" w:cs="Times New Roman"/>
                <w:sz w:val="18"/>
                <w:szCs w:val="18"/>
              </w:rPr>
            </w:pPr>
            <w:r w:rsidRPr="00DB5D04">
              <w:rPr>
                <w:rFonts w:eastAsia="Times New Roman" w:cs="Times New Roman"/>
                <w:sz w:val="18"/>
                <w:szCs w:val="18"/>
              </w:rPr>
              <w:t>2019</w:t>
            </w:r>
          </w:p>
        </w:tc>
        <w:tc>
          <w:tcPr>
            <w:tcW w:w="960" w:type="dxa"/>
            <w:tcBorders>
              <w:top w:val="nil"/>
              <w:left w:val="nil"/>
              <w:bottom w:val="single" w:sz="8" w:space="0" w:color="auto"/>
              <w:right w:val="nil"/>
            </w:tcBorders>
            <w:shd w:val="clear" w:color="000000" w:fill="FFFFFF"/>
            <w:noWrap/>
            <w:vAlign w:val="bottom"/>
            <w:hideMark/>
          </w:tcPr>
          <w:p w14:paraId="2C793F42"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531</w:t>
            </w:r>
          </w:p>
        </w:tc>
        <w:tc>
          <w:tcPr>
            <w:tcW w:w="960" w:type="dxa"/>
            <w:tcBorders>
              <w:top w:val="nil"/>
              <w:left w:val="nil"/>
              <w:bottom w:val="single" w:sz="8" w:space="0" w:color="auto"/>
              <w:right w:val="nil"/>
            </w:tcBorders>
            <w:shd w:val="clear" w:color="000000" w:fill="FFFFFF"/>
            <w:noWrap/>
            <w:vAlign w:val="bottom"/>
            <w:hideMark/>
          </w:tcPr>
          <w:p w14:paraId="427C9547"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835</w:t>
            </w:r>
          </w:p>
        </w:tc>
        <w:tc>
          <w:tcPr>
            <w:tcW w:w="960" w:type="dxa"/>
            <w:tcBorders>
              <w:top w:val="nil"/>
              <w:left w:val="nil"/>
              <w:bottom w:val="single" w:sz="8" w:space="0" w:color="auto"/>
              <w:right w:val="nil"/>
            </w:tcBorders>
            <w:shd w:val="clear" w:color="000000" w:fill="FFFFFF"/>
            <w:noWrap/>
            <w:vAlign w:val="bottom"/>
            <w:hideMark/>
          </w:tcPr>
          <w:p w14:paraId="40779784" w14:textId="77777777" w:rsidR="00DB5D04" w:rsidRPr="00DB5D04" w:rsidRDefault="00DB5D04" w:rsidP="00DB5D04">
            <w:pPr>
              <w:spacing w:after="0"/>
              <w:jc w:val="center"/>
              <w:rPr>
                <w:rFonts w:eastAsia="Times New Roman" w:cs="Times New Roman"/>
                <w:color w:val="000000"/>
                <w:sz w:val="18"/>
                <w:szCs w:val="18"/>
              </w:rPr>
            </w:pPr>
            <w:r w:rsidRPr="00DB5D04">
              <w:rPr>
                <w:rFonts w:eastAsia="Times New Roman" w:cs="Times New Roman"/>
                <w:color w:val="000000"/>
                <w:sz w:val="18"/>
                <w:szCs w:val="18"/>
              </w:rPr>
              <w:t>1178</w:t>
            </w:r>
          </w:p>
        </w:tc>
      </w:tr>
    </w:tbl>
    <w:p w14:paraId="15915CDE" w14:textId="3659723B" w:rsidR="00554551" w:rsidRPr="0087267B" w:rsidRDefault="00554551" w:rsidP="00333C0E">
      <w:pPr>
        <w:spacing w:after="160" w:line="259" w:lineRule="auto"/>
        <w:rPr>
          <w:highlight w:val="lightGray"/>
        </w:rPr>
      </w:pPr>
    </w:p>
    <w:p w14:paraId="1C2E8C7D" w14:textId="781BB37A" w:rsidR="00C74FA9" w:rsidRDefault="00192391" w:rsidP="00DD6D62">
      <w:pPr>
        <w:pStyle w:val="SAFETableCaption"/>
      </w:pPr>
      <w:bookmarkStart w:id="80" w:name="_Ref465718497"/>
      <w:r w:rsidRPr="00470A54">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9</w:t>
      </w:r>
      <w:r w:rsidR="008226C8">
        <w:rPr>
          <w:noProof/>
        </w:rPr>
        <w:fldChar w:fldCharType="end"/>
      </w:r>
      <w:bookmarkEnd w:id="80"/>
      <w:r w:rsidR="00DF221D" w:rsidRPr="00470A54">
        <w:t xml:space="preserve">. </w:t>
      </w:r>
      <w:r w:rsidR="004A4E7D" w:rsidRPr="00470A54">
        <w:t>Survey biomass (</w:t>
      </w:r>
      <w:r w:rsidR="00FD6236" w:rsidRPr="00470A54">
        <w:t>“Bio.”</w:t>
      </w:r>
      <w:r w:rsidR="009C78DF" w:rsidRPr="00470A54">
        <w:t>;</w:t>
      </w:r>
      <w:r w:rsidR="00FD6236" w:rsidRPr="00470A54">
        <w:t xml:space="preserve"> </w:t>
      </w:r>
      <w:r w:rsidR="004A4E7D" w:rsidRPr="00470A54">
        <w:t>in tons) of Hippoglossoides spp. combined (flathead sole and Bering flounder) in the Eastern Bering Sea (EBS) shelf survey, flathead sole only in the Aleutian Islands and EBS shelf survey, and Bering flounder only in the EBS shelf survey.</w:t>
      </w:r>
    </w:p>
    <w:tbl>
      <w:tblPr>
        <w:tblW w:w="5000" w:type="pct"/>
        <w:tblLook w:val="04A0" w:firstRow="1" w:lastRow="0" w:firstColumn="1" w:lastColumn="0" w:noHBand="0" w:noVBand="1"/>
      </w:tblPr>
      <w:tblGrid>
        <w:gridCol w:w="596"/>
        <w:gridCol w:w="802"/>
        <w:gridCol w:w="938"/>
        <w:gridCol w:w="872"/>
        <w:gridCol w:w="531"/>
        <w:gridCol w:w="1117"/>
        <w:gridCol w:w="531"/>
        <w:gridCol w:w="1044"/>
        <w:gridCol w:w="531"/>
        <w:gridCol w:w="1081"/>
        <w:gridCol w:w="531"/>
        <w:gridCol w:w="786"/>
      </w:tblGrid>
      <w:tr w:rsidR="00086B07" w:rsidRPr="00086B07" w14:paraId="4A1ADD80" w14:textId="77777777" w:rsidTr="00086B07">
        <w:trPr>
          <w:trHeight w:val="20"/>
        </w:trPr>
        <w:tc>
          <w:tcPr>
            <w:tcW w:w="339" w:type="pct"/>
            <w:tcBorders>
              <w:top w:val="nil"/>
              <w:left w:val="nil"/>
              <w:bottom w:val="nil"/>
              <w:right w:val="nil"/>
            </w:tcBorders>
            <w:shd w:val="clear" w:color="000000" w:fill="FFFFFF"/>
            <w:noWrap/>
            <w:vAlign w:val="center"/>
            <w:hideMark/>
          </w:tcPr>
          <w:p w14:paraId="0F6E6EB1"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1A993CD1"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EBS-AI Combined (used in assessment)</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03BEE07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Aleutian Islands</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4CB5F418" w14:textId="77777777" w:rsidR="00086B07" w:rsidRPr="00086B07" w:rsidRDefault="00086B07" w:rsidP="00086B07">
            <w:pPr>
              <w:spacing w:after="0"/>
              <w:jc w:val="center"/>
              <w:rPr>
                <w:rFonts w:eastAsia="Times New Roman" w:cs="Times New Roman"/>
                <w:b/>
                <w:bCs/>
                <w:i/>
                <w:iCs/>
                <w:color w:val="000000"/>
                <w:sz w:val="18"/>
                <w:szCs w:val="18"/>
              </w:rPr>
            </w:pPr>
            <w:r w:rsidRPr="00086B07">
              <w:rPr>
                <w:rFonts w:eastAsia="Times New Roman" w:cs="Times New Roman"/>
                <w:b/>
                <w:bCs/>
                <w:i/>
                <w:iCs/>
                <w:color w:val="000000"/>
                <w:sz w:val="18"/>
                <w:szCs w:val="18"/>
              </w:rPr>
              <w:t>Hippoglossoides</w:t>
            </w:r>
            <w:r w:rsidRPr="00086B07">
              <w:rPr>
                <w:rFonts w:eastAsia="Times New Roman" w:cs="Times New Roman"/>
                <w:b/>
                <w:bCs/>
                <w:color w:val="000000"/>
                <w:sz w:val="18"/>
                <w:szCs w:val="18"/>
              </w:rPr>
              <w:t xml:space="preserve"> spp. EBS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B6225C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Flathead Sole Only</w:t>
            </w:r>
          </w:p>
        </w:tc>
        <w:tc>
          <w:tcPr>
            <w:tcW w:w="865" w:type="pct"/>
            <w:gridSpan w:val="2"/>
            <w:tcBorders>
              <w:top w:val="single" w:sz="8" w:space="0" w:color="auto"/>
              <w:left w:val="nil"/>
              <w:bottom w:val="single" w:sz="8" w:space="0" w:color="auto"/>
              <w:right w:val="nil"/>
            </w:tcBorders>
            <w:shd w:val="clear" w:color="000000" w:fill="FFFFFF"/>
            <w:vAlign w:val="center"/>
            <w:hideMark/>
          </w:tcPr>
          <w:p w14:paraId="7F4FC35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Bering Flounder Only</w:t>
            </w:r>
          </w:p>
        </w:tc>
        <w:tc>
          <w:tcPr>
            <w:tcW w:w="339" w:type="pct"/>
            <w:tcBorders>
              <w:top w:val="single" w:sz="8" w:space="0" w:color="auto"/>
              <w:left w:val="nil"/>
              <w:bottom w:val="single" w:sz="8" w:space="0" w:color="auto"/>
              <w:right w:val="nil"/>
            </w:tcBorders>
            <w:shd w:val="clear" w:color="000000" w:fill="FFFFFF"/>
            <w:vAlign w:val="center"/>
            <w:hideMark/>
          </w:tcPr>
          <w:p w14:paraId="3206CE0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 Bottom Temp (deg c)</w:t>
            </w:r>
          </w:p>
        </w:tc>
      </w:tr>
      <w:tr w:rsidR="00086B07" w:rsidRPr="00086B07" w14:paraId="57304346"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03B0541E"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Year</w:t>
            </w:r>
          </w:p>
        </w:tc>
        <w:tc>
          <w:tcPr>
            <w:tcW w:w="296" w:type="pct"/>
            <w:tcBorders>
              <w:top w:val="nil"/>
              <w:left w:val="nil"/>
              <w:bottom w:val="single" w:sz="8" w:space="0" w:color="auto"/>
              <w:right w:val="nil"/>
            </w:tcBorders>
            <w:shd w:val="clear" w:color="000000" w:fill="FFFFFF"/>
            <w:noWrap/>
            <w:vAlign w:val="center"/>
            <w:hideMark/>
          </w:tcPr>
          <w:p w14:paraId="1E97A37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568" w:type="pct"/>
            <w:tcBorders>
              <w:top w:val="nil"/>
              <w:left w:val="nil"/>
              <w:bottom w:val="single" w:sz="8" w:space="0" w:color="auto"/>
              <w:right w:val="nil"/>
            </w:tcBorders>
            <w:shd w:val="clear" w:color="000000" w:fill="FFFFFF"/>
            <w:noWrap/>
            <w:vAlign w:val="center"/>
            <w:hideMark/>
          </w:tcPr>
          <w:p w14:paraId="3A67F323"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40E761CD"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AI</w:t>
            </w:r>
          </w:p>
        </w:tc>
        <w:tc>
          <w:tcPr>
            <w:tcW w:w="187" w:type="pct"/>
            <w:tcBorders>
              <w:top w:val="nil"/>
              <w:left w:val="nil"/>
              <w:bottom w:val="single" w:sz="8" w:space="0" w:color="auto"/>
              <w:right w:val="nil"/>
            </w:tcBorders>
            <w:shd w:val="clear" w:color="000000" w:fill="FFFFFF"/>
            <w:noWrap/>
            <w:vAlign w:val="center"/>
            <w:hideMark/>
          </w:tcPr>
          <w:p w14:paraId="079FD862"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1A3CD217"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2A546F75"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0444B0B4"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EBS</w:t>
            </w:r>
          </w:p>
        </w:tc>
        <w:tc>
          <w:tcPr>
            <w:tcW w:w="187" w:type="pct"/>
            <w:tcBorders>
              <w:top w:val="nil"/>
              <w:left w:val="nil"/>
              <w:bottom w:val="single" w:sz="8" w:space="0" w:color="auto"/>
              <w:right w:val="nil"/>
            </w:tcBorders>
            <w:shd w:val="clear" w:color="000000" w:fill="FFFFFF"/>
            <w:noWrap/>
            <w:vAlign w:val="center"/>
            <w:hideMark/>
          </w:tcPr>
          <w:p w14:paraId="5A3B8AA8"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677" w:type="pct"/>
            <w:tcBorders>
              <w:top w:val="nil"/>
              <w:left w:val="nil"/>
              <w:bottom w:val="single" w:sz="8" w:space="0" w:color="auto"/>
              <w:right w:val="nil"/>
            </w:tcBorders>
            <w:shd w:val="clear" w:color="000000" w:fill="FFFFFF"/>
            <w:noWrap/>
            <w:vAlign w:val="center"/>
            <w:hideMark/>
          </w:tcPr>
          <w:p w14:paraId="394341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Bio.</w:t>
            </w:r>
          </w:p>
        </w:tc>
        <w:tc>
          <w:tcPr>
            <w:tcW w:w="187" w:type="pct"/>
            <w:tcBorders>
              <w:top w:val="nil"/>
              <w:left w:val="nil"/>
              <w:bottom w:val="single" w:sz="8" w:space="0" w:color="auto"/>
              <w:right w:val="nil"/>
            </w:tcBorders>
            <w:shd w:val="clear" w:color="000000" w:fill="FFFFFF"/>
            <w:noWrap/>
            <w:vAlign w:val="center"/>
            <w:hideMark/>
          </w:tcPr>
          <w:p w14:paraId="643E19BF"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CV</w:t>
            </w:r>
          </w:p>
        </w:tc>
        <w:tc>
          <w:tcPr>
            <w:tcW w:w="339" w:type="pct"/>
            <w:tcBorders>
              <w:top w:val="nil"/>
              <w:left w:val="nil"/>
              <w:bottom w:val="single" w:sz="8" w:space="0" w:color="auto"/>
              <w:right w:val="nil"/>
            </w:tcBorders>
            <w:shd w:val="clear" w:color="000000" w:fill="FFFFFF"/>
            <w:noWrap/>
            <w:vAlign w:val="center"/>
            <w:hideMark/>
          </w:tcPr>
          <w:p w14:paraId="3D6E9AAA" w14:textId="77777777" w:rsidR="00086B07" w:rsidRPr="00086B07" w:rsidRDefault="00086B07" w:rsidP="00086B07">
            <w:pPr>
              <w:spacing w:after="0"/>
              <w:jc w:val="center"/>
              <w:rPr>
                <w:rFonts w:eastAsia="Times New Roman" w:cs="Times New Roman"/>
                <w:b/>
                <w:bCs/>
                <w:color w:val="000000"/>
                <w:sz w:val="18"/>
                <w:szCs w:val="18"/>
              </w:rPr>
            </w:pPr>
            <w:r w:rsidRPr="00086B07">
              <w:rPr>
                <w:rFonts w:eastAsia="Times New Roman" w:cs="Times New Roman"/>
                <w:b/>
                <w:bCs/>
                <w:color w:val="000000"/>
                <w:sz w:val="18"/>
                <w:szCs w:val="18"/>
              </w:rPr>
              <w:t> </w:t>
            </w:r>
          </w:p>
        </w:tc>
      </w:tr>
      <w:tr w:rsidR="00086B07" w:rsidRPr="00086B07" w14:paraId="7B00D133" w14:textId="77777777" w:rsidTr="00086B07">
        <w:trPr>
          <w:trHeight w:val="20"/>
        </w:trPr>
        <w:tc>
          <w:tcPr>
            <w:tcW w:w="339" w:type="pct"/>
            <w:tcBorders>
              <w:top w:val="nil"/>
              <w:left w:val="nil"/>
              <w:bottom w:val="nil"/>
              <w:right w:val="nil"/>
            </w:tcBorders>
            <w:shd w:val="clear" w:color="000000" w:fill="FFFFFF"/>
            <w:noWrap/>
            <w:vAlign w:val="center"/>
            <w:hideMark/>
          </w:tcPr>
          <w:p w14:paraId="7191B4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1982</w:t>
            </w:r>
          </w:p>
        </w:tc>
        <w:tc>
          <w:tcPr>
            <w:tcW w:w="296" w:type="pct"/>
            <w:tcBorders>
              <w:top w:val="nil"/>
              <w:left w:val="single" w:sz="8" w:space="0" w:color="auto"/>
              <w:bottom w:val="nil"/>
              <w:right w:val="nil"/>
            </w:tcBorders>
            <w:shd w:val="clear" w:color="000000" w:fill="FFFFFF"/>
            <w:noWrap/>
            <w:vAlign w:val="center"/>
            <w:hideMark/>
          </w:tcPr>
          <w:p w14:paraId="7DBD54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195,048</w:t>
            </w:r>
          </w:p>
        </w:tc>
        <w:tc>
          <w:tcPr>
            <w:tcW w:w="568" w:type="pct"/>
            <w:tcBorders>
              <w:top w:val="nil"/>
              <w:left w:val="nil"/>
              <w:bottom w:val="nil"/>
              <w:right w:val="nil"/>
            </w:tcBorders>
            <w:shd w:val="clear" w:color="000000" w:fill="FFFFFF"/>
            <w:noWrap/>
            <w:vAlign w:val="center"/>
            <w:hideMark/>
          </w:tcPr>
          <w:p w14:paraId="635B69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E95AF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754593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9EEE9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2D8828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B7E2B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192,037</w:t>
            </w:r>
          </w:p>
        </w:tc>
        <w:tc>
          <w:tcPr>
            <w:tcW w:w="187" w:type="pct"/>
            <w:tcBorders>
              <w:top w:val="nil"/>
              <w:left w:val="nil"/>
              <w:bottom w:val="nil"/>
              <w:right w:val="nil"/>
            </w:tcBorders>
            <w:shd w:val="clear" w:color="000000" w:fill="FFFFFF"/>
            <w:noWrap/>
            <w:vAlign w:val="center"/>
            <w:hideMark/>
          </w:tcPr>
          <w:p w14:paraId="124828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55464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w:t>
            </w:r>
          </w:p>
        </w:tc>
        <w:tc>
          <w:tcPr>
            <w:tcW w:w="187" w:type="pct"/>
            <w:tcBorders>
              <w:top w:val="nil"/>
              <w:left w:val="nil"/>
              <w:bottom w:val="nil"/>
              <w:right w:val="nil"/>
            </w:tcBorders>
            <w:shd w:val="clear" w:color="000000" w:fill="FFFFFF"/>
            <w:noWrap/>
            <w:vAlign w:val="center"/>
            <w:hideMark/>
          </w:tcPr>
          <w:p w14:paraId="419C8D2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339" w:type="pct"/>
            <w:tcBorders>
              <w:top w:val="nil"/>
              <w:left w:val="nil"/>
              <w:bottom w:val="nil"/>
              <w:right w:val="nil"/>
            </w:tcBorders>
            <w:shd w:val="clear" w:color="000000" w:fill="FFFFFF"/>
            <w:noWrap/>
            <w:vAlign w:val="center"/>
            <w:hideMark/>
          </w:tcPr>
          <w:p w14:paraId="2DDFBA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2.27</w:t>
            </w:r>
          </w:p>
        </w:tc>
      </w:tr>
      <w:tr w:rsidR="00086B07" w:rsidRPr="00086B07" w14:paraId="30D98D9C" w14:textId="77777777" w:rsidTr="00086B07">
        <w:trPr>
          <w:trHeight w:val="20"/>
        </w:trPr>
        <w:tc>
          <w:tcPr>
            <w:tcW w:w="339" w:type="pct"/>
            <w:tcBorders>
              <w:top w:val="nil"/>
              <w:left w:val="nil"/>
              <w:bottom w:val="nil"/>
              <w:right w:val="nil"/>
            </w:tcBorders>
            <w:shd w:val="clear" w:color="000000" w:fill="FFFFFF"/>
            <w:noWrap/>
            <w:vAlign w:val="center"/>
            <w:hideMark/>
          </w:tcPr>
          <w:p w14:paraId="6966824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1983</w:t>
            </w:r>
          </w:p>
        </w:tc>
        <w:tc>
          <w:tcPr>
            <w:tcW w:w="296" w:type="pct"/>
            <w:tcBorders>
              <w:top w:val="nil"/>
              <w:left w:val="single" w:sz="8" w:space="0" w:color="auto"/>
              <w:bottom w:val="nil"/>
              <w:right w:val="nil"/>
            </w:tcBorders>
            <w:shd w:val="clear" w:color="000000" w:fill="FFFFFF"/>
            <w:noWrap/>
            <w:vAlign w:val="center"/>
            <w:hideMark/>
          </w:tcPr>
          <w:p w14:paraId="1CA15F5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272,185</w:t>
            </w:r>
          </w:p>
        </w:tc>
        <w:tc>
          <w:tcPr>
            <w:tcW w:w="568" w:type="pct"/>
            <w:tcBorders>
              <w:top w:val="nil"/>
              <w:left w:val="nil"/>
              <w:bottom w:val="nil"/>
              <w:right w:val="nil"/>
            </w:tcBorders>
            <w:shd w:val="clear" w:color="000000" w:fill="FFFFFF"/>
            <w:noWrap/>
            <w:vAlign w:val="center"/>
            <w:hideMark/>
          </w:tcPr>
          <w:p w14:paraId="75D2B2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2F070C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1213.1</w:t>
            </w:r>
          </w:p>
        </w:tc>
        <w:tc>
          <w:tcPr>
            <w:tcW w:w="187" w:type="pct"/>
            <w:tcBorders>
              <w:top w:val="nil"/>
              <w:left w:val="nil"/>
              <w:bottom w:val="nil"/>
              <w:right w:val="nil"/>
            </w:tcBorders>
            <w:shd w:val="clear" w:color="000000" w:fill="FFFFFF"/>
            <w:noWrap/>
            <w:vAlign w:val="center"/>
            <w:hideMark/>
          </w:tcPr>
          <w:p w14:paraId="3C7287A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10CA13A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270,972</w:t>
            </w:r>
          </w:p>
        </w:tc>
        <w:tc>
          <w:tcPr>
            <w:tcW w:w="187" w:type="pct"/>
            <w:tcBorders>
              <w:top w:val="nil"/>
              <w:left w:val="nil"/>
              <w:bottom w:val="nil"/>
              <w:right w:val="nil"/>
            </w:tcBorders>
            <w:shd w:val="clear" w:color="000000" w:fill="FFFFFF"/>
            <w:noWrap/>
            <w:vAlign w:val="center"/>
            <w:hideMark/>
          </w:tcPr>
          <w:p w14:paraId="33604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E96C0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252,612</w:t>
            </w:r>
          </w:p>
        </w:tc>
        <w:tc>
          <w:tcPr>
            <w:tcW w:w="187" w:type="pct"/>
            <w:tcBorders>
              <w:top w:val="nil"/>
              <w:left w:val="nil"/>
              <w:bottom w:val="nil"/>
              <w:right w:val="nil"/>
            </w:tcBorders>
            <w:shd w:val="clear" w:color="000000" w:fill="FFFFFF"/>
            <w:noWrap/>
            <w:vAlign w:val="center"/>
            <w:hideMark/>
          </w:tcPr>
          <w:p w14:paraId="4874CC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3E82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18,359</w:t>
            </w:r>
          </w:p>
        </w:tc>
        <w:tc>
          <w:tcPr>
            <w:tcW w:w="187" w:type="pct"/>
            <w:tcBorders>
              <w:top w:val="nil"/>
              <w:left w:val="nil"/>
              <w:bottom w:val="nil"/>
              <w:right w:val="nil"/>
            </w:tcBorders>
            <w:shd w:val="clear" w:color="000000" w:fill="FFFFFF"/>
            <w:noWrap/>
            <w:vAlign w:val="center"/>
            <w:hideMark/>
          </w:tcPr>
          <w:p w14:paraId="3BB07E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7D012A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3.02</w:t>
            </w:r>
          </w:p>
        </w:tc>
      </w:tr>
      <w:tr w:rsidR="00086B07" w:rsidRPr="00086B07" w14:paraId="0222162E" w14:textId="77777777" w:rsidTr="00086B07">
        <w:trPr>
          <w:trHeight w:val="20"/>
        </w:trPr>
        <w:tc>
          <w:tcPr>
            <w:tcW w:w="339" w:type="pct"/>
            <w:tcBorders>
              <w:top w:val="nil"/>
              <w:left w:val="nil"/>
              <w:bottom w:val="nil"/>
              <w:right w:val="nil"/>
            </w:tcBorders>
            <w:shd w:val="clear" w:color="000000" w:fill="FFFFFF"/>
            <w:noWrap/>
            <w:vAlign w:val="center"/>
            <w:hideMark/>
          </w:tcPr>
          <w:p w14:paraId="251A71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1984</w:t>
            </w:r>
          </w:p>
        </w:tc>
        <w:tc>
          <w:tcPr>
            <w:tcW w:w="296" w:type="pct"/>
            <w:tcBorders>
              <w:top w:val="nil"/>
              <w:left w:val="single" w:sz="8" w:space="0" w:color="auto"/>
              <w:bottom w:val="nil"/>
              <w:right w:val="nil"/>
            </w:tcBorders>
            <w:shd w:val="clear" w:color="000000" w:fill="FFFFFF"/>
            <w:noWrap/>
            <w:vAlign w:val="center"/>
            <w:hideMark/>
          </w:tcPr>
          <w:p w14:paraId="02893D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290,513</w:t>
            </w:r>
          </w:p>
        </w:tc>
        <w:tc>
          <w:tcPr>
            <w:tcW w:w="568" w:type="pct"/>
            <w:tcBorders>
              <w:top w:val="nil"/>
              <w:left w:val="nil"/>
              <w:bottom w:val="nil"/>
              <w:right w:val="nil"/>
            </w:tcBorders>
            <w:shd w:val="clear" w:color="000000" w:fill="FFFFFF"/>
            <w:noWrap/>
            <w:vAlign w:val="center"/>
            <w:hideMark/>
          </w:tcPr>
          <w:p w14:paraId="660408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3C1504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A3237C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23934BD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285,849</w:t>
            </w:r>
          </w:p>
        </w:tc>
        <w:tc>
          <w:tcPr>
            <w:tcW w:w="187" w:type="pct"/>
            <w:tcBorders>
              <w:top w:val="nil"/>
              <w:left w:val="nil"/>
              <w:bottom w:val="nil"/>
              <w:right w:val="nil"/>
            </w:tcBorders>
            <w:shd w:val="clear" w:color="000000" w:fill="FFFFFF"/>
            <w:noWrap/>
            <w:vAlign w:val="center"/>
            <w:hideMark/>
          </w:tcPr>
          <w:p w14:paraId="64D0B8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4D0C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270,794</w:t>
            </w:r>
          </w:p>
        </w:tc>
        <w:tc>
          <w:tcPr>
            <w:tcW w:w="187" w:type="pct"/>
            <w:tcBorders>
              <w:top w:val="nil"/>
              <w:left w:val="nil"/>
              <w:bottom w:val="nil"/>
              <w:right w:val="nil"/>
            </w:tcBorders>
            <w:shd w:val="clear" w:color="000000" w:fill="FFFFFF"/>
            <w:noWrap/>
            <w:vAlign w:val="center"/>
            <w:hideMark/>
          </w:tcPr>
          <w:p w14:paraId="44DBACF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8694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15,054</w:t>
            </w:r>
          </w:p>
        </w:tc>
        <w:tc>
          <w:tcPr>
            <w:tcW w:w="187" w:type="pct"/>
            <w:tcBorders>
              <w:top w:val="nil"/>
              <w:left w:val="nil"/>
              <w:bottom w:val="nil"/>
              <w:right w:val="nil"/>
            </w:tcBorders>
            <w:shd w:val="clear" w:color="000000" w:fill="FFFFFF"/>
            <w:noWrap/>
            <w:vAlign w:val="center"/>
            <w:hideMark/>
          </w:tcPr>
          <w:p w14:paraId="57FC1B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C4CE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2.33</w:t>
            </w:r>
          </w:p>
        </w:tc>
      </w:tr>
      <w:tr w:rsidR="00086B07" w:rsidRPr="00086B07" w14:paraId="5232966A" w14:textId="77777777" w:rsidTr="00086B07">
        <w:trPr>
          <w:trHeight w:val="20"/>
        </w:trPr>
        <w:tc>
          <w:tcPr>
            <w:tcW w:w="339" w:type="pct"/>
            <w:tcBorders>
              <w:top w:val="nil"/>
              <w:left w:val="nil"/>
              <w:bottom w:val="nil"/>
              <w:right w:val="nil"/>
            </w:tcBorders>
            <w:shd w:val="clear" w:color="000000" w:fill="FFFFFF"/>
            <w:noWrap/>
            <w:vAlign w:val="center"/>
            <w:hideMark/>
          </w:tcPr>
          <w:p w14:paraId="70B9989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1985</w:t>
            </w:r>
          </w:p>
        </w:tc>
        <w:tc>
          <w:tcPr>
            <w:tcW w:w="296" w:type="pct"/>
            <w:tcBorders>
              <w:top w:val="nil"/>
              <w:left w:val="single" w:sz="8" w:space="0" w:color="auto"/>
              <w:bottom w:val="nil"/>
              <w:right w:val="nil"/>
            </w:tcBorders>
            <w:shd w:val="clear" w:color="000000" w:fill="FFFFFF"/>
            <w:noWrap/>
            <w:vAlign w:val="center"/>
            <w:hideMark/>
          </w:tcPr>
          <w:p w14:paraId="1B1F7C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269,732</w:t>
            </w:r>
          </w:p>
        </w:tc>
        <w:tc>
          <w:tcPr>
            <w:tcW w:w="568" w:type="pct"/>
            <w:tcBorders>
              <w:top w:val="nil"/>
              <w:left w:val="nil"/>
              <w:bottom w:val="nil"/>
              <w:right w:val="nil"/>
            </w:tcBorders>
            <w:shd w:val="clear" w:color="000000" w:fill="FFFFFF"/>
            <w:noWrap/>
            <w:vAlign w:val="center"/>
            <w:hideMark/>
          </w:tcPr>
          <w:p w14:paraId="220A3C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DB2093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2178E0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CB01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265,428</w:t>
            </w:r>
          </w:p>
        </w:tc>
        <w:tc>
          <w:tcPr>
            <w:tcW w:w="187" w:type="pct"/>
            <w:tcBorders>
              <w:top w:val="nil"/>
              <w:left w:val="nil"/>
              <w:bottom w:val="nil"/>
              <w:right w:val="nil"/>
            </w:tcBorders>
            <w:shd w:val="clear" w:color="000000" w:fill="FFFFFF"/>
            <w:noWrap/>
            <w:vAlign w:val="center"/>
            <w:hideMark/>
          </w:tcPr>
          <w:p w14:paraId="1B07B5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11C6D5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252,046</w:t>
            </w:r>
          </w:p>
        </w:tc>
        <w:tc>
          <w:tcPr>
            <w:tcW w:w="187" w:type="pct"/>
            <w:tcBorders>
              <w:top w:val="nil"/>
              <w:left w:val="nil"/>
              <w:bottom w:val="nil"/>
              <w:right w:val="nil"/>
            </w:tcBorders>
            <w:shd w:val="clear" w:color="000000" w:fill="FFFFFF"/>
            <w:noWrap/>
            <w:vAlign w:val="center"/>
            <w:hideMark/>
          </w:tcPr>
          <w:p w14:paraId="140AF1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2EF9D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13,382</w:t>
            </w:r>
          </w:p>
        </w:tc>
        <w:tc>
          <w:tcPr>
            <w:tcW w:w="187" w:type="pct"/>
            <w:tcBorders>
              <w:top w:val="nil"/>
              <w:left w:val="nil"/>
              <w:bottom w:val="nil"/>
              <w:right w:val="nil"/>
            </w:tcBorders>
            <w:shd w:val="clear" w:color="000000" w:fill="FFFFFF"/>
            <w:noWrap/>
            <w:vAlign w:val="center"/>
            <w:hideMark/>
          </w:tcPr>
          <w:p w14:paraId="3D6751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339" w:type="pct"/>
            <w:tcBorders>
              <w:top w:val="nil"/>
              <w:left w:val="nil"/>
              <w:bottom w:val="nil"/>
              <w:right w:val="nil"/>
            </w:tcBorders>
            <w:shd w:val="clear" w:color="000000" w:fill="FFFFFF"/>
            <w:noWrap/>
            <w:vAlign w:val="center"/>
            <w:hideMark/>
          </w:tcPr>
          <w:p w14:paraId="3FA905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2.37</w:t>
            </w:r>
          </w:p>
        </w:tc>
      </w:tr>
      <w:tr w:rsidR="00086B07" w:rsidRPr="00086B07" w14:paraId="744E3BBE" w14:textId="77777777" w:rsidTr="00086B07">
        <w:trPr>
          <w:trHeight w:val="20"/>
        </w:trPr>
        <w:tc>
          <w:tcPr>
            <w:tcW w:w="339" w:type="pct"/>
            <w:tcBorders>
              <w:top w:val="nil"/>
              <w:left w:val="nil"/>
              <w:bottom w:val="nil"/>
              <w:right w:val="nil"/>
            </w:tcBorders>
            <w:shd w:val="clear" w:color="000000" w:fill="FFFFFF"/>
            <w:noWrap/>
            <w:vAlign w:val="center"/>
            <w:hideMark/>
          </w:tcPr>
          <w:p w14:paraId="79C1352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1986</w:t>
            </w:r>
          </w:p>
        </w:tc>
        <w:tc>
          <w:tcPr>
            <w:tcW w:w="296" w:type="pct"/>
            <w:tcBorders>
              <w:top w:val="nil"/>
              <w:left w:val="single" w:sz="8" w:space="0" w:color="auto"/>
              <w:bottom w:val="nil"/>
              <w:right w:val="nil"/>
            </w:tcBorders>
            <w:shd w:val="clear" w:color="000000" w:fill="FFFFFF"/>
            <w:noWrap/>
            <w:vAlign w:val="center"/>
            <w:hideMark/>
          </w:tcPr>
          <w:p w14:paraId="0421E2E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363,208</w:t>
            </w:r>
          </w:p>
        </w:tc>
        <w:tc>
          <w:tcPr>
            <w:tcW w:w="568" w:type="pct"/>
            <w:tcBorders>
              <w:top w:val="nil"/>
              <w:left w:val="nil"/>
              <w:bottom w:val="nil"/>
              <w:right w:val="nil"/>
            </w:tcBorders>
            <w:shd w:val="clear" w:color="000000" w:fill="FFFFFF"/>
            <w:noWrap/>
            <w:vAlign w:val="center"/>
            <w:hideMark/>
          </w:tcPr>
          <w:p w14:paraId="230B876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C5529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5244.9</w:t>
            </w:r>
          </w:p>
        </w:tc>
        <w:tc>
          <w:tcPr>
            <w:tcW w:w="187" w:type="pct"/>
            <w:tcBorders>
              <w:top w:val="nil"/>
              <w:left w:val="nil"/>
              <w:bottom w:val="nil"/>
              <w:right w:val="nil"/>
            </w:tcBorders>
            <w:shd w:val="clear" w:color="000000" w:fill="FFFFFF"/>
            <w:noWrap/>
            <w:vAlign w:val="center"/>
            <w:hideMark/>
          </w:tcPr>
          <w:p w14:paraId="3A1B1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677" w:type="pct"/>
            <w:tcBorders>
              <w:top w:val="nil"/>
              <w:left w:val="nil"/>
              <w:bottom w:val="nil"/>
              <w:right w:val="nil"/>
            </w:tcBorders>
            <w:shd w:val="clear" w:color="000000" w:fill="FFFFFF"/>
            <w:noWrap/>
            <w:vAlign w:val="center"/>
            <w:hideMark/>
          </w:tcPr>
          <w:p w14:paraId="3D529D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357,963</w:t>
            </w:r>
          </w:p>
        </w:tc>
        <w:tc>
          <w:tcPr>
            <w:tcW w:w="187" w:type="pct"/>
            <w:tcBorders>
              <w:top w:val="nil"/>
              <w:left w:val="nil"/>
              <w:bottom w:val="nil"/>
              <w:right w:val="nil"/>
            </w:tcBorders>
            <w:shd w:val="clear" w:color="000000" w:fill="FFFFFF"/>
            <w:noWrap/>
            <w:vAlign w:val="center"/>
            <w:hideMark/>
          </w:tcPr>
          <w:p w14:paraId="256017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27814E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344,002</w:t>
            </w:r>
          </w:p>
        </w:tc>
        <w:tc>
          <w:tcPr>
            <w:tcW w:w="187" w:type="pct"/>
            <w:tcBorders>
              <w:top w:val="nil"/>
              <w:left w:val="nil"/>
              <w:bottom w:val="nil"/>
              <w:right w:val="nil"/>
            </w:tcBorders>
            <w:shd w:val="clear" w:color="000000" w:fill="FFFFFF"/>
            <w:noWrap/>
            <w:vAlign w:val="center"/>
            <w:hideMark/>
          </w:tcPr>
          <w:p w14:paraId="03C75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813A5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13,962</w:t>
            </w:r>
          </w:p>
        </w:tc>
        <w:tc>
          <w:tcPr>
            <w:tcW w:w="187" w:type="pct"/>
            <w:tcBorders>
              <w:top w:val="nil"/>
              <w:left w:val="nil"/>
              <w:bottom w:val="nil"/>
              <w:right w:val="nil"/>
            </w:tcBorders>
            <w:shd w:val="clear" w:color="000000" w:fill="FFFFFF"/>
            <w:noWrap/>
            <w:vAlign w:val="center"/>
            <w:hideMark/>
          </w:tcPr>
          <w:p w14:paraId="02A77C9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6E635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1.86</w:t>
            </w:r>
          </w:p>
        </w:tc>
      </w:tr>
      <w:tr w:rsidR="00086B07" w:rsidRPr="00086B07" w14:paraId="7C0B250A" w14:textId="77777777" w:rsidTr="00086B07">
        <w:trPr>
          <w:trHeight w:val="20"/>
        </w:trPr>
        <w:tc>
          <w:tcPr>
            <w:tcW w:w="339" w:type="pct"/>
            <w:tcBorders>
              <w:top w:val="nil"/>
              <w:left w:val="nil"/>
              <w:bottom w:val="nil"/>
              <w:right w:val="nil"/>
            </w:tcBorders>
            <w:shd w:val="clear" w:color="000000" w:fill="FFFFFF"/>
            <w:noWrap/>
            <w:vAlign w:val="center"/>
            <w:hideMark/>
          </w:tcPr>
          <w:p w14:paraId="7856D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1987</w:t>
            </w:r>
          </w:p>
        </w:tc>
        <w:tc>
          <w:tcPr>
            <w:tcW w:w="296" w:type="pct"/>
            <w:tcBorders>
              <w:top w:val="nil"/>
              <w:left w:val="single" w:sz="8" w:space="0" w:color="auto"/>
              <w:bottom w:val="nil"/>
              <w:right w:val="nil"/>
            </w:tcBorders>
            <w:shd w:val="clear" w:color="000000" w:fill="FFFFFF"/>
            <w:noWrap/>
            <w:vAlign w:val="center"/>
            <w:hideMark/>
          </w:tcPr>
          <w:p w14:paraId="367CE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400,150</w:t>
            </w:r>
          </w:p>
        </w:tc>
        <w:tc>
          <w:tcPr>
            <w:tcW w:w="568" w:type="pct"/>
            <w:tcBorders>
              <w:top w:val="nil"/>
              <w:left w:val="nil"/>
              <w:bottom w:val="nil"/>
              <w:right w:val="nil"/>
            </w:tcBorders>
            <w:shd w:val="clear" w:color="000000" w:fill="FFFFFF"/>
            <w:noWrap/>
            <w:vAlign w:val="center"/>
            <w:hideMark/>
          </w:tcPr>
          <w:p w14:paraId="70FC9D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3BAF7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C6C8A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170DC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393,588</w:t>
            </w:r>
          </w:p>
        </w:tc>
        <w:tc>
          <w:tcPr>
            <w:tcW w:w="187" w:type="pct"/>
            <w:tcBorders>
              <w:top w:val="nil"/>
              <w:left w:val="nil"/>
              <w:bottom w:val="nil"/>
              <w:right w:val="nil"/>
            </w:tcBorders>
            <w:shd w:val="clear" w:color="000000" w:fill="FFFFFF"/>
            <w:noWrap/>
            <w:vAlign w:val="center"/>
            <w:hideMark/>
          </w:tcPr>
          <w:p w14:paraId="07E6A0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59A0D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379,394</w:t>
            </w:r>
          </w:p>
        </w:tc>
        <w:tc>
          <w:tcPr>
            <w:tcW w:w="187" w:type="pct"/>
            <w:tcBorders>
              <w:top w:val="nil"/>
              <w:left w:val="nil"/>
              <w:bottom w:val="nil"/>
              <w:right w:val="nil"/>
            </w:tcBorders>
            <w:shd w:val="clear" w:color="000000" w:fill="FFFFFF"/>
            <w:noWrap/>
            <w:vAlign w:val="center"/>
            <w:hideMark/>
          </w:tcPr>
          <w:p w14:paraId="72039B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F75F3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14,194</w:t>
            </w:r>
          </w:p>
        </w:tc>
        <w:tc>
          <w:tcPr>
            <w:tcW w:w="187" w:type="pct"/>
            <w:tcBorders>
              <w:top w:val="nil"/>
              <w:left w:val="nil"/>
              <w:bottom w:val="nil"/>
              <w:right w:val="nil"/>
            </w:tcBorders>
            <w:shd w:val="clear" w:color="000000" w:fill="FFFFFF"/>
            <w:noWrap/>
            <w:vAlign w:val="center"/>
            <w:hideMark/>
          </w:tcPr>
          <w:p w14:paraId="3B0121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357F9F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6EC3A71F" w14:textId="77777777" w:rsidTr="00086B07">
        <w:trPr>
          <w:trHeight w:val="20"/>
        </w:trPr>
        <w:tc>
          <w:tcPr>
            <w:tcW w:w="339" w:type="pct"/>
            <w:tcBorders>
              <w:top w:val="nil"/>
              <w:left w:val="nil"/>
              <w:bottom w:val="nil"/>
              <w:right w:val="nil"/>
            </w:tcBorders>
            <w:shd w:val="clear" w:color="000000" w:fill="FFFFFF"/>
            <w:noWrap/>
            <w:vAlign w:val="center"/>
            <w:hideMark/>
          </w:tcPr>
          <w:p w14:paraId="5298F5B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1988</w:t>
            </w:r>
          </w:p>
        </w:tc>
        <w:tc>
          <w:tcPr>
            <w:tcW w:w="296" w:type="pct"/>
            <w:tcBorders>
              <w:top w:val="nil"/>
              <w:left w:val="single" w:sz="8" w:space="0" w:color="auto"/>
              <w:bottom w:val="nil"/>
              <w:right w:val="nil"/>
            </w:tcBorders>
            <w:shd w:val="clear" w:color="000000" w:fill="FFFFFF"/>
            <w:noWrap/>
            <w:vAlign w:val="center"/>
            <w:hideMark/>
          </w:tcPr>
          <w:p w14:paraId="5116EB0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571,393</w:t>
            </w:r>
          </w:p>
        </w:tc>
        <w:tc>
          <w:tcPr>
            <w:tcW w:w="568" w:type="pct"/>
            <w:tcBorders>
              <w:top w:val="nil"/>
              <w:left w:val="nil"/>
              <w:bottom w:val="nil"/>
              <w:right w:val="nil"/>
            </w:tcBorders>
            <w:shd w:val="clear" w:color="000000" w:fill="FFFFFF"/>
            <w:noWrap/>
            <w:vAlign w:val="center"/>
            <w:hideMark/>
          </w:tcPr>
          <w:p w14:paraId="774285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4E137CF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CADB678"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0F3DE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561,868</w:t>
            </w:r>
          </w:p>
        </w:tc>
        <w:tc>
          <w:tcPr>
            <w:tcW w:w="187" w:type="pct"/>
            <w:tcBorders>
              <w:top w:val="nil"/>
              <w:left w:val="nil"/>
              <w:bottom w:val="nil"/>
              <w:right w:val="nil"/>
            </w:tcBorders>
            <w:shd w:val="clear" w:color="000000" w:fill="FFFFFF"/>
            <w:noWrap/>
            <w:vAlign w:val="center"/>
            <w:hideMark/>
          </w:tcPr>
          <w:p w14:paraId="5629A1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61531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538,770</w:t>
            </w:r>
          </w:p>
        </w:tc>
        <w:tc>
          <w:tcPr>
            <w:tcW w:w="187" w:type="pct"/>
            <w:tcBorders>
              <w:top w:val="nil"/>
              <w:left w:val="nil"/>
              <w:bottom w:val="nil"/>
              <w:right w:val="nil"/>
            </w:tcBorders>
            <w:shd w:val="clear" w:color="000000" w:fill="FFFFFF"/>
            <w:noWrap/>
            <w:vAlign w:val="center"/>
            <w:hideMark/>
          </w:tcPr>
          <w:p w14:paraId="460BFB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B22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23,098</w:t>
            </w:r>
          </w:p>
        </w:tc>
        <w:tc>
          <w:tcPr>
            <w:tcW w:w="187" w:type="pct"/>
            <w:tcBorders>
              <w:top w:val="nil"/>
              <w:left w:val="nil"/>
              <w:bottom w:val="nil"/>
              <w:right w:val="nil"/>
            </w:tcBorders>
            <w:shd w:val="clear" w:color="000000" w:fill="FFFFFF"/>
            <w:noWrap/>
            <w:vAlign w:val="center"/>
            <w:hideMark/>
          </w:tcPr>
          <w:p w14:paraId="52278E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5285B6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2.36</w:t>
            </w:r>
          </w:p>
        </w:tc>
      </w:tr>
      <w:tr w:rsidR="00086B07" w:rsidRPr="00086B07" w14:paraId="02EE1242" w14:textId="77777777" w:rsidTr="00086B07">
        <w:trPr>
          <w:trHeight w:val="20"/>
        </w:trPr>
        <w:tc>
          <w:tcPr>
            <w:tcW w:w="339" w:type="pct"/>
            <w:tcBorders>
              <w:top w:val="nil"/>
              <w:left w:val="nil"/>
              <w:bottom w:val="nil"/>
              <w:right w:val="nil"/>
            </w:tcBorders>
            <w:shd w:val="clear" w:color="000000" w:fill="FFFFFF"/>
            <w:noWrap/>
            <w:vAlign w:val="center"/>
            <w:hideMark/>
          </w:tcPr>
          <w:p w14:paraId="62EF54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1989</w:t>
            </w:r>
          </w:p>
        </w:tc>
        <w:tc>
          <w:tcPr>
            <w:tcW w:w="296" w:type="pct"/>
            <w:tcBorders>
              <w:top w:val="nil"/>
              <w:left w:val="single" w:sz="8" w:space="0" w:color="auto"/>
              <w:bottom w:val="nil"/>
              <w:right w:val="nil"/>
            </w:tcBorders>
            <w:shd w:val="clear" w:color="000000" w:fill="FFFFFF"/>
            <w:noWrap/>
            <w:vAlign w:val="center"/>
            <w:hideMark/>
          </w:tcPr>
          <w:p w14:paraId="12928F8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529,948</w:t>
            </w:r>
          </w:p>
        </w:tc>
        <w:tc>
          <w:tcPr>
            <w:tcW w:w="568" w:type="pct"/>
            <w:tcBorders>
              <w:top w:val="nil"/>
              <w:left w:val="nil"/>
              <w:bottom w:val="nil"/>
              <w:right w:val="nil"/>
            </w:tcBorders>
            <w:shd w:val="clear" w:color="000000" w:fill="FFFFFF"/>
            <w:noWrap/>
            <w:vAlign w:val="center"/>
            <w:hideMark/>
          </w:tcPr>
          <w:p w14:paraId="1B9929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DC9A17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B44D4E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AA7BC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521,140</w:t>
            </w:r>
          </w:p>
        </w:tc>
        <w:tc>
          <w:tcPr>
            <w:tcW w:w="187" w:type="pct"/>
            <w:tcBorders>
              <w:top w:val="nil"/>
              <w:left w:val="nil"/>
              <w:bottom w:val="nil"/>
              <w:right w:val="nil"/>
            </w:tcBorders>
            <w:shd w:val="clear" w:color="000000" w:fill="FFFFFF"/>
            <w:noWrap/>
            <w:vAlign w:val="center"/>
            <w:hideMark/>
          </w:tcPr>
          <w:p w14:paraId="50045CA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26400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502,310</w:t>
            </w:r>
          </w:p>
        </w:tc>
        <w:tc>
          <w:tcPr>
            <w:tcW w:w="187" w:type="pct"/>
            <w:tcBorders>
              <w:top w:val="nil"/>
              <w:left w:val="nil"/>
              <w:bottom w:val="nil"/>
              <w:right w:val="nil"/>
            </w:tcBorders>
            <w:shd w:val="clear" w:color="000000" w:fill="FFFFFF"/>
            <w:noWrap/>
            <w:vAlign w:val="center"/>
            <w:hideMark/>
          </w:tcPr>
          <w:p w14:paraId="617EF1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E0CCD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18,830</w:t>
            </w:r>
          </w:p>
        </w:tc>
        <w:tc>
          <w:tcPr>
            <w:tcW w:w="187" w:type="pct"/>
            <w:tcBorders>
              <w:top w:val="nil"/>
              <w:left w:val="nil"/>
              <w:bottom w:val="nil"/>
              <w:right w:val="nil"/>
            </w:tcBorders>
            <w:shd w:val="clear" w:color="000000" w:fill="FFFFFF"/>
            <w:noWrap/>
            <w:vAlign w:val="center"/>
            <w:hideMark/>
          </w:tcPr>
          <w:p w14:paraId="2C4311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241634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2.97</w:t>
            </w:r>
          </w:p>
        </w:tc>
      </w:tr>
      <w:tr w:rsidR="00086B07" w:rsidRPr="00086B07" w14:paraId="552027E8" w14:textId="77777777" w:rsidTr="00086B07">
        <w:trPr>
          <w:trHeight w:val="20"/>
        </w:trPr>
        <w:tc>
          <w:tcPr>
            <w:tcW w:w="339" w:type="pct"/>
            <w:tcBorders>
              <w:top w:val="nil"/>
              <w:left w:val="nil"/>
              <w:bottom w:val="nil"/>
              <w:right w:val="nil"/>
            </w:tcBorders>
            <w:shd w:val="clear" w:color="000000" w:fill="FFFFFF"/>
            <w:noWrap/>
            <w:vAlign w:val="center"/>
            <w:hideMark/>
          </w:tcPr>
          <w:p w14:paraId="023F149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1990</w:t>
            </w:r>
          </w:p>
        </w:tc>
        <w:tc>
          <w:tcPr>
            <w:tcW w:w="296" w:type="pct"/>
            <w:tcBorders>
              <w:top w:val="nil"/>
              <w:left w:val="single" w:sz="8" w:space="0" w:color="auto"/>
              <w:bottom w:val="nil"/>
              <w:right w:val="nil"/>
            </w:tcBorders>
            <w:shd w:val="clear" w:color="000000" w:fill="FFFFFF"/>
            <w:noWrap/>
            <w:vAlign w:val="center"/>
            <w:hideMark/>
          </w:tcPr>
          <w:p w14:paraId="4904C70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603,587</w:t>
            </w:r>
          </w:p>
        </w:tc>
        <w:tc>
          <w:tcPr>
            <w:tcW w:w="568" w:type="pct"/>
            <w:tcBorders>
              <w:top w:val="nil"/>
              <w:left w:val="nil"/>
              <w:bottom w:val="nil"/>
              <w:right w:val="nil"/>
            </w:tcBorders>
            <w:shd w:val="clear" w:color="000000" w:fill="FFFFFF"/>
            <w:noWrap/>
            <w:vAlign w:val="center"/>
            <w:hideMark/>
          </w:tcPr>
          <w:p w14:paraId="575566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253EA4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84FA2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2245ED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593,504</w:t>
            </w:r>
          </w:p>
        </w:tc>
        <w:tc>
          <w:tcPr>
            <w:tcW w:w="187" w:type="pct"/>
            <w:tcBorders>
              <w:top w:val="nil"/>
              <w:left w:val="nil"/>
              <w:bottom w:val="nil"/>
              <w:right w:val="nil"/>
            </w:tcBorders>
            <w:shd w:val="clear" w:color="000000" w:fill="FFFFFF"/>
            <w:noWrap/>
            <w:vAlign w:val="center"/>
            <w:hideMark/>
          </w:tcPr>
          <w:p w14:paraId="585872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5438B1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574,174</w:t>
            </w:r>
          </w:p>
        </w:tc>
        <w:tc>
          <w:tcPr>
            <w:tcW w:w="187" w:type="pct"/>
            <w:tcBorders>
              <w:top w:val="nil"/>
              <w:left w:val="nil"/>
              <w:bottom w:val="nil"/>
              <w:right w:val="nil"/>
            </w:tcBorders>
            <w:shd w:val="clear" w:color="000000" w:fill="FFFFFF"/>
            <w:noWrap/>
            <w:vAlign w:val="center"/>
            <w:hideMark/>
          </w:tcPr>
          <w:p w14:paraId="1DF13C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AA8D7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19,331</w:t>
            </w:r>
          </w:p>
        </w:tc>
        <w:tc>
          <w:tcPr>
            <w:tcW w:w="187" w:type="pct"/>
            <w:tcBorders>
              <w:top w:val="nil"/>
              <w:left w:val="nil"/>
              <w:bottom w:val="nil"/>
              <w:right w:val="nil"/>
            </w:tcBorders>
            <w:shd w:val="clear" w:color="000000" w:fill="FFFFFF"/>
            <w:noWrap/>
            <w:vAlign w:val="center"/>
            <w:hideMark/>
          </w:tcPr>
          <w:p w14:paraId="4A5A6D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0A32ACE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2.45</w:t>
            </w:r>
          </w:p>
        </w:tc>
      </w:tr>
      <w:tr w:rsidR="00086B07" w:rsidRPr="00086B07" w14:paraId="747AE6D6" w14:textId="77777777" w:rsidTr="00086B07">
        <w:trPr>
          <w:trHeight w:val="20"/>
        </w:trPr>
        <w:tc>
          <w:tcPr>
            <w:tcW w:w="339" w:type="pct"/>
            <w:tcBorders>
              <w:top w:val="nil"/>
              <w:left w:val="nil"/>
              <w:bottom w:val="nil"/>
              <w:right w:val="nil"/>
            </w:tcBorders>
            <w:shd w:val="clear" w:color="000000" w:fill="FFFFFF"/>
            <w:noWrap/>
            <w:vAlign w:val="center"/>
            <w:hideMark/>
          </w:tcPr>
          <w:p w14:paraId="4DA7D1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1991</w:t>
            </w:r>
          </w:p>
        </w:tc>
        <w:tc>
          <w:tcPr>
            <w:tcW w:w="296" w:type="pct"/>
            <w:tcBorders>
              <w:top w:val="nil"/>
              <w:left w:val="single" w:sz="8" w:space="0" w:color="auto"/>
              <w:bottom w:val="nil"/>
              <w:right w:val="nil"/>
            </w:tcBorders>
            <w:shd w:val="clear" w:color="000000" w:fill="FFFFFF"/>
            <w:noWrap/>
            <w:vAlign w:val="center"/>
            <w:hideMark/>
          </w:tcPr>
          <w:p w14:paraId="3A0F0E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552,949</w:t>
            </w:r>
          </w:p>
        </w:tc>
        <w:tc>
          <w:tcPr>
            <w:tcW w:w="568" w:type="pct"/>
            <w:tcBorders>
              <w:top w:val="nil"/>
              <w:left w:val="nil"/>
              <w:bottom w:val="nil"/>
              <w:right w:val="nil"/>
            </w:tcBorders>
            <w:shd w:val="clear" w:color="000000" w:fill="FFFFFF"/>
            <w:noWrap/>
            <w:vAlign w:val="center"/>
            <w:hideMark/>
          </w:tcPr>
          <w:p w14:paraId="6E9C9B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906E6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6938.8</w:t>
            </w:r>
          </w:p>
        </w:tc>
        <w:tc>
          <w:tcPr>
            <w:tcW w:w="187" w:type="pct"/>
            <w:tcBorders>
              <w:top w:val="nil"/>
              <w:left w:val="nil"/>
              <w:bottom w:val="nil"/>
              <w:right w:val="nil"/>
            </w:tcBorders>
            <w:shd w:val="clear" w:color="000000" w:fill="FFFFFF"/>
            <w:noWrap/>
            <w:vAlign w:val="center"/>
            <w:hideMark/>
          </w:tcPr>
          <w:p w14:paraId="68D4FE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4E36C19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546,010</w:t>
            </w:r>
          </w:p>
        </w:tc>
        <w:tc>
          <w:tcPr>
            <w:tcW w:w="187" w:type="pct"/>
            <w:tcBorders>
              <w:top w:val="nil"/>
              <w:left w:val="nil"/>
              <w:bottom w:val="nil"/>
              <w:right w:val="nil"/>
            </w:tcBorders>
            <w:shd w:val="clear" w:color="000000" w:fill="FFFFFF"/>
            <w:noWrap/>
            <w:vAlign w:val="center"/>
            <w:hideMark/>
          </w:tcPr>
          <w:p w14:paraId="25AC96B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91DD4E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518,380</w:t>
            </w:r>
          </w:p>
        </w:tc>
        <w:tc>
          <w:tcPr>
            <w:tcW w:w="187" w:type="pct"/>
            <w:tcBorders>
              <w:top w:val="nil"/>
              <w:left w:val="nil"/>
              <w:bottom w:val="nil"/>
              <w:right w:val="nil"/>
            </w:tcBorders>
            <w:shd w:val="clear" w:color="000000" w:fill="FFFFFF"/>
            <w:noWrap/>
            <w:vAlign w:val="center"/>
            <w:hideMark/>
          </w:tcPr>
          <w:p w14:paraId="387E4CA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604FAA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27,630</w:t>
            </w:r>
          </w:p>
        </w:tc>
        <w:tc>
          <w:tcPr>
            <w:tcW w:w="187" w:type="pct"/>
            <w:tcBorders>
              <w:top w:val="nil"/>
              <w:left w:val="nil"/>
              <w:bottom w:val="nil"/>
              <w:right w:val="nil"/>
            </w:tcBorders>
            <w:shd w:val="clear" w:color="000000" w:fill="FFFFFF"/>
            <w:noWrap/>
            <w:vAlign w:val="center"/>
            <w:hideMark/>
          </w:tcPr>
          <w:p w14:paraId="6B5029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D4FA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2.70</w:t>
            </w:r>
          </w:p>
        </w:tc>
      </w:tr>
      <w:tr w:rsidR="00086B07" w:rsidRPr="00086B07" w14:paraId="59D038F2" w14:textId="77777777" w:rsidTr="00086B07">
        <w:trPr>
          <w:trHeight w:val="20"/>
        </w:trPr>
        <w:tc>
          <w:tcPr>
            <w:tcW w:w="339" w:type="pct"/>
            <w:tcBorders>
              <w:top w:val="nil"/>
              <w:left w:val="nil"/>
              <w:bottom w:val="nil"/>
              <w:right w:val="nil"/>
            </w:tcBorders>
            <w:shd w:val="clear" w:color="000000" w:fill="FFFFFF"/>
            <w:noWrap/>
            <w:vAlign w:val="center"/>
            <w:hideMark/>
          </w:tcPr>
          <w:p w14:paraId="29F6A6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1992</w:t>
            </w:r>
          </w:p>
        </w:tc>
        <w:tc>
          <w:tcPr>
            <w:tcW w:w="296" w:type="pct"/>
            <w:tcBorders>
              <w:top w:val="nil"/>
              <w:left w:val="single" w:sz="8" w:space="0" w:color="auto"/>
              <w:bottom w:val="nil"/>
              <w:right w:val="nil"/>
            </w:tcBorders>
            <w:shd w:val="clear" w:color="000000" w:fill="FFFFFF"/>
            <w:noWrap/>
            <w:vAlign w:val="center"/>
            <w:hideMark/>
          </w:tcPr>
          <w:p w14:paraId="766B4C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628,857</w:t>
            </w:r>
          </w:p>
        </w:tc>
        <w:tc>
          <w:tcPr>
            <w:tcW w:w="568" w:type="pct"/>
            <w:tcBorders>
              <w:top w:val="nil"/>
              <w:left w:val="nil"/>
              <w:bottom w:val="nil"/>
              <w:right w:val="nil"/>
            </w:tcBorders>
            <w:shd w:val="clear" w:color="000000" w:fill="FFFFFF"/>
            <w:noWrap/>
            <w:vAlign w:val="center"/>
            <w:hideMark/>
          </w:tcPr>
          <w:p w14:paraId="0D6CB9B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F1CA80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966B72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48D76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618,338</w:t>
            </w:r>
          </w:p>
        </w:tc>
        <w:tc>
          <w:tcPr>
            <w:tcW w:w="187" w:type="pct"/>
            <w:tcBorders>
              <w:top w:val="nil"/>
              <w:left w:val="nil"/>
              <w:bottom w:val="nil"/>
              <w:right w:val="nil"/>
            </w:tcBorders>
            <w:shd w:val="clear" w:color="000000" w:fill="FFFFFF"/>
            <w:noWrap/>
            <w:vAlign w:val="center"/>
            <w:hideMark/>
          </w:tcPr>
          <w:p w14:paraId="220B38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37F8E1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603,140</w:t>
            </w:r>
          </w:p>
        </w:tc>
        <w:tc>
          <w:tcPr>
            <w:tcW w:w="187" w:type="pct"/>
            <w:tcBorders>
              <w:top w:val="nil"/>
              <w:left w:val="nil"/>
              <w:bottom w:val="nil"/>
              <w:right w:val="nil"/>
            </w:tcBorders>
            <w:shd w:val="clear" w:color="000000" w:fill="FFFFFF"/>
            <w:noWrap/>
            <w:vAlign w:val="center"/>
            <w:hideMark/>
          </w:tcPr>
          <w:p w14:paraId="6F7A53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2EBFF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15,198</w:t>
            </w:r>
          </w:p>
        </w:tc>
        <w:tc>
          <w:tcPr>
            <w:tcW w:w="187" w:type="pct"/>
            <w:tcBorders>
              <w:top w:val="nil"/>
              <w:left w:val="nil"/>
              <w:bottom w:val="nil"/>
              <w:right w:val="nil"/>
            </w:tcBorders>
            <w:shd w:val="clear" w:color="000000" w:fill="FFFFFF"/>
            <w:noWrap/>
            <w:vAlign w:val="center"/>
            <w:hideMark/>
          </w:tcPr>
          <w:p w14:paraId="72BCBE0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4DD404F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w:t>
            </w:r>
          </w:p>
        </w:tc>
      </w:tr>
      <w:tr w:rsidR="00086B07" w:rsidRPr="00086B07" w14:paraId="47262866" w14:textId="77777777" w:rsidTr="00086B07">
        <w:trPr>
          <w:trHeight w:val="20"/>
        </w:trPr>
        <w:tc>
          <w:tcPr>
            <w:tcW w:w="339" w:type="pct"/>
            <w:tcBorders>
              <w:top w:val="nil"/>
              <w:left w:val="nil"/>
              <w:bottom w:val="nil"/>
              <w:right w:val="nil"/>
            </w:tcBorders>
            <w:shd w:val="clear" w:color="000000" w:fill="FFFFFF"/>
            <w:noWrap/>
            <w:vAlign w:val="center"/>
            <w:hideMark/>
          </w:tcPr>
          <w:p w14:paraId="242590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1993</w:t>
            </w:r>
          </w:p>
        </w:tc>
        <w:tc>
          <w:tcPr>
            <w:tcW w:w="296" w:type="pct"/>
            <w:tcBorders>
              <w:top w:val="nil"/>
              <w:left w:val="single" w:sz="8" w:space="0" w:color="auto"/>
              <w:bottom w:val="nil"/>
              <w:right w:val="nil"/>
            </w:tcBorders>
            <w:shd w:val="clear" w:color="000000" w:fill="FFFFFF"/>
            <w:noWrap/>
            <w:vAlign w:val="center"/>
            <w:hideMark/>
          </w:tcPr>
          <w:p w14:paraId="501FB0E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618,057</w:t>
            </w:r>
          </w:p>
        </w:tc>
        <w:tc>
          <w:tcPr>
            <w:tcW w:w="568" w:type="pct"/>
            <w:tcBorders>
              <w:top w:val="nil"/>
              <w:left w:val="nil"/>
              <w:bottom w:val="nil"/>
              <w:right w:val="nil"/>
            </w:tcBorders>
            <w:shd w:val="clear" w:color="000000" w:fill="FFFFFF"/>
            <w:noWrap/>
            <w:vAlign w:val="center"/>
            <w:hideMark/>
          </w:tcPr>
          <w:p w14:paraId="6AD1559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BCD885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16F4C056"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6835C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607,724</w:t>
            </w:r>
          </w:p>
        </w:tc>
        <w:tc>
          <w:tcPr>
            <w:tcW w:w="187" w:type="pct"/>
            <w:tcBorders>
              <w:top w:val="nil"/>
              <w:left w:val="nil"/>
              <w:bottom w:val="nil"/>
              <w:right w:val="nil"/>
            </w:tcBorders>
            <w:shd w:val="clear" w:color="000000" w:fill="FFFFFF"/>
            <w:noWrap/>
            <w:vAlign w:val="center"/>
            <w:hideMark/>
          </w:tcPr>
          <w:p w14:paraId="387D18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3228EB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585,400</w:t>
            </w:r>
          </w:p>
        </w:tc>
        <w:tc>
          <w:tcPr>
            <w:tcW w:w="187" w:type="pct"/>
            <w:tcBorders>
              <w:top w:val="nil"/>
              <w:left w:val="nil"/>
              <w:bottom w:val="nil"/>
              <w:right w:val="nil"/>
            </w:tcBorders>
            <w:shd w:val="clear" w:color="000000" w:fill="FFFFFF"/>
            <w:noWrap/>
            <w:vAlign w:val="center"/>
            <w:hideMark/>
          </w:tcPr>
          <w:p w14:paraId="66CD7C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43212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22,324</w:t>
            </w:r>
          </w:p>
        </w:tc>
        <w:tc>
          <w:tcPr>
            <w:tcW w:w="187" w:type="pct"/>
            <w:tcBorders>
              <w:top w:val="nil"/>
              <w:left w:val="nil"/>
              <w:bottom w:val="nil"/>
              <w:right w:val="nil"/>
            </w:tcBorders>
            <w:shd w:val="clear" w:color="000000" w:fill="FFFFFF"/>
            <w:noWrap/>
            <w:vAlign w:val="center"/>
            <w:hideMark/>
          </w:tcPr>
          <w:p w14:paraId="400E3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CDD0C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3.06</w:t>
            </w:r>
          </w:p>
        </w:tc>
      </w:tr>
      <w:tr w:rsidR="00086B07" w:rsidRPr="00086B07" w14:paraId="1410837A" w14:textId="77777777" w:rsidTr="00086B07">
        <w:trPr>
          <w:trHeight w:val="20"/>
        </w:trPr>
        <w:tc>
          <w:tcPr>
            <w:tcW w:w="339" w:type="pct"/>
            <w:tcBorders>
              <w:top w:val="nil"/>
              <w:left w:val="nil"/>
              <w:bottom w:val="nil"/>
              <w:right w:val="nil"/>
            </w:tcBorders>
            <w:shd w:val="clear" w:color="000000" w:fill="FFFFFF"/>
            <w:noWrap/>
            <w:vAlign w:val="center"/>
            <w:hideMark/>
          </w:tcPr>
          <w:p w14:paraId="1DE89A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1994</w:t>
            </w:r>
          </w:p>
        </w:tc>
        <w:tc>
          <w:tcPr>
            <w:tcW w:w="296" w:type="pct"/>
            <w:tcBorders>
              <w:top w:val="nil"/>
              <w:left w:val="single" w:sz="8" w:space="0" w:color="auto"/>
              <w:bottom w:val="nil"/>
              <w:right w:val="nil"/>
            </w:tcBorders>
            <w:shd w:val="clear" w:color="000000" w:fill="FFFFFF"/>
            <w:noWrap/>
            <w:vAlign w:val="center"/>
            <w:hideMark/>
          </w:tcPr>
          <w:p w14:paraId="7F8400C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700,088</w:t>
            </w:r>
          </w:p>
        </w:tc>
        <w:tc>
          <w:tcPr>
            <w:tcW w:w="568" w:type="pct"/>
            <w:tcBorders>
              <w:top w:val="nil"/>
              <w:left w:val="nil"/>
              <w:bottom w:val="nil"/>
              <w:right w:val="nil"/>
            </w:tcBorders>
            <w:shd w:val="clear" w:color="000000" w:fill="FFFFFF"/>
            <w:noWrap/>
            <w:vAlign w:val="center"/>
            <w:hideMark/>
          </w:tcPr>
          <w:p w14:paraId="061F73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F96C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9934.9</w:t>
            </w:r>
          </w:p>
        </w:tc>
        <w:tc>
          <w:tcPr>
            <w:tcW w:w="187" w:type="pct"/>
            <w:tcBorders>
              <w:top w:val="nil"/>
              <w:left w:val="nil"/>
              <w:bottom w:val="nil"/>
              <w:right w:val="nil"/>
            </w:tcBorders>
            <w:shd w:val="clear" w:color="000000" w:fill="FFFFFF"/>
            <w:noWrap/>
            <w:vAlign w:val="center"/>
            <w:hideMark/>
          </w:tcPr>
          <w:p w14:paraId="57771E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0FE64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690,153</w:t>
            </w:r>
          </w:p>
        </w:tc>
        <w:tc>
          <w:tcPr>
            <w:tcW w:w="187" w:type="pct"/>
            <w:tcBorders>
              <w:top w:val="nil"/>
              <w:left w:val="nil"/>
              <w:bottom w:val="nil"/>
              <w:right w:val="nil"/>
            </w:tcBorders>
            <w:shd w:val="clear" w:color="000000" w:fill="FFFFFF"/>
            <w:noWrap/>
            <w:vAlign w:val="center"/>
            <w:hideMark/>
          </w:tcPr>
          <w:p w14:paraId="1128F77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6BA9CD2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664,396</w:t>
            </w:r>
          </w:p>
        </w:tc>
        <w:tc>
          <w:tcPr>
            <w:tcW w:w="187" w:type="pct"/>
            <w:tcBorders>
              <w:top w:val="nil"/>
              <w:left w:val="nil"/>
              <w:bottom w:val="nil"/>
              <w:right w:val="nil"/>
            </w:tcBorders>
            <w:shd w:val="clear" w:color="000000" w:fill="FFFFFF"/>
            <w:noWrap/>
            <w:vAlign w:val="center"/>
            <w:hideMark/>
          </w:tcPr>
          <w:p w14:paraId="6C30D5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2868F7F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25,757</w:t>
            </w:r>
          </w:p>
        </w:tc>
        <w:tc>
          <w:tcPr>
            <w:tcW w:w="187" w:type="pct"/>
            <w:tcBorders>
              <w:top w:val="nil"/>
              <w:left w:val="nil"/>
              <w:bottom w:val="nil"/>
              <w:right w:val="nil"/>
            </w:tcBorders>
            <w:shd w:val="clear" w:color="000000" w:fill="FFFFFF"/>
            <w:noWrap/>
            <w:vAlign w:val="center"/>
            <w:hideMark/>
          </w:tcPr>
          <w:p w14:paraId="5DFD55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5AC35E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1.57</w:t>
            </w:r>
          </w:p>
        </w:tc>
      </w:tr>
      <w:tr w:rsidR="00086B07" w:rsidRPr="00086B07" w14:paraId="3CF0217E" w14:textId="77777777" w:rsidTr="00086B07">
        <w:trPr>
          <w:trHeight w:val="20"/>
        </w:trPr>
        <w:tc>
          <w:tcPr>
            <w:tcW w:w="339" w:type="pct"/>
            <w:tcBorders>
              <w:top w:val="nil"/>
              <w:left w:val="nil"/>
              <w:bottom w:val="nil"/>
              <w:right w:val="nil"/>
            </w:tcBorders>
            <w:shd w:val="clear" w:color="000000" w:fill="FFFFFF"/>
            <w:noWrap/>
            <w:vAlign w:val="center"/>
            <w:hideMark/>
          </w:tcPr>
          <w:p w14:paraId="589090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1995</w:t>
            </w:r>
          </w:p>
        </w:tc>
        <w:tc>
          <w:tcPr>
            <w:tcW w:w="296" w:type="pct"/>
            <w:tcBorders>
              <w:top w:val="nil"/>
              <w:left w:val="single" w:sz="8" w:space="0" w:color="auto"/>
              <w:bottom w:val="nil"/>
              <w:right w:val="nil"/>
            </w:tcBorders>
            <w:shd w:val="clear" w:color="000000" w:fill="FFFFFF"/>
            <w:noWrap/>
            <w:vAlign w:val="center"/>
            <w:hideMark/>
          </w:tcPr>
          <w:p w14:paraId="3D0ED1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604,520</w:t>
            </w:r>
          </w:p>
        </w:tc>
        <w:tc>
          <w:tcPr>
            <w:tcW w:w="568" w:type="pct"/>
            <w:tcBorders>
              <w:top w:val="nil"/>
              <w:left w:val="nil"/>
              <w:bottom w:val="nil"/>
              <w:right w:val="nil"/>
            </w:tcBorders>
            <w:shd w:val="clear" w:color="000000" w:fill="FFFFFF"/>
            <w:noWrap/>
            <w:vAlign w:val="center"/>
            <w:hideMark/>
          </w:tcPr>
          <w:p w14:paraId="7C7F3F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8C704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45F5845B"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E37D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594,421</w:t>
            </w:r>
          </w:p>
        </w:tc>
        <w:tc>
          <w:tcPr>
            <w:tcW w:w="187" w:type="pct"/>
            <w:tcBorders>
              <w:top w:val="nil"/>
              <w:left w:val="nil"/>
              <w:bottom w:val="nil"/>
              <w:right w:val="nil"/>
            </w:tcBorders>
            <w:shd w:val="clear" w:color="000000" w:fill="FFFFFF"/>
            <w:noWrap/>
            <w:vAlign w:val="center"/>
            <w:hideMark/>
          </w:tcPr>
          <w:p w14:paraId="104943E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5BE3F7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578,945</w:t>
            </w:r>
          </w:p>
        </w:tc>
        <w:tc>
          <w:tcPr>
            <w:tcW w:w="187" w:type="pct"/>
            <w:tcBorders>
              <w:top w:val="nil"/>
              <w:left w:val="nil"/>
              <w:bottom w:val="nil"/>
              <w:right w:val="nil"/>
            </w:tcBorders>
            <w:shd w:val="clear" w:color="000000" w:fill="FFFFFF"/>
            <w:noWrap/>
            <w:vAlign w:val="center"/>
            <w:hideMark/>
          </w:tcPr>
          <w:p w14:paraId="4E96B1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6213E4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15,476</w:t>
            </w:r>
          </w:p>
        </w:tc>
        <w:tc>
          <w:tcPr>
            <w:tcW w:w="187" w:type="pct"/>
            <w:tcBorders>
              <w:top w:val="nil"/>
              <w:left w:val="nil"/>
              <w:bottom w:val="nil"/>
              <w:right w:val="nil"/>
            </w:tcBorders>
            <w:shd w:val="clear" w:color="000000" w:fill="FFFFFF"/>
            <w:noWrap/>
            <w:vAlign w:val="center"/>
            <w:hideMark/>
          </w:tcPr>
          <w:p w14:paraId="445DD1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5E429F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1.74</w:t>
            </w:r>
          </w:p>
        </w:tc>
      </w:tr>
      <w:tr w:rsidR="00086B07" w:rsidRPr="00086B07" w14:paraId="3481827D" w14:textId="77777777" w:rsidTr="00086B07">
        <w:trPr>
          <w:trHeight w:val="20"/>
        </w:trPr>
        <w:tc>
          <w:tcPr>
            <w:tcW w:w="339" w:type="pct"/>
            <w:tcBorders>
              <w:top w:val="nil"/>
              <w:left w:val="nil"/>
              <w:bottom w:val="nil"/>
              <w:right w:val="nil"/>
            </w:tcBorders>
            <w:shd w:val="clear" w:color="000000" w:fill="FFFFFF"/>
            <w:noWrap/>
            <w:vAlign w:val="center"/>
            <w:hideMark/>
          </w:tcPr>
          <w:p w14:paraId="6341B1D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1996</w:t>
            </w:r>
          </w:p>
        </w:tc>
        <w:tc>
          <w:tcPr>
            <w:tcW w:w="296" w:type="pct"/>
            <w:tcBorders>
              <w:top w:val="nil"/>
              <w:left w:val="single" w:sz="8" w:space="0" w:color="auto"/>
              <w:bottom w:val="nil"/>
              <w:right w:val="nil"/>
            </w:tcBorders>
            <w:shd w:val="clear" w:color="000000" w:fill="FFFFFF"/>
            <w:noWrap/>
            <w:vAlign w:val="center"/>
            <w:hideMark/>
          </w:tcPr>
          <w:p w14:paraId="6A517C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626,947</w:t>
            </w:r>
          </w:p>
        </w:tc>
        <w:tc>
          <w:tcPr>
            <w:tcW w:w="568" w:type="pct"/>
            <w:tcBorders>
              <w:top w:val="nil"/>
              <w:left w:val="nil"/>
              <w:bottom w:val="nil"/>
              <w:right w:val="nil"/>
            </w:tcBorders>
            <w:shd w:val="clear" w:color="000000" w:fill="FFFFFF"/>
            <w:noWrap/>
            <w:vAlign w:val="center"/>
            <w:hideMark/>
          </w:tcPr>
          <w:p w14:paraId="531C2E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434C6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FD77AA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889A4D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616,460</w:t>
            </w:r>
          </w:p>
        </w:tc>
        <w:tc>
          <w:tcPr>
            <w:tcW w:w="187" w:type="pct"/>
            <w:tcBorders>
              <w:top w:val="nil"/>
              <w:left w:val="nil"/>
              <w:bottom w:val="nil"/>
              <w:right w:val="nil"/>
            </w:tcBorders>
            <w:shd w:val="clear" w:color="000000" w:fill="FFFFFF"/>
            <w:noWrap/>
            <w:vAlign w:val="center"/>
            <w:hideMark/>
          </w:tcPr>
          <w:p w14:paraId="0385F18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0641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604,427</w:t>
            </w:r>
          </w:p>
        </w:tc>
        <w:tc>
          <w:tcPr>
            <w:tcW w:w="187" w:type="pct"/>
            <w:tcBorders>
              <w:top w:val="nil"/>
              <w:left w:val="nil"/>
              <w:bottom w:val="nil"/>
              <w:right w:val="nil"/>
            </w:tcBorders>
            <w:shd w:val="clear" w:color="000000" w:fill="FFFFFF"/>
            <w:noWrap/>
            <w:vAlign w:val="center"/>
            <w:hideMark/>
          </w:tcPr>
          <w:p w14:paraId="725CDD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FACA5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12,034</w:t>
            </w:r>
          </w:p>
        </w:tc>
        <w:tc>
          <w:tcPr>
            <w:tcW w:w="187" w:type="pct"/>
            <w:tcBorders>
              <w:top w:val="nil"/>
              <w:left w:val="nil"/>
              <w:bottom w:val="nil"/>
              <w:right w:val="nil"/>
            </w:tcBorders>
            <w:shd w:val="clear" w:color="000000" w:fill="FFFFFF"/>
            <w:noWrap/>
            <w:vAlign w:val="center"/>
            <w:hideMark/>
          </w:tcPr>
          <w:p w14:paraId="4D6602A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339" w:type="pct"/>
            <w:tcBorders>
              <w:top w:val="nil"/>
              <w:left w:val="nil"/>
              <w:bottom w:val="nil"/>
              <w:right w:val="nil"/>
            </w:tcBorders>
            <w:shd w:val="clear" w:color="000000" w:fill="FFFFFF"/>
            <w:noWrap/>
            <w:vAlign w:val="center"/>
            <w:hideMark/>
          </w:tcPr>
          <w:p w14:paraId="5D80E29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3.42</w:t>
            </w:r>
          </w:p>
        </w:tc>
      </w:tr>
      <w:tr w:rsidR="00086B07" w:rsidRPr="00086B07" w14:paraId="024B3BE4" w14:textId="77777777" w:rsidTr="00086B07">
        <w:trPr>
          <w:trHeight w:val="20"/>
        </w:trPr>
        <w:tc>
          <w:tcPr>
            <w:tcW w:w="339" w:type="pct"/>
            <w:tcBorders>
              <w:top w:val="nil"/>
              <w:left w:val="nil"/>
              <w:bottom w:val="nil"/>
              <w:right w:val="nil"/>
            </w:tcBorders>
            <w:shd w:val="clear" w:color="000000" w:fill="FFFFFF"/>
            <w:noWrap/>
            <w:vAlign w:val="center"/>
            <w:hideMark/>
          </w:tcPr>
          <w:p w14:paraId="6777C1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1997</w:t>
            </w:r>
          </w:p>
        </w:tc>
        <w:tc>
          <w:tcPr>
            <w:tcW w:w="296" w:type="pct"/>
            <w:tcBorders>
              <w:top w:val="nil"/>
              <w:left w:val="single" w:sz="8" w:space="0" w:color="auto"/>
              <w:bottom w:val="nil"/>
              <w:right w:val="nil"/>
            </w:tcBorders>
            <w:shd w:val="clear" w:color="000000" w:fill="FFFFFF"/>
            <w:noWrap/>
            <w:vAlign w:val="center"/>
            <w:hideMark/>
          </w:tcPr>
          <w:p w14:paraId="785133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795,463</w:t>
            </w:r>
          </w:p>
        </w:tc>
        <w:tc>
          <w:tcPr>
            <w:tcW w:w="568" w:type="pct"/>
            <w:tcBorders>
              <w:top w:val="nil"/>
              <w:left w:val="nil"/>
              <w:bottom w:val="nil"/>
              <w:right w:val="nil"/>
            </w:tcBorders>
            <w:shd w:val="clear" w:color="000000" w:fill="FFFFFF"/>
            <w:noWrap/>
            <w:vAlign w:val="center"/>
            <w:hideMark/>
          </w:tcPr>
          <w:p w14:paraId="5E2611C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7585E3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11554.4</w:t>
            </w:r>
          </w:p>
        </w:tc>
        <w:tc>
          <w:tcPr>
            <w:tcW w:w="187" w:type="pct"/>
            <w:tcBorders>
              <w:top w:val="nil"/>
              <w:left w:val="nil"/>
              <w:bottom w:val="nil"/>
              <w:right w:val="nil"/>
            </w:tcBorders>
            <w:shd w:val="clear" w:color="000000" w:fill="FFFFFF"/>
            <w:noWrap/>
            <w:vAlign w:val="center"/>
            <w:hideMark/>
          </w:tcPr>
          <w:p w14:paraId="2C72B3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475931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783,909</w:t>
            </w:r>
          </w:p>
        </w:tc>
        <w:tc>
          <w:tcPr>
            <w:tcW w:w="187" w:type="pct"/>
            <w:tcBorders>
              <w:top w:val="nil"/>
              <w:left w:val="nil"/>
              <w:bottom w:val="nil"/>
              <w:right w:val="nil"/>
            </w:tcBorders>
            <w:shd w:val="clear" w:color="000000" w:fill="FFFFFF"/>
            <w:noWrap/>
            <w:vAlign w:val="center"/>
            <w:hideMark/>
          </w:tcPr>
          <w:p w14:paraId="43DF79E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6F542E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769,783</w:t>
            </w:r>
          </w:p>
        </w:tc>
        <w:tc>
          <w:tcPr>
            <w:tcW w:w="187" w:type="pct"/>
            <w:tcBorders>
              <w:top w:val="nil"/>
              <w:left w:val="nil"/>
              <w:bottom w:val="nil"/>
              <w:right w:val="nil"/>
            </w:tcBorders>
            <w:shd w:val="clear" w:color="000000" w:fill="FFFFFF"/>
            <w:noWrap/>
            <w:vAlign w:val="center"/>
            <w:hideMark/>
          </w:tcPr>
          <w:p w14:paraId="0B96C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677" w:type="pct"/>
            <w:tcBorders>
              <w:top w:val="nil"/>
              <w:left w:val="nil"/>
              <w:bottom w:val="nil"/>
              <w:right w:val="nil"/>
            </w:tcBorders>
            <w:shd w:val="clear" w:color="000000" w:fill="FFFFFF"/>
            <w:noWrap/>
            <w:vAlign w:val="center"/>
            <w:hideMark/>
          </w:tcPr>
          <w:p w14:paraId="32F581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14,126</w:t>
            </w:r>
          </w:p>
        </w:tc>
        <w:tc>
          <w:tcPr>
            <w:tcW w:w="187" w:type="pct"/>
            <w:tcBorders>
              <w:top w:val="nil"/>
              <w:left w:val="nil"/>
              <w:bottom w:val="nil"/>
              <w:right w:val="nil"/>
            </w:tcBorders>
            <w:shd w:val="clear" w:color="000000" w:fill="FFFFFF"/>
            <w:noWrap/>
            <w:vAlign w:val="center"/>
            <w:hideMark/>
          </w:tcPr>
          <w:p w14:paraId="0F7623E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24C40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2.74</w:t>
            </w:r>
          </w:p>
        </w:tc>
      </w:tr>
      <w:tr w:rsidR="00086B07" w:rsidRPr="00086B07" w14:paraId="5CE82329" w14:textId="77777777" w:rsidTr="00086B07">
        <w:trPr>
          <w:trHeight w:val="20"/>
        </w:trPr>
        <w:tc>
          <w:tcPr>
            <w:tcW w:w="339" w:type="pct"/>
            <w:tcBorders>
              <w:top w:val="nil"/>
              <w:left w:val="nil"/>
              <w:bottom w:val="nil"/>
              <w:right w:val="nil"/>
            </w:tcBorders>
            <w:shd w:val="clear" w:color="000000" w:fill="FFFFFF"/>
            <w:noWrap/>
            <w:vAlign w:val="center"/>
            <w:hideMark/>
          </w:tcPr>
          <w:p w14:paraId="1B4547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1998</w:t>
            </w:r>
          </w:p>
        </w:tc>
        <w:tc>
          <w:tcPr>
            <w:tcW w:w="296" w:type="pct"/>
            <w:tcBorders>
              <w:top w:val="nil"/>
              <w:left w:val="single" w:sz="8" w:space="0" w:color="auto"/>
              <w:bottom w:val="nil"/>
              <w:right w:val="nil"/>
            </w:tcBorders>
            <w:shd w:val="clear" w:color="000000" w:fill="FFFFFF"/>
            <w:noWrap/>
            <w:vAlign w:val="center"/>
            <w:hideMark/>
          </w:tcPr>
          <w:p w14:paraId="4BD904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695,296</w:t>
            </w:r>
          </w:p>
        </w:tc>
        <w:tc>
          <w:tcPr>
            <w:tcW w:w="568" w:type="pct"/>
            <w:tcBorders>
              <w:top w:val="nil"/>
              <w:left w:val="nil"/>
              <w:bottom w:val="nil"/>
              <w:right w:val="nil"/>
            </w:tcBorders>
            <w:shd w:val="clear" w:color="000000" w:fill="FFFFFF"/>
            <w:noWrap/>
            <w:vAlign w:val="center"/>
            <w:hideMark/>
          </w:tcPr>
          <w:p w14:paraId="5F9B7C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0.20</w:t>
            </w:r>
          </w:p>
        </w:tc>
        <w:tc>
          <w:tcPr>
            <w:tcW w:w="677" w:type="pct"/>
            <w:tcBorders>
              <w:top w:val="nil"/>
              <w:left w:val="nil"/>
              <w:bottom w:val="nil"/>
              <w:right w:val="nil"/>
            </w:tcBorders>
            <w:shd w:val="clear" w:color="000000" w:fill="FFFFFF"/>
            <w:noWrap/>
            <w:vAlign w:val="center"/>
            <w:hideMark/>
          </w:tcPr>
          <w:p w14:paraId="6B0157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2D73D9C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0761F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683,627</w:t>
            </w:r>
          </w:p>
        </w:tc>
        <w:tc>
          <w:tcPr>
            <w:tcW w:w="187" w:type="pct"/>
            <w:tcBorders>
              <w:top w:val="nil"/>
              <w:left w:val="nil"/>
              <w:bottom w:val="nil"/>
              <w:right w:val="nil"/>
            </w:tcBorders>
            <w:shd w:val="clear" w:color="000000" w:fill="FFFFFF"/>
            <w:noWrap/>
            <w:vAlign w:val="center"/>
            <w:hideMark/>
          </w:tcPr>
          <w:p w14:paraId="5EABEF2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050250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675,766</w:t>
            </w:r>
          </w:p>
        </w:tc>
        <w:tc>
          <w:tcPr>
            <w:tcW w:w="187" w:type="pct"/>
            <w:tcBorders>
              <w:top w:val="nil"/>
              <w:left w:val="nil"/>
              <w:bottom w:val="nil"/>
              <w:right w:val="nil"/>
            </w:tcBorders>
            <w:shd w:val="clear" w:color="000000" w:fill="FFFFFF"/>
            <w:noWrap/>
            <w:vAlign w:val="center"/>
            <w:hideMark/>
          </w:tcPr>
          <w:p w14:paraId="44DF09A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677" w:type="pct"/>
            <w:tcBorders>
              <w:top w:val="nil"/>
              <w:left w:val="nil"/>
              <w:bottom w:val="nil"/>
              <w:right w:val="nil"/>
            </w:tcBorders>
            <w:shd w:val="clear" w:color="000000" w:fill="FFFFFF"/>
            <w:noWrap/>
            <w:vAlign w:val="center"/>
            <w:hideMark/>
          </w:tcPr>
          <w:p w14:paraId="3B82BD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7,861</w:t>
            </w:r>
          </w:p>
        </w:tc>
        <w:tc>
          <w:tcPr>
            <w:tcW w:w="187" w:type="pct"/>
            <w:tcBorders>
              <w:top w:val="nil"/>
              <w:left w:val="nil"/>
              <w:bottom w:val="nil"/>
              <w:right w:val="nil"/>
            </w:tcBorders>
            <w:shd w:val="clear" w:color="000000" w:fill="FFFFFF"/>
            <w:noWrap/>
            <w:vAlign w:val="center"/>
            <w:hideMark/>
          </w:tcPr>
          <w:p w14:paraId="21B6B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799B7BC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3.27</w:t>
            </w:r>
          </w:p>
        </w:tc>
      </w:tr>
      <w:tr w:rsidR="00086B07" w:rsidRPr="00086B07" w14:paraId="7915333E" w14:textId="77777777" w:rsidTr="00086B07">
        <w:trPr>
          <w:trHeight w:val="20"/>
        </w:trPr>
        <w:tc>
          <w:tcPr>
            <w:tcW w:w="339" w:type="pct"/>
            <w:tcBorders>
              <w:top w:val="nil"/>
              <w:left w:val="nil"/>
              <w:bottom w:val="nil"/>
              <w:right w:val="nil"/>
            </w:tcBorders>
            <w:shd w:val="clear" w:color="000000" w:fill="FFFFFF"/>
            <w:noWrap/>
            <w:vAlign w:val="center"/>
            <w:hideMark/>
          </w:tcPr>
          <w:p w14:paraId="5099B9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1999</w:t>
            </w:r>
          </w:p>
        </w:tc>
        <w:tc>
          <w:tcPr>
            <w:tcW w:w="296" w:type="pct"/>
            <w:tcBorders>
              <w:top w:val="nil"/>
              <w:left w:val="single" w:sz="8" w:space="0" w:color="auto"/>
              <w:bottom w:val="nil"/>
              <w:right w:val="nil"/>
            </w:tcBorders>
            <w:shd w:val="clear" w:color="000000" w:fill="FFFFFF"/>
            <w:noWrap/>
            <w:vAlign w:val="center"/>
            <w:hideMark/>
          </w:tcPr>
          <w:p w14:paraId="3473383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407,889</w:t>
            </w:r>
          </w:p>
        </w:tc>
        <w:tc>
          <w:tcPr>
            <w:tcW w:w="568" w:type="pct"/>
            <w:tcBorders>
              <w:top w:val="nil"/>
              <w:left w:val="nil"/>
              <w:bottom w:val="nil"/>
              <w:right w:val="nil"/>
            </w:tcBorders>
            <w:shd w:val="clear" w:color="000000" w:fill="FFFFFF"/>
            <w:noWrap/>
            <w:vAlign w:val="center"/>
            <w:hideMark/>
          </w:tcPr>
          <w:p w14:paraId="43418B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49CF2D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41C105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ACD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401,194</w:t>
            </w:r>
          </w:p>
        </w:tc>
        <w:tc>
          <w:tcPr>
            <w:tcW w:w="187" w:type="pct"/>
            <w:tcBorders>
              <w:top w:val="nil"/>
              <w:left w:val="nil"/>
              <w:bottom w:val="nil"/>
              <w:right w:val="nil"/>
            </w:tcBorders>
            <w:shd w:val="clear" w:color="000000" w:fill="FFFFFF"/>
            <w:noWrap/>
            <w:vAlign w:val="center"/>
            <w:hideMark/>
          </w:tcPr>
          <w:p w14:paraId="29618F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ED039D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387,995</w:t>
            </w:r>
          </w:p>
        </w:tc>
        <w:tc>
          <w:tcPr>
            <w:tcW w:w="187" w:type="pct"/>
            <w:tcBorders>
              <w:top w:val="nil"/>
              <w:left w:val="nil"/>
              <w:bottom w:val="nil"/>
              <w:right w:val="nil"/>
            </w:tcBorders>
            <w:shd w:val="clear" w:color="000000" w:fill="FFFFFF"/>
            <w:noWrap/>
            <w:vAlign w:val="center"/>
            <w:hideMark/>
          </w:tcPr>
          <w:p w14:paraId="35475D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DCD3A3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13,199</w:t>
            </w:r>
          </w:p>
        </w:tc>
        <w:tc>
          <w:tcPr>
            <w:tcW w:w="187" w:type="pct"/>
            <w:tcBorders>
              <w:top w:val="nil"/>
              <w:left w:val="nil"/>
              <w:bottom w:val="nil"/>
              <w:right w:val="nil"/>
            </w:tcBorders>
            <w:shd w:val="clear" w:color="000000" w:fill="FFFFFF"/>
            <w:noWrap/>
            <w:vAlign w:val="center"/>
            <w:hideMark/>
          </w:tcPr>
          <w:p w14:paraId="153E5D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48CD0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0.83</w:t>
            </w:r>
          </w:p>
        </w:tc>
      </w:tr>
      <w:tr w:rsidR="00086B07" w:rsidRPr="00086B07" w14:paraId="29E6778B" w14:textId="77777777" w:rsidTr="00086B07">
        <w:trPr>
          <w:trHeight w:val="20"/>
        </w:trPr>
        <w:tc>
          <w:tcPr>
            <w:tcW w:w="339" w:type="pct"/>
            <w:tcBorders>
              <w:top w:val="nil"/>
              <w:left w:val="nil"/>
              <w:bottom w:val="nil"/>
              <w:right w:val="nil"/>
            </w:tcBorders>
            <w:shd w:val="clear" w:color="000000" w:fill="FFFFFF"/>
            <w:noWrap/>
            <w:vAlign w:val="center"/>
            <w:hideMark/>
          </w:tcPr>
          <w:p w14:paraId="3D5BD32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2000</w:t>
            </w:r>
          </w:p>
        </w:tc>
        <w:tc>
          <w:tcPr>
            <w:tcW w:w="296" w:type="pct"/>
            <w:tcBorders>
              <w:top w:val="nil"/>
              <w:left w:val="single" w:sz="8" w:space="0" w:color="auto"/>
              <w:bottom w:val="nil"/>
              <w:right w:val="nil"/>
            </w:tcBorders>
            <w:shd w:val="clear" w:color="000000" w:fill="FFFFFF"/>
            <w:noWrap/>
            <w:vAlign w:val="center"/>
            <w:hideMark/>
          </w:tcPr>
          <w:p w14:paraId="06C03BF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401,723</w:t>
            </w:r>
          </w:p>
        </w:tc>
        <w:tc>
          <w:tcPr>
            <w:tcW w:w="568" w:type="pct"/>
            <w:tcBorders>
              <w:top w:val="nil"/>
              <w:left w:val="nil"/>
              <w:bottom w:val="nil"/>
              <w:right w:val="nil"/>
            </w:tcBorders>
            <w:shd w:val="clear" w:color="000000" w:fill="FFFFFF"/>
            <w:noWrap/>
            <w:vAlign w:val="center"/>
            <w:hideMark/>
          </w:tcPr>
          <w:p w14:paraId="17C8259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4566B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8906.3</w:t>
            </w:r>
          </w:p>
        </w:tc>
        <w:tc>
          <w:tcPr>
            <w:tcW w:w="187" w:type="pct"/>
            <w:tcBorders>
              <w:top w:val="nil"/>
              <w:left w:val="nil"/>
              <w:bottom w:val="nil"/>
              <w:right w:val="nil"/>
            </w:tcBorders>
            <w:shd w:val="clear" w:color="000000" w:fill="FFFFFF"/>
            <w:noWrap/>
            <w:vAlign w:val="center"/>
            <w:hideMark/>
          </w:tcPr>
          <w:p w14:paraId="3274F9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677" w:type="pct"/>
            <w:tcBorders>
              <w:top w:val="nil"/>
              <w:left w:val="nil"/>
              <w:bottom w:val="nil"/>
              <w:right w:val="nil"/>
            </w:tcBorders>
            <w:shd w:val="clear" w:color="000000" w:fill="FFFFFF"/>
            <w:noWrap/>
            <w:vAlign w:val="center"/>
            <w:hideMark/>
          </w:tcPr>
          <w:p w14:paraId="4CA65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392,817</w:t>
            </w:r>
          </w:p>
        </w:tc>
        <w:tc>
          <w:tcPr>
            <w:tcW w:w="187" w:type="pct"/>
            <w:tcBorders>
              <w:top w:val="nil"/>
              <w:left w:val="nil"/>
              <w:bottom w:val="nil"/>
              <w:right w:val="nil"/>
            </w:tcBorders>
            <w:shd w:val="clear" w:color="000000" w:fill="FFFFFF"/>
            <w:noWrap/>
            <w:vAlign w:val="center"/>
            <w:hideMark/>
          </w:tcPr>
          <w:p w14:paraId="252A6C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67841D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384,592</w:t>
            </w:r>
          </w:p>
        </w:tc>
        <w:tc>
          <w:tcPr>
            <w:tcW w:w="187" w:type="pct"/>
            <w:tcBorders>
              <w:top w:val="nil"/>
              <w:left w:val="nil"/>
              <w:bottom w:val="nil"/>
              <w:right w:val="nil"/>
            </w:tcBorders>
            <w:shd w:val="clear" w:color="000000" w:fill="FFFFFF"/>
            <w:noWrap/>
            <w:vAlign w:val="center"/>
            <w:hideMark/>
          </w:tcPr>
          <w:p w14:paraId="526D02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B0225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8,225</w:t>
            </w:r>
          </w:p>
        </w:tc>
        <w:tc>
          <w:tcPr>
            <w:tcW w:w="187" w:type="pct"/>
            <w:tcBorders>
              <w:top w:val="nil"/>
              <w:left w:val="nil"/>
              <w:bottom w:val="nil"/>
              <w:right w:val="nil"/>
            </w:tcBorders>
            <w:shd w:val="clear" w:color="000000" w:fill="FFFFFF"/>
            <w:noWrap/>
            <w:vAlign w:val="center"/>
            <w:hideMark/>
          </w:tcPr>
          <w:p w14:paraId="5C57123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1361CC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2.16</w:t>
            </w:r>
          </w:p>
        </w:tc>
      </w:tr>
      <w:tr w:rsidR="00086B07" w:rsidRPr="00086B07" w14:paraId="298D9707" w14:textId="77777777" w:rsidTr="00086B07">
        <w:trPr>
          <w:trHeight w:val="20"/>
        </w:trPr>
        <w:tc>
          <w:tcPr>
            <w:tcW w:w="339" w:type="pct"/>
            <w:tcBorders>
              <w:top w:val="nil"/>
              <w:left w:val="nil"/>
              <w:bottom w:val="nil"/>
              <w:right w:val="nil"/>
            </w:tcBorders>
            <w:shd w:val="clear" w:color="000000" w:fill="FFFFFF"/>
            <w:noWrap/>
            <w:vAlign w:val="center"/>
            <w:hideMark/>
          </w:tcPr>
          <w:p w14:paraId="0984C8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2001</w:t>
            </w:r>
          </w:p>
        </w:tc>
        <w:tc>
          <w:tcPr>
            <w:tcW w:w="296" w:type="pct"/>
            <w:tcBorders>
              <w:top w:val="nil"/>
              <w:left w:val="single" w:sz="8" w:space="0" w:color="auto"/>
              <w:bottom w:val="nil"/>
              <w:right w:val="nil"/>
            </w:tcBorders>
            <w:shd w:val="clear" w:color="000000" w:fill="FFFFFF"/>
            <w:noWrap/>
            <w:vAlign w:val="center"/>
            <w:hideMark/>
          </w:tcPr>
          <w:p w14:paraId="460792D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524,068</w:t>
            </w:r>
          </w:p>
        </w:tc>
        <w:tc>
          <w:tcPr>
            <w:tcW w:w="568" w:type="pct"/>
            <w:tcBorders>
              <w:top w:val="nil"/>
              <w:left w:val="nil"/>
              <w:bottom w:val="nil"/>
              <w:right w:val="nil"/>
            </w:tcBorders>
            <w:shd w:val="clear" w:color="000000" w:fill="FFFFFF"/>
            <w:noWrap/>
            <w:vAlign w:val="center"/>
            <w:hideMark/>
          </w:tcPr>
          <w:p w14:paraId="2B983F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0AC9211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61063D8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7422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515,362</w:t>
            </w:r>
          </w:p>
        </w:tc>
        <w:tc>
          <w:tcPr>
            <w:tcW w:w="187" w:type="pct"/>
            <w:tcBorders>
              <w:top w:val="nil"/>
              <w:left w:val="nil"/>
              <w:bottom w:val="nil"/>
              <w:right w:val="nil"/>
            </w:tcBorders>
            <w:shd w:val="clear" w:color="000000" w:fill="FFFFFF"/>
            <w:noWrap/>
            <w:vAlign w:val="center"/>
            <w:hideMark/>
          </w:tcPr>
          <w:p w14:paraId="4D676D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3E7A5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503,943</w:t>
            </w:r>
          </w:p>
        </w:tc>
        <w:tc>
          <w:tcPr>
            <w:tcW w:w="187" w:type="pct"/>
            <w:tcBorders>
              <w:top w:val="nil"/>
              <w:left w:val="nil"/>
              <w:bottom w:val="nil"/>
              <w:right w:val="nil"/>
            </w:tcBorders>
            <w:shd w:val="clear" w:color="000000" w:fill="FFFFFF"/>
            <w:noWrap/>
            <w:vAlign w:val="center"/>
            <w:hideMark/>
          </w:tcPr>
          <w:p w14:paraId="38BD1C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9F9E2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11,419</w:t>
            </w:r>
          </w:p>
        </w:tc>
        <w:tc>
          <w:tcPr>
            <w:tcW w:w="187" w:type="pct"/>
            <w:tcBorders>
              <w:top w:val="nil"/>
              <w:left w:val="nil"/>
              <w:bottom w:val="nil"/>
              <w:right w:val="nil"/>
            </w:tcBorders>
            <w:shd w:val="clear" w:color="000000" w:fill="FFFFFF"/>
            <w:noWrap/>
            <w:vAlign w:val="center"/>
            <w:hideMark/>
          </w:tcPr>
          <w:p w14:paraId="1272A66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366CB2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2.58</w:t>
            </w:r>
          </w:p>
        </w:tc>
      </w:tr>
      <w:tr w:rsidR="00086B07" w:rsidRPr="00086B07" w14:paraId="2F0F1E79" w14:textId="77777777" w:rsidTr="00086B07">
        <w:trPr>
          <w:trHeight w:val="20"/>
        </w:trPr>
        <w:tc>
          <w:tcPr>
            <w:tcW w:w="339" w:type="pct"/>
            <w:tcBorders>
              <w:top w:val="nil"/>
              <w:left w:val="nil"/>
              <w:bottom w:val="nil"/>
              <w:right w:val="nil"/>
            </w:tcBorders>
            <w:shd w:val="clear" w:color="000000" w:fill="FFFFFF"/>
            <w:noWrap/>
            <w:vAlign w:val="center"/>
            <w:hideMark/>
          </w:tcPr>
          <w:p w14:paraId="37E7AFE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2002</w:t>
            </w:r>
          </w:p>
        </w:tc>
        <w:tc>
          <w:tcPr>
            <w:tcW w:w="296" w:type="pct"/>
            <w:tcBorders>
              <w:top w:val="nil"/>
              <w:left w:val="single" w:sz="8" w:space="0" w:color="auto"/>
              <w:bottom w:val="nil"/>
              <w:right w:val="nil"/>
            </w:tcBorders>
            <w:shd w:val="clear" w:color="000000" w:fill="FFFFFF"/>
            <w:noWrap/>
            <w:vAlign w:val="center"/>
            <w:hideMark/>
          </w:tcPr>
          <w:p w14:paraId="4E54DC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563,230</w:t>
            </w:r>
          </w:p>
        </w:tc>
        <w:tc>
          <w:tcPr>
            <w:tcW w:w="568" w:type="pct"/>
            <w:tcBorders>
              <w:top w:val="nil"/>
              <w:left w:val="nil"/>
              <w:bottom w:val="nil"/>
              <w:right w:val="nil"/>
            </w:tcBorders>
            <w:shd w:val="clear" w:color="000000" w:fill="FFFFFF"/>
            <w:noWrap/>
            <w:vAlign w:val="center"/>
            <w:hideMark/>
          </w:tcPr>
          <w:p w14:paraId="28985C4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7819934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9897.6</w:t>
            </w:r>
          </w:p>
        </w:tc>
        <w:tc>
          <w:tcPr>
            <w:tcW w:w="187" w:type="pct"/>
            <w:tcBorders>
              <w:top w:val="nil"/>
              <w:left w:val="nil"/>
              <w:bottom w:val="nil"/>
              <w:right w:val="nil"/>
            </w:tcBorders>
            <w:shd w:val="clear" w:color="000000" w:fill="FFFFFF"/>
            <w:noWrap/>
            <w:vAlign w:val="center"/>
            <w:hideMark/>
          </w:tcPr>
          <w:p w14:paraId="083398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677" w:type="pct"/>
            <w:tcBorders>
              <w:top w:val="nil"/>
              <w:left w:val="nil"/>
              <w:bottom w:val="nil"/>
              <w:right w:val="nil"/>
            </w:tcBorders>
            <w:shd w:val="clear" w:color="000000" w:fill="FFFFFF"/>
            <w:noWrap/>
            <w:vAlign w:val="center"/>
            <w:hideMark/>
          </w:tcPr>
          <w:p w14:paraId="3E770FA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553,333</w:t>
            </w:r>
          </w:p>
        </w:tc>
        <w:tc>
          <w:tcPr>
            <w:tcW w:w="187" w:type="pct"/>
            <w:tcBorders>
              <w:top w:val="nil"/>
              <w:left w:val="nil"/>
              <w:bottom w:val="nil"/>
              <w:right w:val="nil"/>
            </w:tcBorders>
            <w:shd w:val="clear" w:color="000000" w:fill="FFFFFF"/>
            <w:noWrap/>
            <w:vAlign w:val="center"/>
            <w:hideMark/>
          </w:tcPr>
          <w:p w14:paraId="78A16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62E8B92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548,401</w:t>
            </w:r>
          </w:p>
        </w:tc>
        <w:tc>
          <w:tcPr>
            <w:tcW w:w="187" w:type="pct"/>
            <w:tcBorders>
              <w:top w:val="nil"/>
              <w:left w:val="nil"/>
              <w:bottom w:val="nil"/>
              <w:right w:val="nil"/>
            </w:tcBorders>
            <w:shd w:val="clear" w:color="000000" w:fill="FFFFFF"/>
            <w:noWrap/>
            <w:vAlign w:val="center"/>
            <w:hideMark/>
          </w:tcPr>
          <w:p w14:paraId="15138CA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2A07655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4,932</w:t>
            </w:r>
          </w:p>
        </w:tc>
        <w:tc>
          <w:tcPr>
            <w:tcW w:w="187" w:type="pct"/>
            <w:tcBorders>
              <w:top w:val="nil"/>
              <w:left w:val="nil"/>
              <w:bottom w:val="nil"/>
              <w:right w:val="nil"/>
            </w:tcBorders>
            <w:shd w:val="clear" w:color="000000" w:fill="FFFFFF"/>
            <w:noWrap/>
            <w:vAlign w:val="center"/>
            <w:hideMark/>
          </w:tcPr>
          <w:p w14:paraId="78C88F4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412E7A1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3.25</w:t>
            </w:r>
          </w:p>
        </w:tc>
      </w:tr>
      <w:tr w:rsidR="00086B07" w:rsidRPr="00086B07" w14:paraId="2519A99F" w14:textId="77777777" w:rsidTr="00086B07">
        <w:trPr>
          <w:trHeight w:val="20"/>
        </w:trPr>
        <w:tc>
          <w:tcPr>
            <w:tcW w:w="339" w:type="pct"/>
            <w:tcBorders>
              <w:top w:val="nil"/>
              <w:left w:val="nil"/>
              <w:bottom w:val="nil"/>
              <w:right w:val="nil"/>
            </w:tcBorders>
            <w:shd w:val="clear" w:color="000000" w:fill="FFFFFF"/>
            <w:noWrap/>
            <w:vAlign w:val="center"/>
            <w:hideMark/>
          </w:tcPr>
          <w:p w14:paraId="7210D86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2003</w:t>
            </w:r>
          </w:p>
        </w:tc>
        <w:tc>
          <w:tcPr>
            <w:tcW w:w="296" w:type="pct"/>
            <w:tcBorders>
              <w:top w:val="nil"/>
              <w:left w:val="single" w:sz="8" w:space="0" w:color="auto"/>
              <w:bottom w:val="nil"/>
              <w:right w:val="nil"/>
            </w:tcBorders>
            <w:shd w:val="clear" w:color="000000" w:fill="FFFFFF"/>
            <w:noWrap/>
            <w:vAlign w:val="center"/>
            <w:hideMark/>
          </w:tcPr>
          <w:p w14:paraId="0B4BD0F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523,566</w:t>
            </w:r>
          </w:p>
        </w:tc>
        <w:tc>
          <w:tcPr>
            <w:tcW w:w="568" w:type="pct"/>
            <w:tcBorders>
              <w:top w:val="nil"/>
              <w:left w:val="nil"/>
              <w:bottom w:val="nil"/>
              <w:right w:val="nil"/>
            </w:tcBorders>
            <w:shd w:val="clear" w:color="000000" w:fill="FFFFFF"/>
            <w:noWrap/>
            <w:vAlign w:val="center"/>
            <w:hideMark/>
          </w:tcPr>
          <w:p w14:paraId="769BBDC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4FCCBB1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C32FB0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AD473C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514,868</w:t>
            </w:r>
          </w:p>
        </w:tc>
        <w:tc>
          <w:tcPr>
            <w:tcW w:w="187" w:type="pct"/>
            <w:tcBorders>
              <w:top w:val="nil"/>
              <w:left w:val="nil"/>
              <w:bottom w:val="nil"/>
              <w:right w:val="nil"/>
            </w:tcBorders>
            <w:shd w:val="clear" w:color="000000" w:fill="FFFFFF"/>
            <w:noWrap/>
            <w:vAlign w:val="center"/>
            <w:hideMark/>
          </w:tcPr>
          <w:p w14:paraId="5369D96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0.10</w:t>
            </w:r>
          </w:p>
        </w:tc>
        <w:tc>
          <w:tcPr>
            <w:tcW w:w="677" w:type="pct"/>
            <w:tcBorders>
              <w:top w:val="nil"/>
              <w:left w:val="nil"/>
              <w:bottom w:val="nil"/>
              <w:right w:val="nil"/>
            </w:tcBorders>
            <w:shd w:val="clear" w:color="000000" w:fill="FFFFFF"/>
            <w:noWrap/>
            <w:vAlign w:val="center"/>
            <w:hideMark/>
          </w:tcPr>
          <w:p w14:paraId="1EC53A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509,156</w:t>
            </w:r>
          </w:p>
        </w:tc>
        <w:tc>
          <w:tcPr>
            <w:tcW w:w="187" w:type="pct"/>
            <w:tcBorders>
              <w:top w:val="nil"/>
              <w:left w:val="nil"/>
              <w:bottom w:val="nil"/>
              <w:right w:val="nil"/>
            </w:tcBorders>
            <w:shd w:val="clear" w:color="000000" w:fill="FFFFFF"/>
            <w:noWrap/>
            <w:vAlign w:val="center"/>
            <w:hideMark/>
          </w:tcPr>
          <w:p w14:paraId="0F5E44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2E872B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5,712</w:t>
            </w:r>
          </w:p>
        </w:tc>
        <w:tc>
          <w:tcPr>
            <w:tcW w:w="187" w:type="pct"/>
            <w:tcBorders>
              <w:top w:val="nil"/>
              <w:left w:val="nil"/>
              <w:bottom w:val="nil"/>
              <w:right w:val="nil"/>
            </w:tcBorders>
            <w:shd w:val="clear" w:color="000000" w:fill="FFFFFF"/>
            <w:noWrap/>
            <w:vAlign w:val="center"/>
            <w:hideMark/>
          </w:tcPr>
          <w:p w14:paraId="1290AA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0.21</w:t>
            </w:r>
          </w:p>
        </w:tc>
        <w:tc>
          <w:tcPr>
            <w:tcW w:w="339" w:type="pct"/>
            <w:tcBorders>
              <w:top w:val="nil"/>
              <w:left w:val="nil"/>
              <w:bottom w:val="nil"/>
              <w:right w:val="nil"/>
            </w:tcBorders>
            <w:shd w:val="clear" w:color="000000" w:fill="FFFFFF"/>
            <w:noWrap/>
            <w:vAlign w:val="center"/>
            <w:hideMark/>
          </w:tcPr>
          <w:p w14:paraId="52E137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w:t>
            </w:r>
          </w:p>
        </w:tc>
      </w:tr>
      <w:tr w:rsidR="00086B07" w:rsidRPr="00086B07" w14:paraId="725EA9A2" w14:textId="77777777" w:rsidTr="00086B07">
        <w:trPr>
          <w:trHeight w:val="20"/>
        </w:trPr>
        <w:tc>
          <w:tcPr>
            <w:tcW w:w="339" w:type="pct"/>
            <w:tcBorders>
              <w:top w:val="nil"/>
              <w:left w:val="nil"/>
              <w:bottom w:val="nil"/>
              <w:right w:val="nil"/>
            </w:tcBorders>
            <w:shd w:val="clear" w:color="000000" w:fill="FFFFFF"/>
            <w:noWrap/>
            <w:vAlign w:val="center"/>
            <w:hideMark/>
          </w:tcPr>
          <w:p w14:paraId="648D06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2004</w:t>
            </w:r>
          </w:p>
        </w:tc>
        <w:tc>
          <w:tcPr>
            <w:tcW w:w="296" w:type="pct"/>
            <w:tcBorders>
              <w:top w:val="nil"/>
              <w:left w:val="single" w:sz="8" w:space="0" w:color="auto"/>
              <w:bottom w:val="nil"/>
              <w:right w:val="nil"/>
            </w:tcBorders>
            <w:shd w:val="clear" w:color="000000" w:fill="FFFFFF"/>
            <w:noWrap/>
            <w:vAlign w:val="center"/>
            <w:hideMark/>
          </w:tcPr>
          <w:p w14:paraId="1151E3A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625,587</w:t>
            </w:r>
          </w:p>
        </w:tc>
        <w:tc>
          <w:tcPr>
            <w:tcW w:w="568" w:type="pct"/>
            <w:tcBorders>
              <w:top w:val="nil"/>
              <w:left w:val="nil"/>
              <w:bottom w:val="nil"/>
              <w:right w:val="nil"/>
            </w:tcBorders>
            <w:shd w:val="clear" w:color="000000" w:fill="FFFFFF"/>
            <w:noWrap/>
            <w:vAlign w:val="center"/>
            <w:hideMark/>
          </w:tcPr>
          <w:p w14:paraId="0D97BCB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130592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13297.8</w:t>
            </w:r>
          </w:p>
        </w:tc>
        <w:tc>
          <w:tcPr>
            <w:tcW w:w="187" w:type="pct"/>
            <w:tcBorders>
              <w:top w:val="nil"/>
              <w:left w:val="nil"/>
              <w:bottom w:val="nil"/>
              <w:right w:val="nil"/>
            </w:tcBorders>
            <w:shd w:val="clear" w:color="000000" w:fill="FFFFFF"/>
            <w:noWrap/>
            <w:vAlign w:val="center"/>
            <w:hideMark/>
          </w:tcPr>
          <w:p w14:paraId="06DA0E3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7660C3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612,289</w:t>
            </w:r>
          </w:p>
        </w:tc>
        <w:tc>
          <w:tcPr>
            <w:tcW w:w="187" w:type="pct"/>
            <w:tcBorders>
              <w:top w:val="nil"/>
              <w:left w:val="nil"/>
              <w:bottom w:val="nil"/>
              <w:right w:val="nil"/>
            </w:tcBorders>
            <w:shd w:val="clear" w:color="000000" w:fill="FFFFFF"/>
            <w:noWrap/>
            <w:vAlign w:val="center"/>
            <w:hideMark/>
          </w:tcPr>
          <w:p w14:paraId="7928A1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26C287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604,186</w:t>
            </w:r>
          </w:p>
        </w:tc>
        <w:tc>
          <w:tcPr>
            <w:tcW w:w="187" w:type="pct"/>
            <w:tcBorders>
              <w:top w:val="nil"/>
              <w:left w:val="nil"/>
              <w:bottom w:val="nil"/>
              <w:right w:val="nil"/>
            </w:tcBorders>
            <w:shd w:val="clear" w:color="000000" w:fill="FFFFFF"/>
            <w:noWrap/>
            <w:vAlign w:val="center"/>
            <w:hideMark/>
          </w:tcPr>
          <w:p w14:paraId="0FC6046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3AA4BFD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8,103</w:t>
            </w:r>
          </w:p>
        </w:tc>
        <w:tc>
          <w:tcPr>
            <w:tcW w:w="187" w:type="pct"/>
            <w:tcBorders>
              <w:top w:val="nil"/>
              <w:left w:val="nil"/>
              <w:bottom w:val="nil"/>
              <w:right w:val="nil"/>
            </w:tcBorders>
            <w:shd w:val="clear" w:color="000000" w:fill="FFFFFF"/>
            <w:noWrap/>
            <w:vAlign w:val="center"/>
            <w:hideMark/>
          </w:tcPr>
          <w:p w14:paraId="5D6040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339" w:type="pct"/>
            <w:tcBorders>
              <w:top w:val="nil"/>
              <w:left w:val="nil"/>
              <w:bottom w:val="nil"/>
              <w:right w:val="nil"/>
            </w:tcBorders>
            <w:shd w:val="clear" w:color="000000" w:fill="FFFFFF"/>
            <w:noWrap/>
            <w:vAlign w:val="center"/>
            <w:hideMark/>
          </w:tcPr>
          <w:p w14:paraId="5091545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3.39</w:t>
            </w:r>
          </w:p>
        </w:tc>
      </w:tr>
      <w:tr w:rsidR="00086B07" w:rsidRPr="00086B07" w14:paraId="718F0517" w14:textId="77777777" w:rsidTr="00086B07">
        <w:trPr>
          <w:trHeight w:val="20"/>
        </w:trPr>
        <w:tc>
          <w:tcPr>
            <w:tcW w:w="339" w:type="pct"/>
            <w:tcBorders>
              <w:top w:val="nil"/>
              <w:left w:val="nil"/>
              <w:bottom w:val="nil"/>
              <w:right w:val="nil"/>
            </w:tcBorders>
            <w:shd w:val="clear" w:color="000000" w:fill="FFFFFF"/>
            <w:noWrap/>
            <w:vAlign w:val="center"/>
            <w:hideMark/>
          </w:tcPr>
          <w:p w14:paraId="349EA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2005</w:t>
            </w:r>
          </w:p>
        </w:tc>
        <w:tc>
          <w:tcPr>
            <w:tcW w:w="296" w:type="pct"/>
            <w:tcBorders>
              <w:top w:val="nil"/>
              <w:left w:val="single" w:sz="8" w:space="0" w:color="auto"/>
              <w:bottom w:val="nil"/>
              <w:right w:val="nil"/>
            </w:tcBorders>
            <w:shd w:val="clear" w:color="000000" w:fill="FFFFFF"/>
            <w:noWrap/>
            <w:vAlign w:val="center"/>
            <w:hideMark/>
          </w:tcPr>
          <w:p w14:paraId="455291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622,883</w:t>
            </w:r>
          </w:p>
        </w:tc>
        <w:tc>
          <w:tcPr>
            <w:tcW w:w="568" w:type="pct"/>
            <w:tcBorders>
              <w:top w:val="nil"/>
              <w:left w:val="nil"/>
              <w:bottom w:val="nil"/>
              <w:right w:val="nil"/>
            </w:tcBorders>
            <w:shd w:val="clear" w:color="000000" w:fill="FFFFFF"/>
            <w:noWrap/>
            <w:vAlign w:val="center"/>
            <w:hideMark/>
          </w:tcPr>
          <w:p w14:paraId="0BA0387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1CA2FB3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8CE3A5"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3F06094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612,467</w:t>
            </w:r>
          </w:p>
        </w:tc>
        <w:tc>
          <w:tcPr>
            <w:tcW w:w="187" w:type="pct"/>
            <w:tcBorders>
              <w:top w:val="nil"/>
              <w:left w:val="nil"/>
              <w:bottom w:val="nil"/>
              <w:right w:val="nil"/>
            </w:tcBorders>
            <w:shd w:val="clear" w:color="000000" w:fill="FFFFFF"/>
            <w:noWrap/>
            <w:vAlign w:val="center"/>
            <w:hideMark/>
          </w:tcPr>
          <w:p w14:paraId="659EEE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D4066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605,350</w:t>
            </w:r>
          </w:p>
        </w:tc>
        <w:tc>
          <w:tcPr>
            <w:tcW w:w="187" w:type="pct"/>
            <w:tcBorders>
              <w:top w:val="nil"/>
              <w:left w:val="nil"/>
              <w:bottom w:val="nil"/>
              <w:right w:val="nil"/>
            </w:tcBorders>
            <w:shd w:val="clear" w:color="000000" w:fill="FFFFFF"/>
            <w:noWrap/>
            <w:vAlign w:val="center"/>
            <w:hideMark/>
          </w:tcPr>
          <w:p w14:paraId="4A996D7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B08C0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7,116</w:t>
            </w:r>
          </w:p>
        </w:tc>
        <w:tc>
          <w:tcPr>
            <w:tcW w:w="187" w:type="pct"/>
            <w:tcBorders>
              <w:top w:val="nil"/>
              <w:left w:val="nil"/>
              <w:bottom w:val="nil"/>
              <w:right w:val="nil"/>
            </w:tcBorders>
            <w:shd w:val="clear" w:color="000000" w:fill="FFFFFF"/>
            <w:noWrap/>
            <w:vAlign w:val="center"/>
            <w:hideMark/>
          </w:tcPr>
          <w:p w14:paraId="19D1960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0.28</w:t>
            </w:r>
          </w:p>
        </w:tc>
        <w:tc>
          <w:tcPr>
            <w:tcW w:w="339" w:type="pct"/>
            <w:tcBorders>
              <w:top w:val="nil"/>
              <w:left w:val="nil"/>
              <w:bottom w:val="nil"/>
              <w:right w:val="nil"/>
            </w:tcBorders>
            <w:shd w:val="clear" w:color="000000" w:fill="FFFFFF"/>
            <w:noWrap/>
            <w:vAlign w:val="center"/>
            <w:hideMark/>
          </w:tcPr>
          <w:p w14:paraId="187592D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3.47</w:t>
            </w:r>
          </w:p>
        </w:tc>
      </w:tr>
      <w:tr w:rsidR="00086B07" w:rsidRPr="00086B07" w14:paraId="3A67CE0E" w14:textId="77777777" w:rsidTr="00086B07">
        <w:trPr>
          <w:trHeight w:val="20"/>
        </w:trPr>
        <w:tc>
          <w:tcPr>
            <w:tcW w:w="339" w:type="pct"/>
            <w:tcBorders>
              <w:top w:val="nil"/>
              <w:left w:val="nil"/>
              <w:bottom w:val="nil"/>
              <w:right w:val="nil"/>
            </w:tcBorders>
            <w:shd w:val="clear" w:color="000000" w:fill="FFFFFF"/>
            <w:noWrap/>
            <w:vAlign w:val="center"/>
            <w:hideMark/>
          </w:tcPr>
          <w:p w14:paraId="16C32C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2006</w:t>
            </w:r>
          </w:p>
        </w:tc>
        <w:tc>
          <w:tcPr>
            <w:tcW w:w="296" w:type="pct"/>
            <w:tcBorders>
              <w:top w:val="nil"/>
              <w:left w:val="single" w:sz="8" w:space="0" w:color="auto"/>
              <w:bottom w:val="nil"/>
              <w:right w:val="nil"/>
            </w:tcBorders>
            <w:shd w:val="clear" w:color="000000" w:fill="FFFFFF"/>
            <w:noWrap/>
            <w:vAlign w:val="center"/>
            <w:hideMark/>
          </w:tcPr>
          <w:p w14:paraId="587CFF4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644,948</w:t>
            </w:r>
          </w:p>
        </w:tc>
        <w:tc>
          <w:tcPr>
            <w:tcW w:w="568" w:type="pct"/>
            <w:tcBorders>
              <w:top w:val="nil"/>
              <w:left w:val="nil"/>
              <w:bottom w:val="nil"/>
              <w:right w:val="nil"/>
            </w:tcBorders>
            <w:shd w:val="clear" w:color="000000" w:fill="FFFFFF"/>
            <w:noWrap/>
            <w:vAlign w:val="center"/>
            <w:hideMark/>
          </w:tcPr>
          <w:p w14:paraId="4E5B29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A4E4F9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9664.5</w:t>
            </w:r>
          </w:p>
        </w:tc>
        <w:tc>
          <w:tcPr>
            <w:tcW w:w="187" w:type="pct"/>
            <w:tcBorders>
              <w:top w:val="nil"/>
              <w:left w:val="nil"/>
              <w:bottom w:val="nil"/>
              <w:right w:val="nil"/>
            </w:tcBorders>
            <w:shd w:val="clear" w:color="000000" w:fill="FFFFFF"/>
            <w:noWrap/>
            <w:vAlign w:val="center"/>
            <w:hideMark/>
          </w:tcPr>
          <w:p w14:paraId="495125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49234B2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635,283</w:t>
            </w:r>
          </w:p>
        </w:tc>
        <w:tc>
          <w:tcPr>
            <w:tcW w:w="187" w:type="pct"/>
            <w:tcBorders>
              <w:top w:val="nil"/>
              <w:left w:val="nil"/>
              <w:bottom w:val="nil"/>
              <w:right w:val="nil"/>
            </w:tcBorders>
            <w:shd w:val="clear" w:color="000000" w:fill="FFFFFF"/>
            <w:noWrap/>
            <w:vAlign w:val="center"/>
            <w:hideMark/>
          </w:tcPr>
          <w:p w14:paraId="6A0663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12287F7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621,390</w:t>
            </w:r>
          </w:p>
        </w:tc>
        <w:tc>
          <w:tcPr>
            <w:tcW w:w="187" w:type="pct"/>
            <w:tcBorders>
              <w:top w:val="nil"/>
              <w:left w:val="nil"/>
              <w:bottom w:val="nil"/>
              <w:right w:val="nil"/>
            </w:tcBorders>
            <w:shd w:val="clear" w:color="000000" w:fill="FFFFFF"/>
            <w:noWrap/>
            <w:vAlign w:val="center"/>
            <w:hideMark/>
          </w:tcPr>
          <w:p w14:paraId="36ADB9C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41BC520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13,893</w:t>
            </w:r>
          </w:p>
        </w:tc>
        <w:tc>
          <w:tcPr>
            <w:tcW w:w="187" w:type="pct"/>
            <w:tcBorders>
              <w:top w:val="nil"/>
              <w:left w:val="nil"/>
              <w:bottom w:val="nil"/>
              <w:right w:val="nil"/>
            </w:tcBorders>
            <w:shd w:val="clear" w:color="000000" w:fill="FFFFFF"/>
            <w:noWrap/>
            <w:vAlign w:val="center"/>
            <w:hideMark/>
          </w:tcPr>
          <w:p w14:paraId="70A35E0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0.32</w:t>
            </w:r>
          </w:p>
        </w:tc>
        <w:tc>
          <w:tcPr>
            <w:tcW w:w="339" w:type="pct"/>
            <w:tcBorders>
              <w:top w:val="nil"/>
              <w:left w:val="nil"/>
              <w:bottom w:val="nil"/>
              <w:right w:val="nil"/>
            </w:tcBorders>
            <w:shd w:val="clear" w:color="000000" w:fill="FFFFFF"/>
            <w:noWrap/>
            <w:vAlign w:val="center"/>
            <w:hideMark/>
          </w:tcPr>
          <w:p w14:paraId="465B5F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3A802A68" w14:textId="77777777" w:rsidTr="00086B07">
        <w:trPr>
          <w:trHeight w:val="20"/>
        </w:trPr>
        <w:tc>
          <w:tcPr>
            <w:tcW w:w="339" w:type="pct"/>
            <w:tcBorders>
              <w:top w:val="nil"/>
              <w:left w:val="nil"/>
              <w:bottom w:val="nil"/>
              <w:right w:val="nil"/>
            </w:tcBorders>
            <w:shd w:val="clear" w:color="000000" w:fill="FFFFFF"/>
            <w:noWrap/>
            <w:vAlign w:val="center"/>
            <w:hideMark/>
          </w:tcPr>
          <w:p w14:paraId="3B58CE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2007</w:t>
            </w:r>
          </w:p>
        </w:tc>
        <w:tc>
          <w:tcPr>
            <w:tcW w:w="296" w:type="pct"/>
            <w:tcBorders>
              <w:top w:val="nil"/>
              <w:left w:val="single" w:sz="8" w:space="0" w:color="auto"/>
              <w:bottom w:val="nil"/>
              <w:right w:val="nil"/>
            </w:tcBorders>
            <w:shd w:val="clear" w:color="000000" w:fill="FFFFFF"/>
            <w:noWrap/>
            <w:vAlign w:val="center"/>
            <w:hideMark/>
          </w:tcPr>
          <w:p w14:paraId="58F894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572,105</w:t>
            </w:r>
          </w:p>
        </w:tc>
        <w:tc>
          <w:tcPr>
            <w:tcW w:w="568" w:type="pct"/>
            <w:tcBorders>
              <w:top w:val="nil"/>
              <w:left w:val="nil"/>
              <w:bottom w:val="nil"/>
              <w:right w:val="nil"/>
            </w:tcBorders>
            <w:shd w:val="clear" w:color="000000" w:fill="FFFFFF"/>
            <w:noWrap/>
            <w:vAlign w:val="center"/>
            <w:hideMark/>
          </w:tcPr>
          <w:p w14:paraId="53554DC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A94CF7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E6CBDD"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76279E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562,568</w:t>
            </w:r>
          </w:p>
        </w:tc>
        <w:tc>
          <w:tcPr>
            <w:tcW w:w="187" w:type="pct"/>
            <w:tcBorders>
              <w:top w:val="nil"/>
              <w:left w:val="nil"/>
              <w:bottom w:val="nil"/>
              <w:right w:val="nil"/>
            </w:tcBorders>
            <w:shd w:val="clear" w:color="000000" w:fill="FFFFFF"/>
            <w:noWrap/>
            <w:vAlign w:val="center"/>
            <w:hideMark/>
          </w:tcPr>
          <w:p w14:paraId="68F482F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0751751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552,114</w:t>
            </w:r>
          </w:p>
        </w:tc>
        <w:tc>
          <w:tcPr>
            <w:tcW w:w="187" w:type="pct"/>
            <w:tcBorders>
              <w:top w:val="nil"/>
              <w:left w:val="nil"/>
              <w:bottom w:val="nil"/>
              <w:right w:val="nil"/>
            </w:tcBorders>
            <w:shd w:val="clear" w:color="000000" w:fill="FFFFFF"/>
            <w:noWrap/>
            <w:vAlign w:val="center"/>
            <w:hideMark/>
          </w:tcPr>
          <w:p w14:paraId="5B056C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0.09</w:t>
            </w:r>
          </w:p>
        </w:tc>
        <w:tc>
          <w:tcPr>
            <w:tcW w:w="677" w:type="pct"/>
            <w:tcBorders>
              <w:top w:val="nil"/>
              <w:left w:val="nil"/>
              <w:bottom w:val="nil"/>
              <w:right w:val="nil"/>
            </w:tcBorders>
            <w:shd w:val="clear" w:color="000000" w:fill="FFFFFF"/>
            <w:noWrap/>
            <w:vAlign w:val="center"/>
            <w:hideMark/>
          </w:tcPr>
          <w:p w14:paraId="7A19100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10,453</w:t>
            </w:r>
          </w:p>
        </w:tc>
        <w:tc>
          <w:tcPr>
            <w:tcW w:w="187" w:type="pct"/>
            <w:tcBorders>
              <w:top w:val="nil"/>
              <w:left w:val="nil"/>
              <w:bottom w:val="nil"/>
              <w:right w:val="nil"/>
            </w:tcBorders>
            <w:shd w:val="clear" w:color="000000" w:fill="FFFFFF"/>
            <w:noWrap/>
            <w:vAlign w:val="center"/>
            <w:hideMark/>
          </w:tcPr>
          <w:p w14:paraId="2E89BE8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0.22</w:t>
            </w:r>
          </w:p>
        </w:tc>
        <w:tc>
          <w:tcPr>
            <w:tcW w:w="339" w:type="pct"/>
            <w:tcBorders>
              <w:top w:val="nil"/>
              <w:left w:val="nil"/>
              <w:bottom w:val="nil"/>
              <w:right w:val="nil"/>
            </w:tcBorders>
            <w:shd w:val="clear" w:color="000000" w:fill="FFFFFF"/>
            <w:noWrap/>
            <w:vAlign w:val="center"/>
            <w:hideMark/>
          </w:tcPr>
          <w:p w14:paraId="755E37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1.79</w:t>
            </w:r>
          </w:p>
        </w:tc>
      </w:tr>
      <w:tr w:rsidR="00086B07" w:rsidRPr="00086B07" w14:paraId="06DAE016" w14:textId="77777777" w:rsidTr="00086B07">
        <w:trPr>
          <w:trHeight w:val="20"/>
        </w:trPr>
        <w:tc>
          <w:tcPr>
            <w:tcW w:w="339" w:type="pct"/>
            <w:tcBorders>
              <w:top w:val="nil"/>
              <w:left w:val="nil"/>
              <w:bottom w:val="nil"/>
              <w:right w:val="nil"/>
            </w:tcBorders>
            <w:shd w:val="clear" w:color="000000" w:fill="FFFFFF"/>
            <w:noWrap/>
            <w:vAlign w:val="center"/>
            <w:hideMark/>
          </w:tcPr>
          <w:p w14:paraId="61E7B6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2008</w:t>
            </w:r>
          </w:p>
        </w:tc>
        <w:tc>
          <w:tcPr>
            <w:tcW w:w="296" w:type="pct"/>
            <w:tcBorders>
              <w:top w:val="nil"/>
              <w:left w:val="single" w:sz="8" w:space="0" w:color="auto"/>
              <w:bottom w:val="nil"/>
              <w:right w:val="nil"/>
            </w:tcBorders>
            <w:shd w:val="clear" w:color="000000" w:fill="FFFFFF"/>
            <w:noWrap/>
            <w:vAlign w:val="center"/>
            <w:hideMark/>
          </w:tcPr>
          <w:p w14:paraId="114DEA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554,706</w:t>
            </w:r>
          </w:p>
        </w:tc>
        <w:tc>
          <w:tcPr>
            <w:tcW w:w="568" w:type="pct"/>
            <w:tcBorders>
              <w:top w:val="nil"/>
              <w:left w:val="nil"/>
              <w:bottom w:val="nil"/>
              <w:right w:val="nil"/>
            </w:tcBorders>
            <w:shd w:val="clear" w:color="000000" w:fill="FFFFFF"/>
            <w:noWrap/>
            <w:vAlign w:val="center"/>
            <w:hideMark/>
          </w:tcPr>
          <w:p w14:paraId="751CDEB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6F98F8A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A89221F"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9EEE34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545,470</w:t>
            </w:r>
          </w:p>
        </w:tc>
        <w:tc>
          <w:tcPr>
            <w:tcW w:w="187" w:type="pct"/>
            <w:tcBorders>
              <w:top w:val="nil"/>
              <w:left w:val="nil"/>
              <w:bottom w:val="nil"/>
              <w:right w:val="nil"/>
            </w:tcBorders>
            <w:shd w:val="clear" w:color="000000" w:fill="FFFFFF"/>
            <w:noWrap/>
            <w:vAlign w:val="center"/>
            <w:hideMark/>
          </w:tcPr>
          <w:p w14:paraId="3C927A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A73756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535,359</w:t>
            </w:r>
          </w:p>
        </w:tc>
        <w:tc>
          <w:tcPr>
            <w:tcW w:w="187" w:type="pct"/>
            <w:tcBorders>
              <w:top w:val="nil"/>
              <w:left w:val="nil"/>
              <w:bottom w:val="nil"/>
              <w:right w:val="nil"/>
            </w:tcBorders>
            <w:shd w:val="clear" w:color="000000" w:fill="FFFFFF"/>
            <w:noWrap/>
            <w:vAlign w:val="center"/>
            <w:hideMark/>
          </w:tcPr>
          <w:p w14:paraId="1A6C64B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4B5F6D1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10,111</w:t>
            </w:r>
          </w:p>
        </w:tc>
        <w:tc>
          <w:tcPr>
            <w:tcW w:w="187" w:type="pct"/>
            <w:tcBorders>
              <w:top w:val="nil"/>
              <w:left w:val="nil"/>
              <w:bottom w:val="nil"/>
              <w:right w:val="nil"/>
            </w:tcBorders>
            <w:shd w:val="clear" w:color="000000" w:fill="FFFFFF"/>
            <w:noWrap/>
            <w:vAlign w:val="center"/>
            <w:hideMark/>
          </w:tcPr>
          <w:p w14:paraId="26E9955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339" w:type="pct"/>
            <w:tcBorders>
              <w:top w:val="nil"/>
              <w:left w:val="nil"/>
              <w:bottom w:val="nil"/>
              <w:right w:val="nil"/>
            </w:tcBorders>
            <w:shd w:val="clear" w:color="000000" w:fill="FFFFFF"/>
            <w:noWrap/>
            <w:vAlign w:val="center"/>
            <w:hideMark/>
          </w:tcPr>
          <w:p w14:paraId="6A1370C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1.29</w:t>
            </w:r>
          </w:p>
        </w:tc>
      </w:tr>
      <w:tr w:rsidR="00086B07" w:rsidRPr="00086B07" w14:paraId="0F230284" w14:textId="77777777" w:rsidTr="00086B07">
        <w:trPr>
          <w:trHeight w:val="20"/>
        </w:trPr>
        <w:tc>
          <w:tcPr>
            <w:tcW w:w="339" w:type="pct"/>
            <w:tcBorders>
              <w:top w:val="nil"/>
              <w:left w:val="nil"/>
              <w:bottom w:val="nil"/>
              <w:right w:val="nil"/>
            </w:tcBorders>
            <w:shd w:val="clear" w:color="000000" w:fill="FFFFFF"/>
            <w:noWrap/>
            <w:vAlign w:val="center"/>
            <w:hideMark/>
          </w:tcPr>
          <w:p w14:paraId="15D352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2009</w:t>
            </w:r>
          </w:p>
        </w:tc>
        <w:tc>
          <w:tcPr>
            <w:tcW w:w="296" w:type="pct"/>
            <w:tcBorders>
              <w:top w:val="nil"/>
              <w:left w:val="single" w:sz="8" w:space="0" w:color="auto"/>
              <w:bottom w:val="nil"/>
              <w:right w:val="nil"/>
            </w:tcBorders>
            <w:shd w:val="clear" w:color="000000" w:fill="FFFFFF"/>
            <w:noWrap/>
            <w:vAlign w:val="center"/>
            <w:hideMark/>
          </w:tcPr>
          <w:p w14:paraId="670867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425,818</w:t>
            </w:r>
          </w:p>
        </w:tc>
        <w:tc>
          <w:tcPr>
            <w:tcW w:w="568" w:type="pct"/>
            <w:tcBorders>
              <w:top w:val="nil"/>
              <w:left w:val="nil"/>
              <w:bottom w:val="nil"/>
              <w:right w:val="nil"/>
            </w:tcBorders>
            <w:shd w:val="clear" w:color="000000" w:fill="FFFFFF"/>
            <w:noWrap/>
            <w:vAlign w:val="center"/>
            <w:hideMark/>
          </w:tcPr>
          <w:p w14:paraId="48654D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7154B541"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59BA76B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6977A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418,812</w:t>
            </w:r>
          </w:p>
        </w:tc>
        <w:tc>
          <w:tcPr>
            <w:tcW w:w="187" w:type="pct"/>
            <w:tcBorders>
              <w:top w:val="nil"/>
              <w:left w:val="nil"/>
              <w:bottom w:val="nil"/>
              <w:right w:val="nil"/>
            </w:tcBorders>
            <w:shd w:val="clear" w:color="000000" w:fill="FFFFFF"/>
            <w:noWrap/>
            <w:vAlign w:val="center"/>
            <w:hideMark/>
          </w:tcPr>
          <w:p w14:paraId="261F9FA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63C91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412,163</w:t>
            </w:r>
          </w:p>
        </w:tc>
        <w:tc>
          <w:tcPr>
            <w:tcW w:w="187" w:type="pct"/>
            <w:tcBorders>
              <w:top w:val="nil"/>
              <w:left w:val="nil"/>
              <w:bottom w:val="nil"/>
              <w:right w:val="nil"/>
            </w:tcBorders>
            <w:shd w:val="clear" w:color="000000" w:fill="FFFFFF"/>
            <w:noWrap/>
            <w:vAlign w:val="center"/>
            <w:hideMark/>
          </w:tcPr>
          <w:p w14:paraId="7CAD62A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22AF75F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6,649</w:t>
            </w:r>
          </w:p>
        </w:tc>
        <w:tc>
          <w:tcPr>
            <w:tcW w:w="187" w:type="pct"/>
            <w:tcBorders>
              <w:top w:val="nil"/>
              <w:left w:val="nil"/>
              <w:bottom w:val="nil"/>
              <w:right w:val="nil"/>
            </w:tcBorders>
            <w:shd w:val="clear" w:color="000000" w:fill="FFFFFF"/>
            <w:noWrap/>
            <w:vAlign w:val="center"/>
            <w:hideMark/>
          </w:tcPr>
          <w:p w14:paraId="404D6CF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7559BFE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1.38</w:t>
            </w:r>
          </w:p>
        </w:tc>
      </w:tr>
      <w:tr w:rsidR="00086B07" w:rsidRPr="00086B07" w14:paraId="61A53CD8" w14:textId="77777777" w:rsidTr="00086B07">
        <w:trPr>
          <w:trHeight w:val="20"/>
        </w:trPr>
        <w:tc>
          <w:tcPr>
            <w:tcW w:w="339" w:type="pct"/>
            <w:tcBorders>
              <w:top w:val="nil"/>
              <w:left w:val="nil"/>
              <w:bottom w:val="nil"/>
              <w:right w:val="nil"/>
            </w:tcBorders>
            <w:shd w:val="clear" w:color="000000" w:fill="FFFFFF"/>
            <w:noWrap/>
            <w:vAlign w:val="center"/>
            <w:hideMark/>
          </w:tcPr>
          <w:p w14:paraId="4D244B7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2010</w:t>
            </w:r>
          </w:p>
        </w:tc>
        <w:tc>
          <w:tcPr>
            <w:tcW w:w="296" w:type="pct"/>
            <w:tcBorders>
              <w:top w:val="nil"/>
              <w:left w:val="single" w:sz="8" w:space="0" w:color="auto"/>
              <w:bottom w:val="nil"/>
              <w:right w:val="nil"/>
            </w:tcBorders>
            <w:shd w:val="clear" w:color="000000" w:fill="FFFFFF"/>
            <w:noWrap/>
            <w:vAlign w:val="center"/>
            <w:hideMark/>
          </w:tcPr>
          <w:p w14:paraId="046FA89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507,047</w:t>
            </w:r>
          </w:p>
        </w:tc>
        <w:tc>
          <w:tcPr>
            <w:tcW w:w="568" w:type="pct"/>
            <w:tcBorders>
              <w:top w:val="nil"/>
              <w:left w:val="nil"/>
              <w:bottom w:val="nil"/>
              <w:right w:val="nil"/>
            </w:tcBorders>
            <w:shd w:val="clear" w:color="000000" w:fill="FFFFFF"/>
            <w:noWrap/>
            <w:vAlign w:val="center"/>
            <w:hideMark/>
          </w:tcPr>
          <w:p w14:paraId="4AA4521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CEE525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11811.6</w:t>
            </w:r>
          </w:p>
        </w:tc>
        <w:tc>
          <w:tcPr>
            <w:tcW w:w="187" w:type="pct"/>
            <w:tcBorders>
              <w:top w:val="nil"/>
              <w:left w:val="nil"/>
              <w:bottom w:val="nil"/>
              <w:right w:val="nil"/>
            </w:tcBorders>
            <w:shd w:val="clear" w:color="000000" w:fill="FFFFFF"/>
            <w:noWrap/>
            <w:vAlign w:val="center"/>
            <w:hideMark/>
          </w:tcPr>
          <w:p w14:paraId="7DDA85F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0.31</w:t>
            </w:r>
          </w:p>
        </w:tc>
        <w:tc>
          <w:tcPr>
            <w:tcW w:w="677" w:type="pct"/>
            <w:tcBorders>
              <w:top w:val="nil"/>
              <w:left w:val="nil"/>
              <w:bottom w:val="nil"/>
              <w:right w:val="nil"/>
            </w:tcBorders>
            <w:shd w:val="clear" w:color="000000" w:fill="FFFFFF"/>
            <w:noWrap/>
            <w:vAlign w:val="center"/>
            <w:hideMark/>
          </w:tcPr>
          <w:p w14:paraId="43530A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495,235</w:t>
            </w:r>
          </w:p>
        </w:tc>
        <w:tc>
          <w:tcPr>
            <w:tcW w:w="187" w:type="pct"/>
            <w:tcBorders>
              <w:top w:val="nil"/>
              <w:left w:val="nil"/>
              <w:bottom w:val="nil"/>
              <w:right w:val="nil"/>
            </w:tcBorders>
            <w:shd w:val="clear" w:color="000000" w:fill="FFFFFF"/>
            <w:noWrap/>
            <w:vAlign w:val="center"/>
            <w:hideMark/>
          </w:tcPr>
          <w:p w14:paraId="63C04D6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6618D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488,626</w:t>
            </w:r>
          </w:p>
        </w:tc>
        <w:tc>
          <w:tcPr>
            <w:tcW w:w="187" w:type="pct"/>
            <w:tcBorders>
              <w:top w:val="nil"/>
              <w:left w:val="nil"/>
              <w:bottom w:val="nil"/>
              <w:right w:val="nil"/>
            </w:tcBorders>
            <w:shd w:val="clear" w:color="000000" w:fill="FFFFFF"/>
            <w:noWrap/>
            <w:vAlign w:val="center"/>
            <w:hideMark/>
          </w:tcPr>
          <w:p w14:paraId="5ED317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632C8F2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6,610</w:t>
            </w:r>
          </w:p>
        </w:tc>
        <w:tc>
          <w:tcPr>
            <w:tcW w:w="187" w:type="pct"/>
            <w:tcBorders>
              <w:top w:val="nil"/>
              <w:left w:val="nil"/>
              <w:bottom w:val="nil"/>
              <w:right w:val="nil"/>
            </w:tcBorders>
            <w:shd w:val="clear" w:color="000000" w:fill="FFFFFF"/>
            <w:noWrap/>
            <w:vAlign w:val="center"/>
            <w:hideMark/>
          </w:tcPr>
          <w:p w14:paraId="3F7CD6C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3347B9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1.53</w:t>
            </w:r>
          </w:p>
        </w:tc>
      </w:tr>
      <w:tr w:rsidR="00086B07" w:rsidRPr="00086B07" w14:paraId="4C037C1A" w14:textId="77777777" w:rsidTr="00086B07">
        <w:trPr>
          <w:trHeight w:val="20"/>
        </w:trPr>
        <w:tc>
          <w:tcPr>
            <w:tcW w:w="339" w:type="pct"/>
            <w:tcBorders>
              <w:top w:val="nil"/>
              <w:left w:val="nil"/>
              <w:bottom w:val="nil"/>
              <w:right w:val="nil"/>
            </w:tcBorders>
            <w:shd w:val="clear" w:color="000000" w:fill="FFFFFF"/>
            <w:noWrap/>
            <w:vAlign w:val="center"/>
            <w:hideMark/>
          </w:tcPr>
          <w:p w14:paraId="1B1C0B4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2011</w:t>
            </w:r>
          </w:p>
        </w:tc>
        <w:tc>
          <w:tcPr>
            <w:tcW w:w="296" w:type="pct"/>
            <w:tcBorders>
              <w:top w:val="nil"/>
              <w:left w:val="single" w:sz="8" w:space="0" w:color="auto"/>
              <w:bottom w:val="nil"/>
              <w:right w:val="nil"/>
            </w:tcBorders>
            <w:shd w:val="clear" w:color="000000" w:fill="FFFFFF"/>
            <w:noWrap/>
            <w:vAlign w:val="center"/>
            <w:hideMark/>
          </w:tcPr>
          <w:p w14:paraId="1DE970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593,203</w:t>
            </w:r>
          </w:p>
        </w:tc>
        <w:tc>
          <w:tcPr>
            <w:tcW w:w="568" w:type="pct"/>
            <w:tcBorders>
              <w:top w:val="nil"/>
              <w:left w:val="nil"/>
              <w:bottom w:val="nil"/>
              <w:right w:val="nil"/>
            </w:tcBorders>
            <w:shd w:val="clear" w:color="000000" w:fill="FFFFFF"/>
            <w:noWrap/>
            <w:vAlign w:val="center"/>
            <w:hideMark/>
          </w:tcPr>
          <w:p w14:paraId="1F87B9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677" w:type="pct"/>
            <w:tcBorders>
              <w:top w:val="nil"/>
              <w:left w:val="nil"/>
              <w:bottom w:val="nil"/>
              <w:right w:val="nil"/>
            </w:tcBorders>
            <w:shd w:val="clear" w:color="000000" w:fill="FFFFFF"/>
            <w:noWrap/>
            <w:vAlign w:val="center"/>
            <w:hideMark/>
          </w:tcPr>
          <w:p w14:paraId="34ED2C00"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9BDD984"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34E447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583,300</w:t>
            </w:r>
          </w:p>
        </w:tc>
        <w:tc>
          <w:tcPr>
            <w:tcW w:w="187" w:type="pct"/>
            <w:tcBorders>
              <w:top w:val="nil"/>
              <w:left w:val="nil"/>
              <w:bottom w:val="nil"/>
              <w:right w:val="nil"/>
            </w:tcBorders>
            <w:shd w:val="clear" w:color="000000" w:fill="FFFFFF"/>
            <w:noWrap/>
            <w:vAlign w:val="center"/>
            <w:hideMark/>
          </w:tcPr>
          <w:p w14:paraId="7CA472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4BC2BA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576,498</w:t>
            </w:r>
          </w:p>
        </w:tc>
        <w:tc>
          <w:tcPr>
            <w:tcW w:w="187" w:type="pct"/>
            <w:tcBorders>
              <w:top w:val="nil"/>
              <w:left w:val="nil"/>
              <w:bottom w:val="nil"/>
              <w:right w:val="nil"/>
            </w:tcBorders>
            <w:shd w:val="clear" w:color="000000" w:fill="FFFFFF"/>
            <w:noWrap/>
            <w:vAlign w:val="center"/>
            <w:hideMark/>
          </w:tcPr>
          <w:p w14:paraId="08829D6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0.19</w:t>
            </w:r>
          </w:p>
        </w:tc>
        <w:tc>
          <w:tcPr>
            <w:tcW w:w="677" w:type="pct"/>
            <w:tcBorders>
              <w:top w:val="nil"/>
              <w:left w:val="nil"/>
              <w:bottom w:val="nil"/>
              <w:right w:val="nil"/>
            </w:tcBorders>
            <w:shd w:val="clear" w:color="000000" w:fill="FFFFFF"/>
            <w:noWrap/>
            <w:vAlign w:val="center"/>
            <w:hideMark/>
          </w:tcPr>
          <w:p w14:paraId="15DC7F5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6,802</w:t>
            </w:r>
          </w:p>
        </w:tc>
        <w:tc>
          <w:tcPr>
            <w:tcW w:w="187" w:type="pct"/>
            <w:tcBorders>
              <w:top w:val="nil"/>
              <w:left w:val="nil"/>
              <w:bottom w:val="nil"/>
              <w:right w:val="nil"/>
            </w:tcBorders>
            <w:shd w:val="clear" w:color="000000" w:fill="FFFFFF"/>
            <w:noWrap/>
            <w:vAlign w:val="center"/>
            <w:hideMark/>
          </w:tcPr>
          <w:p w14:paraId="470DCBB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339" w:type="pct"/>
            <w:tcBorders>
              <w:top w:val="nil"/>
              <w:left w:val="nil"/>
              <w:bottom w:val="nil"/>
              <w:right w:val="nil"/>
            </w:tcBorders>
            <w:shd w:val="clear" w:color="000000" w:fill="FFFFFF"/>
            <w:noWrap/>
            <w:vAlign w:val="center"/>
            <w:hideMark/>
          </w:tcPr>
          <w:p w14:paraId="774C7A7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2.47</w:t>
            </w:r>
          </w:p>
        </w:tc>
      </w:tr>
      <w:tr w:rsidR="00086B07" w:rsidRPr="00086B07" w14:paraId="32CD514D" w14:textId="77777777" w:rsidTr="00086B07">
        <w:trPr>
          <w:trHeight w:val="20"/>
        </w:trPr>
        <w:tc>
          <w:tcPr>
            <w:tcW w:w="339" w:type="pct"/>
            <w:tcBorders>
              <w:top w:val="nil"/>
              <w:left w:val="nil"/>
              <w:bottom w:val="nil"/>
              <w:right w:val="nil"/>
            </w:tcBorders>
            <w:shd w:val="clear" w:color="000000" w:fill="FFFFFF"/>
            <w:noWrap/>
            <w:vAlign w:val="center"/>
            <w:hideMark/>
          </w:tcPr>
          <w:p w14:paraId="3CBCCC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2012</w:t>
            </w:r>
          </w:p>
        </w:tc>
        <w:tc>
          <w:tcPr>
            <w:tcW w:w="296" w:type="pct"/>
            <w:tcBorders>
              <w:top w:val="nil"/>
              <w:left w:val="single" w:sz="8" w:space="0" w:color="auto"/>
              <w:bottom w:val="nil"/>
              <w:right w:val="nil"/>
            </w:tcBorders>
            <w:shd w:val="clear" w:color="000000" w:fill="FFFFFF"/>
            <w:noWrap/>
            <w:vAlign w:val="center"/>
            <w:hideMark/>
          </w:tcPr>
          <w:p w14:paraId="320EBE5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387,043</w:t>
            </w:r>
          </w:p>
        </w:tc>
        <w:tc>
          <w:tcPr>
            <w:tcW w:w="568" w:type="pct"/>
            <w:tcBorders>
              <w:top w:val="nil"/>
              <w:left w:val="nil"/>
              <w:bottom w:val="nil"/>
              <w:right w:val="nil"/>
            </w:tcBorders>
            <w:shd w:val="clear" w:color="000000" w:fill="FFFFFF"/>
            <w:noWrap/>
            <w:vAlign w:val="center"/>
            <w:hideMark/>
          </w:tcPr>
          <w:p w14:paraId="7AA927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4668207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5565.8</w:t>
            </w:r>
          </w:p>
        </w:tc>
        <w:tc>
          <w:tcPr>
            <w:tcW w:w="187" w:type="pct"/>
            <w:tcBorders>
              <w:top w:val="nil"/>
              <w:left w:val="nil"/>
              <w:bottom w:val="nil"/>
              <w:right w:val="nil"/>
            </w:tcBorders>
            <w:shd w:val="clear" w:color="000000" w:fill="FFFFFF"/>
            <w:noWrap/>
            <w:vAlign w:val="center"/>
            <w:hideMark/>
          </w:tcPr>
          <w:p w14:paraId="23B326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2ADB434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381,477</w:t>
            </w:r>
          </w:p>
        </w:tc>
        <w:tc>
          <w:tcPr>
            <w:tcW w:w="187" w:type="pct"/>
            <w:tcBorders>
              <w:top w:val="nil"/>
              <w:left w:val="nil"/>
              <w:bottom w:val="nil"/>
              <w:right w:val="nil"/>
            </w:tcBorders>
            <w:shd w:val="clear" w:color="000000" w:fill="FFFFFF"/>
            <w:noWrap/>
            <w:vAlign w:val="center"/>
            <w:hideMark/>
          </w:tcPr>
          <w:p w14:paraId="38B0898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6799DE1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374,842</w:t>
            </w:r>
          </w:p>
        </w:tc>
        <w:tc>
          <w:tcPr>
            <w:tcW w:w="187" w:type="pct"/>
            <w:tcBorders>
              <w:top w:val="nil"/>
              <w:left w:val="nil"/>
              <w:bottom w:val="nil"/>
              <w:right w:val="nil"/>
            </w:tcBorders>
            <w:shd w:val="clear" w:color="000000" w:fill="FFFFFF"/>
            <w:noWrap/>
            <w:vAlign w:val="center"/>
            <w:hideMark/>
          </w:tcPr>
          <w:p w14:paraId="14EAA3A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0894079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6,635</w:t>
            </w:r>
          </w:p>
        </w:tc>
        <w:tc>
          <w:tcPr>
            <w:tcW w:w="187" w:type="pct"/>
            <w:tcBorders>
              <w:top w:val="nil"/>
              <w:left w:val="nil"/>
              <w:bottom w:val="nil"/>
              <w:right w:val="nil"/>
            </w:tcBorders>
            <w:shd w:val="clear" w:color="000000" w:fill="FFFFFF"/>
            <w:noWrap/>
            <w:vAlign w:val="center"/>
            <w:hideMark/>
          </w:tcPr>
          <w:p w14:paraId="31F41D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7D11E6B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1.01</w:t>
            </w:r>
          </w:p>
        </w:tc>
      </w:tr>
      <w:tr w:rsidR="00086B07" w:rsidRPr="00086B07" w14:paraId="0B222B49" w14:textId="77777777" w:rsidTr="00086B07">
        <w:trPr>
          <w:trHeight w:val="20"/>
        </w:trPr>
        <w:tc>
          <w:tcPr>
            <w:tcW w:w="339" w:type="pct"/>
            <w:tcBorders>
              <w:top w:val="nil"/>
              <w:left w:val="nil"/>
              <w:bottom w:val="nil"/>
              <w:right w:val="nil"/>
            </w:tcBorders>
            <w:shd w:val="clear" w:color="000000" w:fill="FFFFFF"/>
            <w:noWrap/>
            <w:vAlign w:val="center"/>
            <w:hideMark/>
          </w:tcPr>
          <w:p w14:paraId="09B4C7D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2013</w:t>
            </w:r>
          </w:p>
        </w:tc>
        <w:tc>
          <w:tcPr>
            <w:tcW w:w="296" w:type="pct"/>
            <w:tcBorders>
              <w:top w:val="nil"/>
              <w:left w:val="single" w:sz="8" w:space="0" w:color="auto"/>
              <w:bottom w:val="nil"/>
              <w:right w:val="nil"/>
            </w:tcBorders>
            <w:shd w:val="clear" w:color="000000" w:fill="FFFFFF"/>
            <w:noWrap/>
            <w:vAlign w:val="center"/>
            <w:hideMark/>
          </w:tcPr>
          <w:p w14:paraId="77629C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499,472</w:t>
            </w:r>
          </w:p>
        </w:tc>
        <w:tc>
          <w:tcPr>
            <w:tcW w:w="568" w:type="pct"/>
            <w:tcBorders>
              <w:top w:val="nil"/>
              <w:left w:val="nil"/>
              <w:bottom w:val="nil"/>
              <w:right w:val="nil"/>
            </w:tcBorders>
            <w:shd w:val="clear" w:color="000000" w:fill="FFFFFF"/>
            <w:noWrap/>
            <w:vAlign w:val="center"/>
            <w:hideMark/>
          </w:tcPr>
          <w:p w14:paraId="1D246D4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19823769"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3394641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5ED112A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491,191</w:t>
            </w:r>
          </w:p>
        </w:tc>
        <w:tc>
          <w:tcPr>
            <w:tcW w:w="187" w:type="pct"/>
            <w:tcBorders>
              <w:top w:val="nil"/>
              <w:left w:val="nil"/>
              <w:bottom w:val="nil"/>
              <w:right w:val="nil"/>
            </w:tcBorders>
            <w:shd w:val="clear" w:color="000000" w:fill="FFFFFF"/>
            <w:noWrap/>
            <w:vAlign w:val="center"/>
            <w:hideMark/>
          </w:tcPr>
          <w:p w14:paraId="15C6AA3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017D471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485,486</w:t>
            </w:r>
          </w:p>
        </w:tc>
        <w:tc>
          <w:tcPr>
            <w:tcW w:w="187" w:type="pct"/>
            <w:tcBorders>
              <w:top w:val="nil"/>
              <w:left w:val="nil"/>
              <w:bottom w:val="nil"/>
              <w:right w:val="nil"/>
            </w:tcBorders>
            <w:shd w:val="clear" w:color="000000" w:fill="FFFFFF"/>
            <w:noWrap/>
            <w:vAlign w:val="center"/>
            <w:hideMark/>
          </w:tcPr>
          <w:p w14:paraId="3E1C226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677" w:type="pct"/>
            <w:tcBorders>
              <w:top w:val="nil"/>
              <w:left w:val="nil"/>
              <w:bottom w:val="nil"/>
              <w:right w:val="nil"/>
            </w:tcBorders>
            <w:shd w:val="clear" w:color="000000" w:fill="FFFFFF"/>
            <w:noWrap/>
            <w:vAlign w:val="center"/>
            <w:hideMark/>
          </w:tcPr>
          <w:p w14:paraId="5860B15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5,705</w:t>
            </w:r>
          </w:p>
        </w:tc>
        <w:tc>
          <w:tcPr>
            <w:tcW w:w="187" w:type="pct"/>
            <w:tcBorders>
              <w:top w:val="nil"/>
              <w:left w:val="nil"/>
              <w:bottom w:val="nil"/>
              <w:right w:val="nil"/>
            </w:tcBorders>
            <w:shd w:val="clear" w:color="000000" w:fill="FFFFFF"/>
            <w:noWrap/>
            <w:vAlign w:val="center"/>
            <w:hideMark/>
          </w:tcPr>
          <w:p w14:paraId="10805FC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339" w:type="pct"/>
            <w:tcBorders>
              <w:top w:val="nil"/>
              <w:left w:val="nil"/>
              <w:bottom w:val="nil"/>
              <w:right w:val="nil"/>
            </w:tcBorders>
            <w:shd w:val="clear" w:color="000000" w:fill="FFFFFF"/>
            <w:noWrap/>
            <w:vAlign w:val="center"/>
            <w:hideMark/>
          </w:tcPr>
          <w:p w14:paraId="27E8055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1.87</w:t>
            </w:r>
          </w:p>
        </w:tc>
      </w:tr>
      <w:tr w:rsidR="00086B07" w:rsidRPr="00086B07" w14:paraId="68FE78A8" w14:textId="77777777" w:rsidTr="00086B07">
        <w:trPr>
          <w:trHeight w:val="20"/>
        </w:trPr>
        <w:tc>
          <w:tcPr>
            <w:tcW w:w="339" w:type="pct"/>
            <w:tcBorders>
              <w:top w:val="nil"/>
              <w:left w:val="nil"/>
              <w:bottom w:val="nil"/>
              <w:right w:val="nil"/>
            </w:tcBorders>
            <w:shd w:val="clear" w:color="000000" w:fill="FFFFFF"/>
            <w:noWrap/>
            <w:vAlign w:val="center"/>
            <w:hideMark/>
          </w:tcPr>
          <w:p w14:paraId="38E33D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2014</w:t>
            </w:r>
          </w:p>
        </w:tc>
        <w:tc>
          <w:tcPr>
            <w:tcW w:w="296" w:type="pct"/>
            <w:tcBorders>
              <w:top w:val="nil"/>
              <w:left w:val="single" w:sz="8" w:space="0" w:color="auto"/>
              <w:bottom w:val="nil"/>
              <w:right w:val="nil"/>
            </w:tcBorders>
            <w:shd w:val="clear" w:color="000000" w:fill="FFFFFF"/>
            <w:noWrap/>
            <w:vAlign w:val="center"/>
            <w:hideMark/>
          </w:tcPr>
          <w:p w14:paraId="00CD6A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532,886</w:t>
            </w:r>
          </w:p>
        </w:tc>
        <w:tc>
          <w:tcPr>
            <w:tcW w:w="568" w:type="pct"/>
            <w:tcBorders>
              <w:top w:val="nil"/>
              <w:left w:val="nil"/>
              <w:bottom w:val="nil"/>
              <w:right w:val="nil"/>
            </w:tcBorders>
            <w:shd w:val="clear" w:color="000000" w:fill="FFFFFF"/>
            <w:noWrap/>
            <w:vAlign w:val="center"/>
            <w:hideMark/>
          </w:tcPr>
          <w:p w14:paraId="638DB36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0.13</w:t>
            </w:r>
          </w:p>
        </w:tc>
        <w:tc>
          <w:tcPr>
            <w:tcW w:w="677" w:type="pct"/>
            <w:tcBorders>
              <w:top w:val="nil"/>
              <w:left w:val="nil"/>
              <w:bottom w:val="nil"/>
              <w:right w:val="nil"/>
            </w:tcBorders>
            <w:shd w:val="clear" w:color="000000" w:fill="FFFFFF"/>
            <w:noWrap/>
            <w:vAlign w:val="center"/>
            <w:hideMark/>
          </w:tcPr>
          <w:p w14:paraId="4E28C4F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13435.9</w:t>
            </w:r>
          </w:p>
        </w:tc>
        <w:tc>
          <w:tcPr>
            <w:tcW w:w="187" w:type="pct"/>
            <w:tcBorders>
              <w:top w:val="nil"/>
              <w:left w:val="nil"/>
              <w:bottom w:val="nil"/>
              <w:right w:val="nil"/>
            </w:tcBorders>
            <w:shd w:val="clear" w:color="000000" w:fill="FFFFFF"/>
            <w:noWrap/>
            <w:vAlign w:val="center"/>
            <w:hideMark/>
          </w:tcPr>
          <w:p w14:paraId="0D1A47A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443A888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519,450</w:t>
            </w:r>
          </w:p>
        </w:tc>
        <w:tc>
          <w:tcPr>
            <w:tcW w:w="187" w:type="pct"/>
            <w:tcBorders>
              <w:top w:val="nil"/>
              <w:left w:val="nil"/>
              <w:bottom w:val="nil"/>
              <w:right w:val="nil"/>
            </w:tcBorders>
            <w:shd w:val="clear" w:color="000000" w:fill="FFFFFF"/>
            <w:noWrap/>
            <w:vAlign w:val="center"/>
            <w:hideMark/>
          </w:tcPr>
          <w:p w14:paraId="1495C21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50430A8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509,801</w:t>
            </w:r>
          </w:p>
        </w:tc>
        <w:tc>
          <w:tcPr>
            <w:tcW w:w="187" w:type="pct"/>
            <w:tcBorders>
              <w:top w:val="nil"/>
              <w:left w:val="nil"/>
              <w:bottom w:val="nil"/>
              <w:right w:val="nil"/>
            </w:tcBorders>
            <w:shd w:val="clear" w:color="000000" w:fill="FFFFFF"/>
            <w:noWrap/>
            <w:vAlign w:val="center"/>
            <w:hideMark/>
          </w:tcPr>
          <w:p w14:paraId="36F6A1C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nil"/>
              <w:right w:val="nil"/>
            </w:tcBorders>
            <w:shd w:val="clear" w:color="000000" w:fill="FFFFFF"/>
            <w:noWrap/>
            <w:vAlign w:val="center"/>
            <w:hideMark/>
          </w:tcPr>
          <w:p w14:paraId="2EA9EC0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9,649</w:t>
            </w:r>
          </w:p>
        </w:tc>
        <w:tc>
          <w:tcPr>
            <w:tcW w:w="187" w:type="pct"/>
            <w:tcBorders>
              <w:top w:val="nil"/>
              <w:left w:val="nil"/>
              <w:bottom w:val="nil"/>
              <w:right w:val="nil"/>
            </w:tcBorders>
            <w:shd w:val="clear" w:color="000000" w:fill="FFFFFF"/>
            <w:noWrap/>
            <w:vAlign w:val="center"/>
            <w:hideMark/>
          </w:tcPr>
          <w:p w14:paraId="47D05EA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0.18</w:t>
            </w:r>
          </w:p>
        </w:tc>
        <w:tc>
          <w:tcPr>
            <w:tcW w:w="339" w:type="pct"/>
            <w:tcBorders>
              <w:top w:val="nil"/>
              <w:left w:val="nil"/>
              <w:bottom w:val="nil"/>
              <w:right w:val="nil"/>
            </w:tcBorders>
            <w:shd w:val="clear" w:color="000000" w:fill="FFFFFF"/>
            <w:noWrap/>
            <w:vAlign w:val="center"/>
            <w:hideMark/>
          </w:tcPr>
          <w:p w14:paraId="1FCBD03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3.22</w:t>
            </w:r>
          </w:p>
        </w:tc>
      </w:tr>
      <w:tr w:rsidR="00086B07" w:rsidRPr="00086B07" w14:paraId="1B93E1E7" w14:textId="77777777" w:rsidTr="00086B07">
        <w:trPr>
          <w:trHeight w:val="20"/>
        </w:trPr>
        <w:tc>
          <w:tcPr>
            <w:tcW w:w="339" w:type="pct"/>
            <w:tcBorders>
              <w:top w:val="nil"/>
              <w:left w:val="nil"/>
              <w:bottom w:val="nil"/>
              <w:right w:val="nil"/>
            </w:tcBorders>
            <w:shd w:val="clear" w:color="000000" w:fill="FFFFFF"/>
            <w:noWrap/>
            <w:vAlign w:val="center"/>
            <w:hideMark/>
          </w:tcPr>
          <w:p w14:paraId="0567C03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2015</w:t>
            </w:r>
          </w:p>
        </w:tc>
        <w:tc>
          <w:tcPr>
            <w:tcW w:w="296" w:type="pct"/>
            <w:tcBorders>
              <w:top w:val="nil"/>
              <w:left w:val="single" w:sz="8" w:space="0" w:color="auto"/>
              <w:bottom w:val="nil"/>
              <w:right w:val="nil"/>
            </w:tcBorders>
            <w:shd w:val="clear" w:color="000000" w:fill="FFFFFF"/>
            <w:noWrap/>
            <w:vAlign w:val="center"/>
            <w:hideMark/>
          </w:tcPr>
          <w:p w14:paraId="7845C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399,748</w:t>
            </w:r>
          </w:p>
        </w:tc>
        <w:tc>
          <w:tcPr>
            <w:tcW w:w="568" w:type="pct"/>
            <w:tcBorders>
              <w:top w:val="nil"/>
              <w:left w:val="nil"/>
              <w:bottom w:val="nil"/>
              <w:right w:val="nil"/>
            </w:tcBorders>
            <w:shd w:val="clear" w:color="000000" w:fill="FFFFFF"/>
            <w:noWrap/>
            <w:vAlign w:val="center"/>
            <w:hideMark/>
          </w:tcPr>
          <w:p w14:paraId="2841FE5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06C5F857"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73D4DAB3"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47D6EE9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393,194</w:t>
            </w:r>
          </w:p>
        </w:tc>
        <w:tc>
          <w:tcPr>
            <w:tcW w:w="187" w:type="pct"/>
            <w:tcBorders>
              <w:top w:val="nil"/>
              <w:left w:val="nil"/>
              <w:bottom w:val="nil"/>
              <w:right w:val="nil"/>
            </w:tcBorders>
            <w:shd w:val="clear" w:color="000000" w:fill="FFFFFF"/>
            <w:noWrap/>
            <w:vAlign w:val="center"/>
            <w:hideMark/>
          </w:tcPr>
          <w:p w14:paraId="1B8C61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0.11</w:t>
            </w:r>
          </w:p>
        </w:tc>
        <w:tc>
          <w:tcPr>
            <w:tcW w:w="677" w:type="pct"/>
            <w:tcBorders>
              <w:top w:val="nil"/>
              <w:left w:val="nil"/>
              <w:bottom w:val="nil"/>
              <w:right w:val="nil"/>
            </w:tcBorders>
            <w:shd w:val="clear" w:color="000000" w:fill="FFFFFF"/>
            <w:noWrap/>
            <w:vAlign w:val="center"/>
            <w:hideMark/>
          </w:tcPr>
          <w:p w14:paraId="737B2C1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382,173</w:t>
            </w:r>
          </w:p>
        </w:tc>
        <w:tc>
          <w:tcPr>
            <w:tcW w:w="187" w:type="pct"/>
            <w:tcBorders>
              <w:top w:val="nil"/>
              <w:left w:val="nil"/>
              <w:bottom w:val="nil"/>
              <w:right w:val="nil"/>
            </w:tcBorders>
            <w:shd w:val="clear" w:color="000000" w:fill="FFFFFF"/>
            <w:noWrap/>
            <w:vAlign w:val="center"/>
            <w:hideMark/>
          </w:tcPr>
          <w:p w14:paraId="57573A6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48688FB5"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11,021</w:t>
            </w:r>
          </w:p>
        </w:tc>
        <w:tc>
          <w:tcPr>
            <w:tcW w:w="187" w:type="pct"/>
            <w:tcBorders>
              <w:top w:val="nil"/>
              <w:left w:val="nil"/>
              <w:bottom w:val="nil"/>
              <w:right w:val="nil"/>
            </w:tcBorders>
            <w:shd w:val="clear" w:color="000000" w:fill="FFFFFF"/>
            <w:noWrap/>
            <w:vAlign w:val="center"/>
            <w:hideMark/>
          </w:tcPr>
          <w:p w14:paraId="6E5DEA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0.17</w:t>
            </w:r>
          </w:p>
        </w:tc>
        <w:tc>
          <w:tcPr>
            <w:tcW w:w="339" w:type="pct"/>
            <w:tcBorders>
              <w:top w:val="nil"/>
              <w:left w:val="nil"/>
              <w:bottom w:val="nil"/>
              <w:right w:val="nil"/>
            </w:tcBorders>
            <w:shd w:val="clear" w:color="000000" w:fill="FFFFFF"/>
            <w:noWrap/>
            <w:vAlign w:val="center"/>
            <w:hideMark/>
          </w:tcPr>
          <w:p w14:paraId="23EB792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3.36</w:t>
            </w:r>
          </w:p>
        </w:tc>
      </w:tr>
      <w:tr w:rsidR="00086B07" w:rsidRPr="00086B07" w14:paraId="7C96D768" w14:textId="77777777" w:rsidTr="00086B07">
        <w:trPr>
          <w:trHeight w:val="20"/>
        </w:trPr>
        <w:tc>
          <w:tcPr>
            <w:tcW w:w="339" w:type="pct"/>
            <w:tcBorders>
              <w:top w:val="nil"/>
              <w:left w:val="nil"/>
              <w:bottom w:val="nil"/>
              <w:right w:val="nil"/>
            </w:tcBorders>
            <w:shd w:val="clear" w:color="000000" w:fill="FFFFFF"/>
            <w:noWrap/>
            <w:vAlign w:val="center"/>
            <w:hideMark/>
          </w:tcPr>
          <w:p w14:paraId="134E23C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2016</w:t>
            </w:r>
          </w:p>
        </w:tc>
        <w:tc>
          <w:tcPr>
            <w:tcW w:w="296" w:type="pct"/>
            <w:tcBorders>
              <w:top w:val="nil"/>
              <w:left w:val="single" w:sz="8" w:space="0" w:color="auto"/>
              <w:bottom w:val="nil"/>
              <w:right w:val="nil"/>
            </w:tcBorders>
            <w:shd w:val="clear" w:color="000000" w:fill="FFFFFF"/>
            <w:noWrap/>
            <w:vAlign w:val="center"/>
            <w:hideMark/>
          </w:tcPr>
          <w:p w14:paraId="37BE458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453,060</w:t>
            </w:r>
          </w:p>
        </w:tc>
        <w:tc>
          <w:tcPr>
            <w:tcW w:w="568" w:type="pct"/>
            <w:tcBorders>
              <w:top w:val="nil"/>
              <w:left w:val="nil"/>
              <w:bottom w:val="nil"/>
              <w:right w:val="nil"/>
            </w:tcBorders>
            <w:shd w:val="clear" w:color="000000" w:fill="FFFFFF"/>
            <w:noWrap/>
            <w:vAlign w:val="center"/>
            <w:hideMark/>
          </w:tcPr>
          <w:p w14:paraId="197D4E0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726B55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6759.1</w:t>
            </w:r>
          </w:p>
        </w:tc>
        <w:tc>
          <w:tcPr>
            <w:tcW w:w="187" w:type="pct"/>
            <w:tcBorders>
              <w:top w:val="nil"/>
              <w:left w:val="nil"/>
              <w:bottom w:val="nil"/>
              <w:right w:val="nil"/>
            </w:tcBorders>
            <w:shd w:val="clear" w:color="000000" w:fill="FFFFFF"/>
            <w:noWrap/>
            <w:vAlign w:val="center"/>
            <w:hideMark/>
          </w:tcPr>
          <w:p w14:paraId="2308765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0.15</w:t>
            </w:r>
          </w:p>
        </w:tc>
        <w:tc>
          <w:tcPr>
            <w:tcW w:w="677" w:type="pct"/>
            <w:tcBorders>
              <w:top w:val="nil"/>
              <w:left w:val="nil"/>
              <w:bottom w:val="nil"/>
              <w:right w:val="nil"/>
            </w:tcBorders>
            <w:shd w:val="clear" w:color="000000" w:fill="FFFFFF"/>
            <w:noWrap/>
            <w:vAlign w:val="center"/>
            <w:hideMark/>
          </w:tcPr>
          <w:p w14:paraId="16AFF0D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446,300</w:t>
            </w:r>
          </w:p>
        </w:tc>
        <w:tc>
          <w:tcPr>
            <w:tcW w:w="187" w:type="pct"/>
            <w:tcBorders>
              <w:top w:val="nil"/>
              <w:left w:val="nil"/>
              <w:bottom w:val="nil"/>
              <w:right w:val="nil"/>
            </w:tcBorders>
            <w:shd w:val="clear" w:color="000000" w:fill="FFFFFF"/>
            <w:noWrap/>
            <w:vAlign w:val="center"/>
            <w:hideMark/>
          </w:tcPr>
          <w:p w14:paraId="76B76C20"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75BC09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433,469</w:t>
            </w:r>
          </w:p>
        </w:tc>
        <w:tc>
          <w:tcPr>
            <w:tcW w:w="187" w:type="pct"/>
            <w:tcBorders>
              <w:top w:val="nil"/>
              <w:left w:val="nil"/>
              <w:bottom w:val="nil"/>
              <w:right w:val="nil"/>
            </w:tcBorders>
            <w:shd w:val="clear" w:color="000000" w:fill="FFFFFF"/>
            <w:noWrap/>
            <w:vAlign w:val="center"/>
            <w:hideMark/>
          </w:tcPr>
          <w:p w14:paraId="49CFDE6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0.07</w:t>
            </w:r>
          </w:p>
        </w:tc>
        <w:tc>
          <w:tcPr>
            <w:tcW w:w="677" w:type="pct"/>
            <w:tcBorders>
              <w:top w:val="nil"/>
              <w:left w:val="nil"/>
              <w:bottom w:val="nil"/>
              <w:right w:val="nil"/>
            </w:tcBorders>
            <w:shd w:val="clear" w:color="000000" w:fill="FFFFFF"/>
            <w:noWrap/>
            <w:vAlign w:val="center"/>
            <w:hideMark/>
          </w:tcPr>
          <w:p w14:paraId="4693D76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12,831</w:t>
            </w:r>
          </w:p>
        </w:tc>
        <w:tc>
          <w:tcPr>
            <w:tcW w:w="187" w:type="pct"/>
            <w:tcBorders>
              <w:top w:val="nil"/>
              <w:left w:val="nil"/>
              <w:bottom w:val="nil"/>
              <w:right w:val="nil"/>
            </w:tcBorders>
            <w:shd w:val="clear" w:color="000000" w:fill="FFFFFF"/>
            <w:noWrap/>
            <w:vAlign w:val="center"/>
            <w:hideMark/>
          </w:tcPr>
          <w:p w14:paraId="30BC71C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0.24</w:t>
            </w:r>
          </w:p>
        </w:tc>
        <w:tc>
          <w:tcPr>
            <w:tcW w:w="339" w:type="pct"/>
            <w:tcBorders>
              <w:top w:val="nil"/>
              <w:left w:val="nil"/>
              <w:bottom w:val="nil"/>
              <w:right w:val="nil"/>
            </w:tcBorders>
            <w:shd w:val="clear" w:color="000000" w:fill="FFFFFF"/>
            <w:noWrap/>
            <w:vAlign w:val="center"/>
            <w:hideMark/>
          </w:tcPr>
          <w:p w14:paraId="4865987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4.46</w:t>
            </w:r>
          </w:p>
        </w:tc>
      </w:tr>
      <w:tr w:rsidR="00086B07" w:rsidRPr="00086B07" w14:paraId="34CDDD21" w14:textId="77777777" w:rsidTr="00086B07">
        <w:trPr>
          <w:trHeight w:val="20"/>
        </w:trPr>
        <w:tc>
          <w:tcPr>
            <w:tcW w:w="339" w:type="pct"/>
            <w:tcBorders>
              <w:top w:val="nil"/>
              <w:left w:val="nil"/>
              <w:bottom w:val="nil"/>
              <w:right w:val="nil"/>
            </w:tcBorders>
            <w:shd w:val="clear" w:color="000000" w:fill="FFFFFF"/>
            <w:noWrap/>
            <w:vAlign w:val="center"/>
            <w:hideMark/>
          </w:tcPr>
          <w:p w14:paraId="41D2AA3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2017</w:t>
            </w:r>
          </w:p>
        </w:tc>
        <w:tc>
          <w:tcPr>
            <w:tcW w:w="296" w:type="pct"/>
            <w:tcBorders>
              <w:top w:val="nil"/>
              <w:left w:val="single" w:sz="8" w:space="0" w:color="auto"/>
              <w:bottom w:val="nil"/>
              <w:right w:val="nil"/>
            </w:tcBorders>
            <w:shd w:val="clear" w:color="000000" w:fill="FFFFFF"/>
            <w:noWrap/>
            <w:vAlign w:val="center"/>
            <w:hideMark/>
          </w:tcPr>
          <w:p w14:paraId="49D9D0EF"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549,717</w:t>
            </w:r>
          </w:p>
        </w:tc>
        <w:tc>
          <w:tcPr>
            <w:tcW w:w="568" w:type="pct"/>
            <w:tcBorders>
              <w:top w:val="nil"/>
              <w:left w:val="nil"/>
              <w:bottom w:val="nil"/>
              <w:right w:val="nil"/>
            </w:tcBorders>
            <w:shd w:val="clear" w:color="000000" w:fill="FFFFFF"/>
            <w:noWrap/>
            <w:vAlign w:val="center"/>
            <w:hideMark/>
          </w:tcPr>
          <w:p w14:paraId="4431347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EB5C82A"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nil"/>
              <w:right w:val="nil"/>
            </w:tcBorders>
            <w:shd w:val="clear" w:color="000000" w:fill="FFFFFF"/>
            <w:noWrap/>
            <w:vAlign w:val="center"/>
            <w:hideMark/>
          </w:tcPr>
          <w:p w14:paraId="0ECCC96E"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nil"/>
              <w:right w:val="nil"/>
            </w:tcBorders>
            <w:shd w:val="clear" w:color="000000" w:fill="FFFFFF"/>
            <w:noWrap/>
            <w:vAlign w:val="center"/>
            <w:hideMark/>
          </w:tcPr>
          <w:p w14:paraId="6158301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540,567</w:t>
            </w:r>
          </w:p>
        </w:tc>
        <w:tc>
          <w:tcPr>
            <w:tcW w:w="187" w:type="pct"/>
            <w:tcBorders>
              <w:top w:val="nil"/>
              <w:left w:val="nil"/>
              <w:bottom w:val="nil"/>
              <w:right w:val="nil"/>
            </w:tcBorders>
            <w:shd w:val="clear" w:color="000000" w:fill="FFFFFF"/>
            <w:noWrap/>
            <w:vAlign w:val="center"/>
            <w:hideMark/>
          </w:tcPr>
          <w:p w14:paraId="0F39C5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36686B2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531,291</w:t>
            </w:r>
          </w:p>
        </w:tc>
        <w:tc>
          <w:tcPr>
            <w:tcW w:w="187" w:type="pct"/>
            <w:tcBorders>
              <w:top w:val="nil"/>
              <w:left w:val="nil"/>
              <w:bottom w:val="nil"/>
              <w:right w:val="nil"/>
            </w:tcBorders>
            <w:shd w:val="clear" w:color="000000" w:fill="FFFFFF"/>
            <w:noWrap/>
            <w:vAlign w:val="center"/>
            <w:hideMark/>
          </w:tcPr>
          <w:p w14:paraId="5EE3960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BFF62BB"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9,275</w:t>
            </w:r>
          </w:p>
        </w:tc>
        <w:tc>
          <w:tcPr>
            <w:tcW w:w="187" w:type="pct"/>
            <w:tcBorders>
              <w:top w:val="nil"/>
              <w:left w:val="nil"/>
              <w:bottom w:val="nil"/>
              <w:right w:val="nil"/>
            </w:tcBorders>
            <w:shd w:val="clear" w:color="000000" w:fill="FFFFFF"/>
            <w:noWrap/>
            <w:vAlign w:val="center"/>
            <w:hideMark/>
          </w:tcPr>
          <w:p w14:paraId="6F7B981E"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0.23</w:t>
            </w:r>
          </w:p>
        </w:tc>
        <w:tc>
          <w:tcPr>
            <w:tcW w:w="339" w:type="pct"/>
            <w:tcBorders>
              <w:top w:val="nil"/>
              <w:left w:val="nil"/>
              <w:bottom w:val="nil"/>
              <w:right w:val="nil"/>
            </w:tcBorders>
            <w:shd w:val="clear" w:color="000000" w:fill="FFFFFF"/>
            <w:noWrap/>
            <w:vAlign w:val="center"/>
            <w:hideMark/>
          </w:tcPr>
          <w:p w14:paraId="73879E3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2.83</w:t>
            </w:r>
          </w:p>
        </w:tc>
      </w:tr>
      <w:tr w:rsidR="00086B07" w:rsidRPr="00086B07" w14:paraId="62D0236F" w14:textId="77777777" w:rsidTr="00086B07">
        <w:trPr>
          <w:trHeight w:val="20"/>
        </w:trPr>
        <w:tc>
          <w:tcPr>
            <w:tcW w:w="339" w:type="pct"/>
            <w:tcBorders>
              <w:top w:val="nil"/>
              <w:left w:val="nil"/>
              <w:bottom w:val="nil"/>
              <w:right w:val="nil"/>
            </w:tcBorders>
            <w:shd w:val="clear" w:color="000000" w:fill="FFFFFF"/>
            <w:noWrap/>
            <w:vAlign w:val="center"/>
            <w:hideMark/>
          </w:tcPr>
          <w:p w14:paraId="58A90E8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2018</w:t>
            </w:r>
          </w:p>
        </w:tc>
        <w:tc>
          <w:tcPr>
            <w:tcW w:w="296" w:type="pct"/>
            <w:tcBorders>
              <w:top w:val="nil"/>
              <w:left w:val="single" w:sz="8" w:space="0" w:color="auto"/>
              <w:bottom w:val="nil"/>
              <w:right w:val="nil"/>
            </w:tcBorders>
            <w:shd w:val="clear" w:color="000000" w:fill="FFFFFF"/>
            <w:noWrap/>
            <w:vAlign w:val="center"/>
            <w:hideMark/>
          </w:tcPr>
          <w:p w14:paraId="689F658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495,345</w:t>
            </w:r>
          </w:p>
        </w:tc>
        <w:tc>
          <w:tcPr>
            <w:tcW w:w="568" w:type="pct"/>
            <w:tcBorders>
              <w:top w:val="nil"/>
              <w:left w:val="nil"/>
              <w:bottom w:val="nil"/>
              <w:right w:val="nil"/>
            </w:tcBorders>
            <w:shd w:val="clear" w:color="000000" w:fill="FFFFFF"/>
            <w:noWrap/>
            <w:vAlign w:val="center"/>
            <w:hideMark/>
          </w:tcPr>
          <w:p w14:paraId="4607AC8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2F71F2B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6930</w:t>
            </w:r>
          </w:p>
        </w:tc>
        <w:tc>
          <w:tcPr>
            <w:tcW w:w="187" w:type="pct"/>
            <w:tcBorders>
              <w:top w:val="nil"/>
              <w:left w:val="nil"/>
              <w:bottom w:val="nil"/>
              <w:right w:val="nil"/>
            </w:tcBorders>
            <w:shd w:val="clear" w:color="000000" w:fill="FFFFFF"/>
            <w:noWrap/>
            <w:vAlign w:val="center"/>
            <w:hideMark/>
          </w:tcPr>
          <w:p w14:paraId="4178F0C8"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0.12</w:t>
            </w:r>
          </w:p>
        </w:tc>
        <w:tc>
          <w:tcPr>
            <w:tcW w:w="677" w:type="pct"/>
            <w:tcBorders>
              <w:top w:val="nil"/>
              <w:left w:val="nil"/>
              <w:bottom w:val="nil"/>
              <w:right w:val="nil"/>
            </w:tcBorders>
            <w:shd w:val="clear" w:color="000000" w:fill="FFFFFF"/>
            <w:noWrap/>
            <w:vAlign w:val="center"/>
            <w:hideMark/>
          </w:tcPr>
          <w:p w14:paraId="57B9F92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488,415</w:t>
            </w:r>
          </w:p>
        </w:tc>
        <w:tc>
          <w:tcPr>
            <w:tcW w:w="187" w:type="pct"/>
            <w:tcBorders>
              <w:top w:val="nil"/>
              <w:left w:val="nil"/>
              <w:bottom w:val="nil"/>
              <w:right w:val="nil"/>
            </w:tcBorders>
            <w:shd w:val="clear" w:color="000000" w:fill="FFFFFF"/>
            <w:noWrap/>
            <w:vAlign w:val="center"/>
            <w:hideMark/>
          </w:tcPr>
          <w:p w14:paraId="149743F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0A1791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484,890</w:t>
            </w:r>
          </w:p>
        </w:tc>
        <w:tc>
          <w:tcPr>
            <w:tcW w:w="187" w:type="pct"/>
            <w:tcBorders>
              <w:top w:val="nil"/>
              <w:left w:val="nil"/>
              <w:bottom w:val="nil"/>
              <w:right w:val="nil"/>
            </w:tcBorders>
            <w:shd w:val="clear" w:color="000000" w:fill="FFFFFF"/>
            <w:noWrap/>
            <w:vAlign w:val="center"/>
            <w:hideMark/>
          </w:tcPr>
          <w:p w14:paraId="452C56BC"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0.08</w:t>
            </w:r>
          </w:p>
        </w:tc>
        <w:tc>
          <w:tcPr>
            <w:tcW w:w="677" w:type="pct"/>
            <w:tcBorders>
              <w:top w:val="nil"/>
              <w:left w:val="nil"/>
              <w:bottom w:val="nil"/>
              <w:right w:val="nil"/>
            </w:tcBorders>
            <w:shd w:val="clear" w:color="000000" w:fill="FFFFFF"/>
            <w:noWrap/>
            <w:vAlign w:val="center"/>
            <w:hideMark/>
          </w:tcPr>
          <w:p w14:paraId="51084842"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3,524</w:t>
            </w:r>
          </w:p>
        </w:tc>
        <w:tc>
          <w:tcPr>
            <w:tcW w:w="187" w:type="pct"/>
            <w:tcBorders>
              <w:top w:val="nil"/>
              <w:left w:val="nil"/>
              <w:bottom w:val="nil"/>
              <w:right w:val="nil"/>
            </w:tcBorders>
            <w:shd w:val="clear" w:color="000000" w:fill="FFFFFF"/>
            <w:noWrap/>
            <w:vAlign w:val="center"/>
            <w:hideMark/>
          </w:tcPr>
          <w:p w14:paraId="45C8DD46"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0.16</w:t>
            </w:r>
          </w:p>
        </w:tc>
        <w:tc>
          <w:tcPr>
            <w:tcW w:w="339" w:type="pct"/>
            <w:tcBorders>
              <w:top w:val="nil"/>
              <w:left w:val="nil"/>
              <w:bottom w:val="nil"/>
              <w:right w:val="nil"/>
            </w:tcBorders>
            <w:shd w:val="clear" w:color="000000" w:fill="FFFFFF"/>
            <w:noWrap/>
            <w:vAlign w:val="center"/>
            <w:hideMark/>
          </w:tcPr>
          <w:p w14:paraId="45DDA35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4.26</w:t>
            </w:r>
          </w:p>
        </w:tc>
      </w:tr>
      <w:tr w:rsidR="00086B07" w:rsidRPr="00086B07" w14:paraId="07C4714C" w14:textId="77777777" w:rsidTr="00086B07">
        <w:trPr>
          <w:trHeight w:val="20"/>
        </w:trPr>
        <w:tc>
          <w:tcPr>
            <w:tcW w:w="339" w:type="pct"/>
            <w:tcBorders>
              <w:top w:val="nil"/>
              <w:left w:val="nil"/>
              <w:bottom w:val="single" w:sz="8" w:space="0" w:color="auto"/>
              <w:right w:val="nil"/>
            </w:tcBorders>
            <w:shd w:val="clear" w:color="000000" w:fill="FFFFFF"/>
            <w:noWrap/>
            <w:vAlign w:val="center"/>
            <w:hideMark/>
          </w:tcPr>
          <w:p w14:paraId="65EC4991"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2019</w:t>
            </w:r>
          </w:p>
        </w:tc>
        <w:tc>
          <w:tcPr>
            <w:tcW w:w="296" w:type="pct"/>
            <w:tcBorders>
              <w:top w:val="nil"/>
              <w:left w:val="single" w:sz="8" w:space="0" w:color="auto"/>
              <w:bottom w:val="single" w:sz="8" w:space="0" w:color="auto"/>
              <w:right w:val="nil"/>
            </w:tcBorders>
            <w:shd w:val="clear" w:color="000000" w:fill="FFFFFF"/>
            <w:noWrap/>
            <w:vAlign w:val="center"/>
            <w:hideMark/>
          </w:tcPr>
          <w:p w14:paraId="34CF1D43"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604,445</w:t>
            </w:r>
          </w:p>
        </w:tc>
        <w:tc>
          <w:tcPr>
            <w:tcW w:w="568" w:type="pct"/>
            <w:tcBorders>
              <w:top w:val="nil"/>
              <w:left w:val="nil"/>
              <w:bottom w:val="single" w:sz="8" w:space="0" w:color="auto"/>
              <w:right w:val="nil"/>
            </w:tcBorders>
            <w:shd w:val="clear" w:color="000000" w:fill="FFFFFF"/>
            <w:noWrap/>
            <w:vAlign w:val="center"/>
            <w:hideMark/>
          </w:tcPr>
          <w:p w14:paraId="08A2682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5982B80C"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187" w:type="pct"/>
            <w:tcBorders>
              <w:top w:val="nil"/>
              <w:left w:val="nil"/>
              <w:bottom w:val="single" w:sz="8" w:space="0" w:color="auto"/>
              <w:right w:val="nil"/>
            </w:tcBorders>
            <w:shd w:val="clear" w:color="000000" w:fill="FFFFFF"/>
            <w:noWrap/>
            <w:vAlign w:val="center"/>
            <w:hideMark/>
          </w:tcPr>
          <w:p w14:paraId="06DB8552" w14:textId="77777777" w:rsidR="00086B07" w:rsidRPr="00086B07" w:rsidRDefault="00086B07" w:rsidP="00086B07">
            <w:pPr>
              <w:spacing w:after="0"/>
              <w:rPr>
                <w:rFonts w:eastAsia="Times New Roman" w:cs="Times New Roman"/>
                <w:color w:val="000000"/>
                <w:sz w:val="18"/>
                <w:szCs w:val="18"/>
              </w:rPr>
            </w:pPr>
            <w:r w:rsidRPr="00086B07">
              <w:rPr>
                <w:rFonts w:eastAsia="Times New Roman" w:cs="Times New Roman"/>
                <w:color w:val="000000"/>
                <w:sz w:val="18"/>
                <w:szCs w:val="18"/>
              </w:rPr>
              <w:t xml:space="preserve"> </w:t>
            </w:r>
          </w:p>
        </w:tc>
        <w:tc>
          <w:tcPr>
            <w:tcW w:w="677" w:type="pct"/>
            <w:tcBorders>
              <w:top w:val="nil"/>
              <w:left w:val="nil"/>
              <w:bottom w:val="single" w:sz="8" w:space="0" w:color="auto"/>
              <w:right w:val="nil"/>
            </w:tcBorders>
            <w:shd w:val="clear" w:color="000000" w:fill="FFFFFF"/>
            <w:noWrap/>
            <w:vAlign w:val="center"/>
            <w:hideMark/>
          </w:tcPr>
          <w:p w14:paraId="2E964FEA"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594,348</w:t>
            </w:r>
          </w:p>
        </w:tc>
        <w:tc>
          <w:tcPr>
            <w:tcW w:w="187" w:type="pct"/>
            <w:tcBorders>
              <w:top w:val="nil"/>
              <w:left w:val="nil"/>
              <w:bottom w:val="single" w:sz="8" w:space="0" w:color="auto"/>
              <w:right w:val="nil"/>
            </w:tcBorders>
            <w:shd w:val="clear" w:color="000000" w:fill="FFFFFF"/>
            <w:noWrap/>
            <w:vAlign w:val="center"/>
            <w:hideMark/>
          </w:tcPr>
          <w:p w14:paraId="5784958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14694DDD"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592,257</w:t>
            </w:r>
          </w:p>
        </w:tc>
        <w:tc>
          <w:tcPr>
            <w:tcW w:w="187" w:type="pct"/>
            <w:tcBorders>
              <w:top w:val="nil"/>
              <w:left w:val="nil"/>
              <w:bottom w:val="single" w:sz="8" w:space="0" w:color="auto"/>
              <w:right w:val="nil"/>
            </w:tcBorders>
            <w:shd w:val="clear" w:color="000000" w:fill="FFFFFF"/>
            <w:noWrap/>
            <w:vAlign w:val="center"/>
            <w:hideMark/>
          </w:tcPr>
          <w:p w14:paraId="26DCC76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0.14</w:t>
            </w:r>
          </w:p>
        </w:tc>
        <w:tc>
          <w:tcPr>
            <w:tcW w:w="677" w:type="pct"/>
            <w:tcBorders>
              <w:top w:val="nil"/>
              <w:left w:val="nil"/>
              <w:bottom w:val="single" w:sz="8" w:space="0" w:color="auto"/>
              <w:right w:val="nil"/>
            </w:tcBorders>
            <w:shd w:val="clear" w:color="000000" w:fill="FFFFFF"/>
            <w:noWrap/>
            <w:vAlign w:val="center"/>
            <w:hideMark/>
          </w:tcPr>
          <w:p w14:paraId="7EDA1254"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2,092</w:t>
            </w:r>
          </w:p>
        </w:tc>
        <w:tc>
          <w:tcPr>
            <w:tcW w:w="187" w:type="pct"/>
            <w:tcBorders>
              <w:top w:val="nil"/>
              <w:left w:val="nil"/>
              <w:bottom w:val="single" w:sz="8" w:space="0" w:color="auto"/>
              <w:right w:val="nil"/>
            </w:tcBorders>
            <w:shd w:val="clear" w:color="000000" w:fill="FFFFFF"/>
            <w:noWrap/>
            <w:vAlign w:val="center"/>
            <w:hideMark/>
          </w:tcPr>
          <w:p w14:paraId="0EFE19E7"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0.33</w:t>
            </w:r>
          </w:p>
        </w:tc>
        <w:tc>
          <w:tcPr>
            <w:tcW w:w="339" w:type="pct"/>
            <w:tcBorders>
              <w:top w:val="nil"/>
              <w:left w:val="nil"/>
              <w:bottom w:val="single" w:sz="8" w:space="0" w:color="auto"/>
              <w:right w:val="nil"/>
            </w:tcBorders>
            <w:shd w:val="clear" w:color="000000" w:fill="FFFFFF"/>
            <w:noWrap/>
            <w:vAlign w:val="center"/>
            <w:hideMark/>
          </w:tcPr>
          <w:p w14:paraId="45347049" w14:textId="77777777" w:rsidR="00086B07" w:rsidRPr="00086B07" w:rsidRDefault="00086B07" w:rsidP="00086B07">
            <w:pPr>
              <w:spacing w:after="0"/>
              <w:jc w:val="right"/>
              <w:rPr>
                <w:rFonts w:eastAsia="Times New Roman" w:cs="Times New Roman"/>
                <w:color w:val="000000"/>
                <w:sz w:val="18"/>
                <w:szCs w:val="18"/>
              </w:rPr>
            </w:pPr>
            <w:r w:rsidRPr="00086B07">
              <w:rPr>
                <w:rFonts w:eastAsia="Times New Roman" w:cs="Times New Roman"/>
                <w:color w:val="000000"/>
                <w:sz w:val="18"/>
                <w:szCs w:val="18"/>
              </w:rPr>
              <w:t>4.53</w:t>
            </w:r>
          </w:p>
        </w:tc>
      </w:tr>
    </w:tbl>
    <w:p w14:paraId="694DCE3A" w14:textId="77777777" w:rsidR="00DF0A7E" w:rsidRDefault="00DF0A7E" w:rsidP="00DF0A7E"/>
    <w:p w14:paraId="30905468" w14:textId="77777777" w:rsidR="00B51E91" w:rsidRDefault="00B51E91">
      <w:pPr>
        <w:spacing w:after="160" w:line="259" w:lineRule="auto"/>
      </w:pPr>
      <w:r>
        <w:br w:type="page"/>
      </w:r>
    </w:p>
    <w:p w14:paraId="0F2EDBBA" w14:textId="1AAE6CCA" w:rsidR="00515474" w:rsidRPr="0087267B" w:rsidRDefault="00515474" w:rsidP="00DD6D62">
      <w:pPr>
        <w:pStyle w:val="SAFETableCaption"/>
      </w:pPr>
      <w:r w:rsidRPr="0087267B">
        <w:lastRenderedPageBreak/>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10</w:t>
      </w:r>
      <w:r w:rsidR="008226C8">
        <w:rPr>
          <w:noProof/>
        </w:rPr>
        <w:fldChar w:fldCharType="end"/>
      </w:r>
      <w:r w:rsidRPr="0087267B">
        <w:t>. EBS survey summary information for flathead sole only on sample sizes of length and age measurements and the number of hauls for which lengths and ages were collected.</w:t>
      </w:r>
    </w:p>
    <w:tbl>
      <w:tblPr>
        <w:tblW w:w="4873" w:type="pct"/>
        <w:tblLayout w:type="fixed"/>
        <w:tblLook w:val="04A0" w:firstRow="1" w:lastRow="0" w:firstColumn="1" w:lastColumn="0" w:noHBand="0" w:noVBand="1"/>
        <w:tblPrChange w:id="81" w:author="Ben.Williams" w:date="2020-11-02T17:51:00Z">
          <w:tblPr>
            <w:tblW w:w="4808" w:type="pct"/>
            <w:tblLayout w:type="fixed"/>
            <w:tblLook w:val="04A0" w:firstRow="1" w:lastRow="0" w:firstColumn="1" w:lastColumn="0" w:noHBand="0" w:noVBand="1"/>
          </w:tblPr>
        </w:tblPrChange>
      </w:tblPr>
      <w:tblGrid>
        <w:gridCol w:w="556"/>
        <w:gridCol w:w="618"/>
        <w:gridCol w:w="912"/>
        <w:gridCol w:w="770"/>
        <w:gridCol w:w="746"/>
        <w:gridCol w:w="810"/>
        <w:gridCol w:w="930"/>
        <w:gridCol w:w="722"/>
        <w:gridCol w:w="899"/>
        <w:gridCol w:w="722"/>
        <w:gridCol w:w="631"/>
        <w:gridCol w:w="806"/>
        <w:tblGridChange w:id="82">
          <w:tblGrid>
            <w:gridCol w:w="554"/>
            <w:gridCol w:w="2"/>
            <w:gridCol w:w="615"/>
            <w:gridCol w:w="3"/>
            <w:gridCol w:w="912"/>
            <w:gridCol w:w="770"/>
            <w:gridCol w:w="746"/>
            <w:gridCol w:w="687"/>
            <w:gridCol w:w="123"/>
            <w:gridCol w:w="930"/>
            <w:gridCol w:w="722"/>
            <w:gridCol w:w="899"/>
            <w:gridCol w:w="722"/>
            <w:gridCol w:w="631"/>
            <w:gridCol w:w="685"/>
            <w:gridCol w:w="121"/>
          </w:tblGrid>
        </w:tblGridChange>
      </w:tblGrid>
      <w:tr w:rsidR="00F12DB6" w:rsidRPr="00F12DB6" w14:paraId="6F094B57" w14:textId="77777777" w:rsidTr="001F35FF">
        <w:trPr>
          <w:trHeight w:val="20"/>
          <w:trPrChange w:id="83" w:author="Ben.Williams" w:date="2020-11-02T17:51:00Z">
            <w:trPr>
              <w:gridAfter w:val="0"/>
              <w:trHeight w:val="20"/>
            </w:trPr>
          </w:trPrChange>
        </w:trPr>
        <w:tc>
          <w:tcPr>
            <w:tcW w:w="304" w:type="pct"/>
            <w:tcBorders>
              <w:top w:val="nil"/>
              <w:left w:val="nil"/>
              <w:bottom w:val="nil"/>
              <w:right w:val="nil"/>
            </w:tcBorders>
            <w:shd w:val="clear" w:color="000000" w:fill="FFFFFF"/>
            <w:noWrap/>
            <w:vAlign w:val="center"/>
            <w:hideMark/>
            <w:tcPrChange w:id="84" w:author="Ben.Williams" w:date="2020-11-02T17:51:00Z">
              <w:tcPr>
                <w:tcW w:w="308" w:type="pct"/>
                <w:tcBorders>
                  <w:top w:val="nil"/>
                  <w:left w:val="nil"/>
                  <w:bottom w:val="nil"/>
                  <w:right w:val="nil"/>
                </w:tcBorders>
                <w:shd w:val="clear" w:color="000000" w:fill="FFFFFF"/>
                <w:noWrap/>
                <w:vAlign w:val="center"/>
                <w:hideMark/>
              </w:tcPr>
            </w:tcPrChange>
          </w:tcPr>
          <w:p w14:paraId="43F9115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338" w:type="pct"/>
            <w:tcBorders>
              <w:top w:val="nil"/>
              <w:left w:val="nil"/>
              <w:bottom w:val="nil"/>
              <w:right w:val="nil"/>
            </w:tcBorders>
            <w:shd w:val="clear" w:color="000000" w:fill="FFFFFF"/>
            <w:noWrap/>
            <w:vAlign w:val="center"/>
            <w:hideMark/>
            <w:tcPrChange w:id="85" w:author="Ben.Williams" w:date="2020-11-02T17:51:00Z">
              <w:tcPr>
                <w:tcW w:w="343" w:type="pct"/>
                <w:gridSpan w:val="2"/>
                <w:tcBorders>
                  <w:top w:val="nil"/>
                  <w:left w:val="nil"/>
                  <w:bottom w:val="nil"/>
                  <w:right w:val="nil"/>
                </w:tcBorders>
                <w:shd w:val="clear" w:color="000000" w:fill="FFFFFF"/>
                <w:noWrap/>
                <w:vAlign w:val="center"/>
                <w:hideMark/>
              </w:tcPr>
            </w:tcPrChange>
          </w:tcPr>
          <w:p w14:paraId="451C42F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 </w:t>
            </w:r>
          </w:p>
        </w:tc>
        <w:tc>
          <w:tcPr>
            <w:tcW w:w="1775" w:type="pct"/>
            <w:gridSpan w:val="4"/>
            <w:tcBorders>
              <w:top w:val="single" w:sz="8" w:space="0" w:color="auto"/>
              <w:left w:val="nil"/>
              <w:bottom w:val="single" w:sz="8" w:space="0" w:color="auto"/>
              <w:right w:val="single" w:sz="8" w:space="0" w:color="000000"/>
            </w:tcBorders>
            <w:shd w:val="clear" w:color="000000" w:fill="FFFFFF"/>
            <w:noWrap/>
            <w:vAlign w:val="center"/>
            <w:hideMark/>
            <w:tcPrChange w:id="86" w:author="Ben.Williams" w:date="2020-11-02T17:51:00Z">
              <w:tcPr>
                <w:tcW w:w="1732" w:type="pct"/>
                <w:gridSpan w:val="5"/>
                <w:tcBorders>
                  <w:top w:val="single" w:sz="8" w:space="0" w:color="auto"/>
                  <w:left w:val="nil"/>
                  <w:bottom w:val="single" w:sz="8" w:space="0" w:color="auto"/>
                  <w:right w:val="single" w:sz="8" w:space="0" w:color="000000"/>
                </w:tcBorders>
                <w:shd w:val="clear" w:color="000000" w:fill="FFFFFF"/>
                <w:noWrap/>
                <w:vAlign w:val="center"/>
                <w:hideMark/>
              </w:tcPr>
            </w:tcPrChange>
          </w:tcPr>
          <w:p w14:paraId="68424603"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Size compositions</w:t>
            </w:r>
          </w:p>
        </w:tc>
        <w:tc>
          <w:tcPr>
            <w:tcW w:w="2583" w:type="pct"/>
            <w:gridSpan w:val="6"/>
            <w:tcBorders>
              <w:top w:val="single" w:sz="8" w:space="0" w:color="auto"/>
              <w:left w:val="nil"/>
              <w:bottom w:val="single" w:sz="8" w:space="0" w:color="auto"/>
              <w:right w:val="nil"/>
            </w:tcBorders>
            <w:shd w:val="clear" w:color="000000" w:fill="FFFFFF"/>
            <w:noWrap/>
            <w:vAlign w:val="center"/>
            <w:hideMark/>
            <w:tcPrChange w:id="87" w:author="Ben.Williams" w:date="2020-11-02T17:51:00Z">
              <w:tcPr>
                <w:tcW w:w="2617" w:type="pct"/>
                <w:gridSpan w:val="7"/>
                <w:tcBorders>
                  <w:top w:val="single" w:sz="8" w:space="0" w:color="auto"/>
                  <w:left w:val="nil"/>
                  <w:bottom w:val="single" w:sz="8" w:space="0" w:color="auto"/>
                  <w:right w:val="nil"/>
                </w:tcBorders>
                <w:shd w:val="clear" w:color="000000" w:fill="FFFFFF"/>
                <w:noWrap/>
                <w:vAlign w:val="center"/>
                <w:hideMark/>
              </w:tcPr>
            </w:tcPrChange>
          </w:tcPr>
          <w:p w14:paraId="5184CF15"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Age compositions</w:t>
            </w:r>
          </w:p>
        </w:tc>
      </w:tr>
      <w:tr w:rsidR="00FD4E2C" w:rsidRPr="00F12DB6" w14:paraId="79ABBE02" w14:textId="77777777" w:rsidTr="001F35FF">
        <w:trPr>
          <w:trHeight w:val="20"/>
        </w:trPr>
        <w:tc>
          <w:tcPr>
            <w:tcW w:w="304" w:type="pct"/>
            <w:tcBorders>
              <w:top w:val="single" w:sz="8" w:space="0" w:color="auto"/>
              <w:left w:val="nil"/>
              <w:bottom w:val="single" w:sz="8" w:space="0" w:color="auto"/>
              <w:right w:val="nil"/>
            </w:tcBorders>
            <w:shd w:val="clear" w:color="000000" w:fill="FFFFFF"/>
            <w:vAlign w:val="center"/>
            <w:hideMark/>
          </w:tcPr>
          <w:p w14:paraId="529C4C54" w14:textId="77777777" w:rsidR="00F12DB6" w:rsidRPr="00F12DB6" w:rsidRDefault="00F12DB6" w:rsidP="00F12DB6">
            <w:pPr>
              <w:spacing w:after="0"/>
              <w:jc w:val="center"/>
              <w:rPr>
                <w:rFonts w:eastAsia="Times New Roman" w:cs="Times New Roman"/>
                <w:b/>
                <w:bCs/>
                <w:color w:val="000000"/>
                <w:sz w:val="16"/>
                <w:szCs w:val="16"/>
              </w:rPr>
            </w:pPr>
            <w:r w:rsidRPr="00F12DB6">
              <w:rPr>
                <w:rFonts w:eastAsia="Times New Roman" w:cs="Times New Roman"/>
                <w:b/>
                <w:bCs/>
                <w:color w:val="000000"/>
                <w:sz w:val="16"/>
                <w:szCs w:val="16"/>
              </w:rPr>
              <w:t>Year</w:t>
            </w:r>
          </w:p>
        </w:tc>
        <w:tc>
          <w:tcPr>
            <w:tcW w:w="338" w:type="pct"/>
            <w:tcBorders>
              <w:top w:val="single" w:sz="8" w:space="0" w:color="auto"/>
              <w:left w:val="nil"/>
              <w:bottom w:val="single" w:sz="8" w:space="0" w:color="auto"/>
              <w:right w:val="nil"/>
            </w:tcBorders>
            <w:shd w:val="clear" w:color="000000" w:fill="FFFFFF"/>
            <w:vAlign w:val="center"/>
            <w:hideMark/>
          </w:tcPr>
          <w:p w14:paraId="512918F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Hauls</w:t>
            </w:r>
          </w:p>
        </w:tc>
        <w:tc>
          <w:tcPr>
            <w:tcW w:w="500" w:type="pct"/>
            <w:tcBorders>
              <w:top w:val="nil"/>
              <w:left w:val="nil"/>
              <w:bottom w:val="single" w:sz="8" w:space="0" w:color="auto"/>
              <w:right w:val="nil"/>
            </w:tcBorders>
            <w:shd w:val="clear" w:color="000000" w:fill="FFFFFF"/>
            <w:vAlign w:val="center"/>
            <w:hideMark/>
          </w:tcPr>
          <w:p w14:paraId="30AEBB0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Lengths</w:t>
            </w:r>
          </w:p>
        </w:tc>
        <w:tc>
          <w:tcPr>
            <w:tcW w:w="422" w:type="pct"/>
            <w:tcBorders>
              <w:top w:val="nil"/>
              <w:left w:val="nil"/>
              <w:bottom w:val="single" w:sz="8" w:space="0" w:color="auto"/>
              <w:right w:val="nil"/>
            </w:tcBorders>
            <w:shd w:val="clear" w:color="000000" w:fill="FFFFFF"/>
            <w:vAlign w:val="center"/>
            <w:hideMark/>
          </w:tcPr>
          <w:p w14:paraId="3A48ECF5"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Lengths</w:t>
            </w:r>
          </w:p>
        </w:tc>
        <w:tc>
          <w:tcPr>
            <w:tcW w:w="409" w:type="pct"/>
            <w:tcBorders>
              <w:top w:val="nil"/>
              <w:left w:val="nil"/>
              <w:bottom w:val="single" w:sz="8" w:space="0" w:color="auto"/>
              <w:right w:val="nil"/>
            </w:tcBorders>
            <w:shd w:val="clear" w:color="000000" w:fill="FFFFFF"/>
            <w:vAlign w:val="center"/>
            <w:hideMark/>
          </w:tcPr>
          <w:p w14:paraId="1AB73372"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4" w:type="pct"/>
            <w:tcBorders>
              <w:top w:val="nil"/>
              <w:left w:val="nil"/>
              <w:bottom w:val="single" w:sz="8" w:space="0" w:color="auto"/>
              <w:right w:val="nil"/>
            </w:tcBorders>
            <w:shd w:val="clear" w:color="000000" w:fill="FFFFFF"/>
            <w:vAlign w:val="center"/>
            <w:hideMark/>
          </w:tcPr>
          <w:p w14:paraId="013D57FC"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c>
          <w:tcPr>
            <w:tcW w:w="510" w:type="pct"/>
            <w:tcBorders>
              <w:top w:val="nil"/>
              <w:left w:val="single" w:sz="8" w:space="0" w:color="auto"/>
              <w:bottom w:val="single" w:sz="8" w:space="0" w:color="auto"/>
              <w:right w:val="nil"/>
            </w:tcBorders>
            <w:shd w:val="clear" w:color="000000" w:fill="FFFFFF"/>
            <w:vAlign w:val="center"/>
            <w:hideMark/>
          </w:tcPr>
          <w:p w14:paraId="29652189"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Otoliths</w:t>
            </w:r>
          </w:p>
        </w:tc>
        <w:tc>
          <w:tcPr>
            <w:tcW w:w="396" w:type="pct"/>
            <w:tcBorders>
              <w:top w:val="nil"/>
              <w:left w:val="nil"/>
              <w:bottom w:val="single" w:sz="8" w:space="0" w:color="auto"/>
              <w:right w:val="nil"/>
            </w:tcBorders>
            <w:shd w:val="clear" w:color="000000" w:fill="FFFFFF"/>
            <w:vAlign w:val="center"/>
            <w:hideMark/>
          </w:tcPr>
          <w:p w14:paraId="27C4471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Hauls with Ages</w:t>
            </w:r>
          </w:p>
        </w:tc>
        <w:tc>
          <w:tcPr>
            <w:tcW w:w="493" w:type="pct"/>
            <w:tcBorders>
              <w:top w:val="nil"/>
              <w:left w:val="nil"/>
              <w:bottom w:val="single" w:sz="8" w:space="0" w:color="auto"/>
              <w:right w:val="nil"/>
            </w:tcBorders>
            <w:shd w:val="clear" w:color="000000" w:fill="FFFFFF"/>
            <w:vAlign w:val="center"/>
            <w:hideMark/>
          </w:tcPr>
          <w:p w14:paraId="2FE7CC74"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Otoliths Collected</w:t>
            </w:r>
          </w:p>
        </w:tc>
        <w:tc>
          <w:tcPr>
            <w:tcW w:w="396" w:type="pct"/>
            <w:tcBorders>
              <w:top w:val="nil"/>
              <w:left w:val="nil"/>
              <w:bottom w:val="single" w:sz="8" w:space="0" w:color="auto"/>
              <w:right w:val="nil"/>
            </w:tcBorders>
            <w:shd w:val="clear" w:color="000000" w:fill="FFFFFF"/>
            <w:vAlign w:val="center"/>
            <w:hideMark/>
          </w:tcPr>
          <w:p w14:paraId="6A9B5BD6"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Total Ages</w:t>
            </w:r>
          </w:p>
        </w:tc>
        <w:tc>
          <w:tcPr>
            <w:tcW w:w="346" w:type="pct"/>
            <w:tcBorders>
              <w:top w:val="nil"/>
              <w:left w:val="nil"/>
              <w:bottom w:val="single" w:sz="8" w:space="0" w:color="auto"/>
              <w:right w:val="nil"/>
            </w:tcBorders>
            <w:shd w:val="clear" w:color="000000" w:fill="FFFFFF"/>
            <w:vAlign w:val="center"/>
            <w:hideMark/>
          </w:tcPr>
          <w:p w14:paraId="651F1331"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Males</w:t>
            </w:r>
          </w:p>
        </w:tc>
        <w:tc>
          <w:tcPr>
            <w:tcW w:w="441" w:type="pct"/>
            <w:tcBorders>
              <w:top w:val="nil"/>
              <w:left w:val="nil"/>
              <w:bottom w:val="single" w:sz="8" w:space="0" w:color="auto"/>
              <w:right w:val="nil"/>
            </w:tcBorders>
            <w:shd w:val="clear" w:color="000000" w:fill="FFFFFF"/>
            <w:vAlign w:val="center"/>
            <w:hideMark/>
          </w:tcPr>
          <w:p w14:paraId="74303D47" w14:textId="77777777" w:rsidR="00F12DB6" w:rsidRPr="00F12DB6" w:rsidRDefault="00F12DB6" w:rsidP="00F12DB6">
            <w:pPr>
              <w:spacing w:after="0"/>
              <w:jc w:val="right"/>
              <w:rPr>
                <w:rFonts w:eastAsia="Times New Roman" w:cs="Times New Roman"/>
                <w:b/>
                <w:bCs/>
                <w:color w:val="000000"/>
                <w:sz w:val="16"/>
                <w:szCs w:val="16"/>
              </w:rPr>
            </w:pPr>
            <w:r w:rsidRPr="00F12DB6">
              <w:rPr>
                <w:rFonts w:eastAsia="Times New Roman" w:cs="Times New Roman"/>
                <w:b/>
                <w:bCs/>
                <w:color w:val="000000"/>
                <w:sz w:val="16"/>
                <w:szCs w:val="16"/>
              </w:rPr>
              <w:t>Females</w:t>
            </w:r>
          </w:p>
        </w:tc>
      </w:tr>
      <w:tr w:rsidR="00FD4E2C" w:rsidRPr="00F12DB6" w14:paraId="0A9A7FCA" w14:textId="77777777" w:rsidTr="001F35FF">
        <w:trPr>
          <w:trHeight w:val="20"/>
        </w:trPr>
        <w:tc>
          <w:tcPr>
            <w:tcW w:w="304" w:type="pct"/>
            <w:tcBorders>
              <w:top w:val="nil"/>
              <w:left w:val="nil"/>
              <w:bottom w:val="nil"/>
              <w:right w:val="nil"/>
            </w:tcBorders>
            <w:shd w:val="clear" w:color="000000" w:fill="FFFFFF"/>
            <w:noWrap/>
            <w:vAlign w:val="center"/>
            <w:hideMark/>
          </w:tcPr>
          <w:p w14:paraId="4CA53E4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1982</w:t>
            </w:r>
          </w:p>
        </w:tc>
        <w:tc>
          <w:tcPr>
            <w:tcW w:w="338" w:type="pct"/>
            <w:tcBorders>
              <w:top w:val="nil"/>
              <w:left w:val="nil"/>
              <w:bottom w:val="nil"/>
              <w:right w:val="nil"/>
            </w:tcBorders>
            <w:shd w:val="clear" w:color="000000" w:fill="FFFFFF"/>
            <w:noWrap/>
            <w:vAlign w:val="center"/>
            <w:hideMark/>
          </w:tcPr>
          <w:p w14:paraId="7A51E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329</w:t>
            </w:r>
          </w:p>
        </w:tc>
        <w:tc>
          <w:tcPr>
            <w:tcW w:w="500" w:type="pct"/>
            <w:tcBorders>
              <w:top w:val="nil"/>
              <w:left w:val="nil"/>
              <w:bottom w:val="nil"/>
              <w:right w:val="nil"/>
            </w:tcBorders>
            <w:shd w:val="clear" w:color="000000" w:fill="FFFFFF"/>
            <w:noWrap/>
            <w:vAlign w:val="center"/>
            <w:hideMark/>
          </w:tcPr>
          <w:p w14:paraId="338715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108</w:t>
            </w:r>
          </w:p>
        </w:tc>
        <w:tc>
          <w:tcPr>
            <w:tcW w:w="422" w:type="pct"/>
            <w:tcBorders>
              <w:top w:val="nil"/>
              <w:left w:val="nil"/>
              <w:bottom w:val="nil"/>
              <w:right w:val="nil"/>
            </w:tcBorders>
            <w:shd w:val="clear" w:color="000000" w:fill="FFFFFF"/>
            <w:noWrap/>
            <w:vAlign w:val="center"/>
            <w:hideMark/>
          </w:tcPr>
          <w:p w14:paraId="605BBC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11,029</w:t>
            </w:r>
          </w:p>
        </w:tc>
        <w:tc>
          <w:tcPr>
            <w:tcW w:w="409" w:type="pct"/>
            <w:tcBorders>
              <w:top w:val="nil"/>
              <w:left w:val="nil"/>
              <w:bottom w:val="nil"/>
              <w:right w:val="nil"/>
            </w:tcBorders>
            <w:shd w:val="clear" w:color="000000" w:fill="FFFFFF"/>
            <w:noWrap/>
            <w:vAlign w:val="center"/>
            <w:hideMark/>
          </w:tcPr>
          <w:p w14:paraId="3A54A3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5,094</w:t>
            </w:r>
          </w:p>
        </w:tc>
        <w:tc>
          <w:tcPr>
            <w:tcW w:w="444" w:type="pct"/>
            <w:tcBorders>
              <w:top w:val="nil"/>
              <w:left w:val="nil"/>
              <w:bottom w:val="nil"/>
              <w:right w:val="nil"/>
            </w:tcBorders>
            <w:shd w:val="clear" w:color="000000" w:fill="FFFFFF"/>
            <w:noWrap/>
            <w:vAlign w:val="center"/>
            <w:hideMark/>
          </w:tcPr>
          <w:p w14:paraId="5C020C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4,942</w:t>
            </w:r>
          </w:p>
        </w:tc>
        <w:tc>
          <w:tcPr>
            <w:tcW w:w="510" w:type="pct"/>
            <w:tcBorders>
              <w:top w:val="nil"/>
              <w:left w:val="single" w:sz="8" w:space="0" w:color="auto"/>
              <w:bottom w:val="nil"/>
              <w:right w:val="nil"/>
            </w:tcBorders>
            <w:shd w:val="clear" w:color="000000" w:fill="FFFFFF"/>
            <w:noWrap/>
            <w:vAlign w:val="center"/>
            <w:hideMark/>
          </w:tcPr>
          <w:p w14:paraId="559F3A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396" w:type="pct"/>
            <w:tcBorders>
              <w:top w:val="nil"/>
              <w:left w:val="nil"/>
              <w:bottom w:val="nil"/>
              <w:right w:val="nil"/>
            </w:tcBorders>
            <w:shd w:val="clear" w:color="000000" w:fill="FFFFFF"/>
            <w:noWrap/>
            <w:vAlign w:val="center"/>
            <w:hideMark/>
          </w:tcPr>
          <w:p w14:paraId="58876D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w:t>
            </w:r>
          </w:p>
        </w:tc>
        <w:tc>
          <w:tcPr>
            <w:tcW w:w="493" w:type="pct"/>
            <w:tcBorders>
              <w:top w:val="nil"/>
              <w:left w:val="nil"/>
              <w:bottom w:val="nil"/>
              <w:right w:val="nil"/>
            </w:tcBorders>
            <w:shd w:val="clear" w:color="000000" w:fill="FFFFFF"/>
            <w:noWrap/>
            <w:vAlign w:val="center"/>
            <w:hideMark/>
          </w:tcPr>
          <w:p w14:paraId="5E6F2EA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96" w:type="pct"/>
            <w:tcBorders>
              <w:top w:val="nil"/>
              <w:left w:val="nil"/>
              <w:bottom w:val="nil"/>
              <w:right w:val="nil"/>
            </w:tcBorders>
            <w:shd w:val="clear" w:color="000000" w:fill="FFFFFF"/>
            <w:noWrap/>
            <w:vAlign w:val="center"/>
            <w:hideMark/>
          </w:tcPr>
          <w:p w14:paraId="6A5D15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390</w:t>
            </w:r>
          </w:p>
        </w:tc>
        <w:tc>
          <w:tcPr>
            <w:tcW w:w="346" w:type="pct"/>
            <w:tcBorders>
              <w:top w:val="nil"/>
              <w:left w:val="nil"/>
              <w:bottom w:val="nil"/>
              <w:right w:val="nil"/>
            </w:tcBorders>
            <w:shd w:val="clear" w:color="000000" w:fill="FFFFFF"/>
            <w:noWrap/>
            <w:vAlign w:val="center"/>
            <w:hideMark/>
          </w:tcPr>
          <w:p w14:paraId="101969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181</w:t>
            </w:r>
          </w:p>
        </w:tc>
        <w:tc>
          <w:tcPr>
            <w:tcW w:w="441" w:type="pct"/>
            <w:tcBorders>
              <w:top w:val="nil"/>
              <w:left w:val="nil"/>
              <w:bottom w:val="nil"/>
              <w:right w:val="nil"/>
            </w:tcBorders>
            <w:shd w:val="clear" w:color="000000" w:fill="FFFFFF"/>
            <w:noWrap/>
            <w:vAlign w:val="center"/>
            <w:hideMark/>
          </w:tcPr>
          <w:p w14:paraId="39E112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207</w:t>
            </w:r>
          </w:p>
        </w:tc>
      </w:tr>
      <w:tr w:rsidR="00FD4E2C" w:rsidRPr="00F12DB6" w14:paraId="1E3112B8" w14:textId="77777777" w:rsidTr="001F35FF">
        <w:trPr>
          <w:trHeight w:val="20"/>
        </w:trPr>
        <w:tc>
          <w:tcPr>
            <w:tcW w:w="304" w:type="pct"/>
            <w:tcBorders>
              <w:top w:val="nil"/>
              <w:left w:val="nil"/>
              <w:bottom w:val="nil"/>
              <w:right w:val="nil"/>
            </w:tcBorders>
            <w:shd w:val="clear" w:color="000000" w:fill="FFFFFF"/>
            <w:noWrap/>
            <w:vAlign w:val="center"/>
            <w:hideMark/>
          </w:tcPr>
          <w:p w14:paraId="642528E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1983</w:t>
            </w:r>
          </w:p>
        </w:tc>
        <w:tc>
          <w:tcPr>
            <w:tcW w:w="338" w:type="pct"/>
            <w:tcBorders>
              <w:top w:val="nil"/>
              <w:left w:val="nil"/>
              <w:bottom w:val="nil"/>
              <w:right w:val="nil"/>
            </w:tcBorders>
            <w:shd w:val="clear" w:color="000000" w:fill="FFFFFF"/>
            <w:noWrap/>
            <w:vAlign w:val="center"/>
            <w:hideMark/>
          </w:tcPr>
          <w:p w14:paraId="009EC21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6588D1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w:t>
            </w:r>
          </w:p>
        </w:tc>
        <w:tc>
          <w:tcPr>
            <w:tcW w:w="422" w:type="pct"/>
            <w:tcBorders>
              <w:top w:val="nil"/>
              <w:left w:val="nil"/>
              <w:bottom w:val="nil"/>
              <w:right w:val="nil"/>
            </w:tcBorders>
            <w:shd w:val="clear" w:color="000000" w:fill="FFFFFF"/>
            <w:noWrap/>
            <w:vAlign w:val="center"/>
            <w:hideMark/>
          </w:tcPr>
          <w:p w14:paraId="4CDD2A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15,727</w:t>
            </w:r>
          </w:p>
        </w:tc>
        <w:tc>
          <w:tcPr>
            <w:tcW w:w="409" w:type="pct"/>
            <w:tcBorders>
              <w:top w:val="nil"/>
              <w:left w:val="nil"/>
              <w:bottom w:val="nil"/>
              <w:right w:val="nil"/>
            </w:tcBorders>
            <w:shd w:val="clear" w:color="000000" w:fill="FFFFFF"/>
            <w:noWrap/>
            <w:vAlign w:val="center"/>
            <w:hideMark/>
          </w:tcPr>
          <w:p w14:paraId="5BA7FE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7,671</w:t>
            </w:r>
          </w:p>
        </w:tc>
        <w:tc>
          <w:tcPr>
            <w:tcW w:w="444" w:type="pct"/>
            <w:tcBorders>
              <w:top w:val="nil"/>
              <w:left w:val="nil"/>
              <w:bottom w:val="nil"/>
              <w:right w:val="nil"/>
            </w:tcBorders>
            <w:shd w:val="clear" w:color="000000" w:fill="FFFFFF"/>
            <w:noWrap/>
            <w:vAlign w:val="center"/>
            <w:hideMark/>
          </w:tcPr>
          <w:p w14:paraId="56ED95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7,480</w:t>
            </w:r>
          </w:p>
        </w:tc>
        <w:tc>
          <w:tcPr>
            <w:tcW w:w="510" w:type="pct"/>
            <w:tcBorders>
              <w:top w:val="nil"/>
              <w:left w:val="single" w:sz="8" w:space="0" w:color="auto"/>
              <w:bottom w:val="nil"/>
              <w:right w:val="nil"/>
            </w:tcBorders>
            <w:shd w:val="clear" w:color="000000" w:fill="FFFFFF"/>
            <w:noWrap/>
            <w:vAlign w:val="center"/>
            <w:hideMark/>
          </w:tcPr>
          <w:p w14:paraId="739164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BD7D2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1A3D2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54C166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1A814CA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D66DC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0051390" w14:textId="77777777" w:rsidTr="001F35FF">
        <w:trPr>
          <w:trHeight w:val="20"/>
        </w:trPr>
        <w:tc>
          <w:tcPr>
            <w:tcW w:w="304" w:type="pct"/>
            <w:tcBorders>
              <w:top w:val="nil"/>
              <w:left w:val="nil"/>
              <w:bottom w:val="nil"/>
              <w:right w:val="nil"/>
            </w:tcBorders>
            <w:shd w:val="clear" w:color="000000" w:fill="FFFFFF"/>
            <w:noWrap/>
            <w:vAlign w:val="center"/>
            <w:hideMark/>
          </w:tcPr>
          <w:p w14:paraId="5BA7CE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1984</w:t>
            </w:r>
          </w:p>
        </w:tc>
        <w:tc>
          <w:tcPr>
            <w:tcW w:w="338" w:type="pct"/>
            <w:tcBorders>
              <w:top w:val="nil"/>
              <w:left w:val="nil"/>
              <w:bottom w:val="nil"/>
              <w:right w:val="nil"/>
            </w:tcBorders>
            <w:shd w:val="clear" w:color="000000" w:fill="FFFFFF"/>
            <w:noWrap/>
            <w:vAlign w:val="center"/>
            <w:hideMark/>
          </w:tcPr>
          <w:p w14:paraId="4FAAAE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61F7B9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152</w:t>
            </w:r>
          </w:p>
        </w:tc>
        <w:tc>
          <w:tcPr>
            <w:tcW w:w="422" w:type="pct"/>
            <w:tcBorders>
              <w:top w:val="nil"/>
              <w:left w:val="nil"/>
              <w:bottom w:val="nil"/>
              <w:right w:val="nil"/>
            </w:tcBorders>
            <w:shd w:val="clear" w:color="000000" w:fill="FFFFFF"/>
            <w:noWrap/>
            <w:vAlign w:val="center"/>
            <w:hideMark/>
          </w:tcPr>
          <w:p w14:paraId="77A2D85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14,043</w:t>
            </w:r>
          </w:p>
        </w:tc>
        <w:tc>
          <w:tcPr>
            <w:tcW w:w="409" w:type="pct"/>
            <w:tcBorders>
              <w:top w:val="nil"/>
              <w:left w:val="nil"/>
              <w:bottom w:val="nil"/>
              <w:right w:val="nil"/>
            </w:tcBorders>
            <w:shd w:val="clear" w:color="000000" w:fill="FFFFFF"/>
            <w:noWrap/>
            <w:vAlign w:val="center"/>
            <w:hideMark/>
          </w:tcPr>
          <w:p w14:paraId="3D522EC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6,639</w:t>
            </w:r>
          </w:p>
        </w:tc>
        <w:tc>
          <w:tcPr>
            <w:tcW w:w="444" w:type="pct"/>
            <w:tcBorders>
              <w:top w:val="nil"/>
              <w:left w:val="nil"/>
              <w:bottom w:val="nil"/>
              <w:right w:val="nil"/>
            </w:tcBorders>
            <w:shd w:val="clear" w:color="000000" w:fill="FFFFFF"/>
            <w:noWrap/>
            <w:vAlign w:val="center"/>
            <w:hideMark/>
          </w:tcPr>
          <w:p w14:paraId="14D9C33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6,792</w:t>
            </w:r>
          </w:p>
        </w:tc>
        <w:tc>
          <w:tcPr>
            <w:tcW w:w="510" w:type="pct"/>
            <w:tcBorders>
              <w:top w:val="nil"/>
              <w:left w:val="single" w:sz="8" w:space="0" w:color="auto"/>
              <w:bottom w:val="nil"/>
              <w:right w:val="nil"/>
            </w:tcBorders>
            <w:shd w:val="clear" w:color="000000" w:fill="FFFFFF"/>
            <w:noWrap/>
            <w:vAlign w:val="center"/>
            <w:hideMark/>
          </w:tcPr>
          <w:p w14:paraId="0123DC6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396" w:type="pct"/>
            <w:tcBorders>
              <w:top w:val="nil"/>
              <w:left w:val="nil"/>
              <w:bottom w:val="nil"/>
              <w:right w:val="nil"/>
            </w:tcBorders>
            <w:shd w:val="clear" w:color="000000" w:fill="FFFFFF"/>
            <w:noWrap/>
            <w:vAlign w:val="center"/>
            <w:hideMark/>
          </w:tcPr>
          <w:p w14:paraId="57CBC5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3F72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569</w:t>
            </w:r>
          </w:p>
        </w:tc>
        <w:tc>
          <w:tcPr>
            <w:tcW w:w="396" w:type="pct"/>
            <w:tcBorders>
              <w:top w:val="nil"/>
              <w:left w:val="nil"/>
              <w:bottom w:val="nil"/>
              <w:right w:val="nil"/>
            </w:tcBorders>
            <w:shd w:val="clear" w:color="000000" w:fill="FFFFFF"/>
            <w:noWrap/>
            <w:vAlign w:val="center"/>
            <w:hideMark/>
          </w:tcPr>
          <w:p w14:paraId="2FCB7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B33497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9954F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9C86793" w14:textId="77777777" w:rsidTr="001F35FF">
        <w:trPr>
          <w:trHeight w:val="20"/>
        </w:trPr>
        <w:tc>
          <w:tcPr>
            <w:tcW w:w="304" w:type="pct"/>
            <w:tcBorders>
              <w:top w:val="nil"/>
              <w:left w:val="nil"/>
              <w:bottom w:val="nil"/>
              <w:right w:val="nil"/>
            </w:tcBorders>
            <w:shd w:val="clear" w:color="000000" w:fill="FFFFFF"/>
            <w:noWrap/>
            <w:vAlign w:val="center"/>
            <w:hideMark/>
          </w:tcPr>
          <w:p w14:paraId="7DCC3D3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1985</w:t>
            </w:r>
          </w:p>
        </w:tc>
        <w:tc>
          <w:tcPr>
            <w:tcW w:w="338" w:type="pct"/>
            <w:tcBorders>
              <w:top w:val="nil"/>
              <w:left w:val="nil"/>
              <w:bottom w:val="nil"/>
              <w:right w:val="nil"/>
            </w:tcBorders>
            <w:shd w:val="clear" w:color="000000" w:fill="FFFFFF"/>
            <w:noWrap/>
            <w:vAlign w:val="center"/>
            <w:hideMark/>
          </w:tcPr>
          <w:p w14:paraId="1F56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577C40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189</w:t>
            </w:r>
          </w:p>
        </w:tc>
        <w:tc>
          <w:tcPr>
            <w:tcW w:w="422" w:type="pct"/>
            <w:tcBorders>
              <w:top w:val="nil"/>
              <w:left w:val="nil"/>
              <w:bottom w:val="nil"/>
              <w:right w:val="nil"/>
            </w:tcBorders>
            <w:shd w:val="clear" w:color="000000" w:fill="FFFFFF"/>
            <w:noWrap/>
            <w:vAlign w:val="center"/>
            <w:hideMark/>
          </w:tcPr>
          <w:p w14:paraId="54C14C8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13,560</w:t>
            </w:r>
          </w:p>
        </w:tc>
        <w:tc>
          <w:tcPr>
            <w:tcW w:w="409" w:type="pct"/>
            <w:tcBorders>
              <w:top w:val="nil"/>
              <w:left w:val="nil"/>
              <w:bottom w:val="nil"/>
              <w:right w:val="nil"/>
            </w:tcBorders>
            <w:shd w:val="clear" w:color="000000" w:fill="FFFFFF"/>
            <w:noWrap/>
            <w:vAlign w:val="center"/>
            <w:hideMark/>
          </w:tcPr>
          <w:p w14:paraId="16A28FB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6,789</w:t>
            </w:r>
          </w:p>
        </w:tc>
        <w:tc>
          <w:tcPr>
            <w:tcW w:w="444" w:type="pct"/>
            <w:tcBorders>
              <w:top w:val="nil"/>
              <w:left w:val="nil"/>
              <w:bottom w:val="nil"/>
              <w:right w:val="nil"/>
            </w:tcBorders>
            <w:shd w:val="clear" w:color="000000" w:fill="FFFFFF"/>
            <w:noWrap/>
            <w:vAlign w:val="center"/>
            <w:hideMark/>
          </w:tcPr>
          <w:p w14:paraId="75705F2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6,769</w:t>
            </w:r>
          </w:p>
        </w:tc>
        <w:tc>
          <w:tcPr>
            <w:tcW w:w="510" w:type="pct"/>
            <w:tcBorders>
              <w:top w:val="nil"/>
              <w:left w:val="single" w:sz="8" w:space="0" w:color="auto"/>
              <w:bottom w:val="nil"/>
              <w:right w:val="nil"/>
            </w:tcBorders>
            <w:shd w:val="clear" w:color="000000" w:fill="FFFFFF"/>
            <w:noWrap/>
            <w:vAlign w:val="center"/>
            <w:hideMark/>
          </w:tcPr>
          <w:p w14:paraId="72FF6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396" w:type="pct"/>
            <w:tcBorders>
              <w:top w:val="nil"/>
              <w:left w:val="nil"/>
              <w:bottom w:val="nil"/>
              <w:right w:val="nil"/>
            </w:tcBorders>
            <w:shd w:val="clear" w:color="000000" w:fill="FFFFFF"/>
            <w:noWrap/>
            <w:vAlign w:val="center"/>
            <w:hideMark/>
          </w:tcPr>
          <w:p w14:paraId="4C57FB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w:t>
            </w:r>
          </w:p>
        </w:tc>
        <w:tc>
          <w:tcPr>
            <w:tcW w:w="493" w:type="pct"/>
            <w:tcBorders>
              <w:top w:val="nil"/>
              <w:left w:val="nil"/>
              <w:bottom w:val="nil"/>
              <w:right w:val="nil"/>
            </w:tcBorders>
            <w:shd w:val="clear" w:color="000000" w:fill="FFFFFF"/>
            <w:noWrap/>
            <w:vAlign w:val="center"/>
            <w:hideMark/>
          </w:tcPr>
          <w:p w14:paraId="6649808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96" w:type="pct"/>
            <w:tcBorders>
              <w:top w:val="nil"/>
              <w:left w:val="nil"/>
              <w:bottom w:val="nil"/>
              <w:right w:val="nil"/>
            </w:tcBorders>
            <w:shd w:val="clear" w:color="000000" w:fill="FFFFFF"/>
            <w:noWrap/>
            <w:vAlign w:val="center"/>
            <w:hideMark/>
          </w:tcPr>
          <w:p w14:paraId="2CD53B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496</w:t>
            </w:r>
          </w:p>
        </w:tc>
        <w:tc>
          <w:tcPr>
            <w:tcW w:w="346" w:type="pct"/>
            <w:tcBorders>
              <w:top w:val="nil"/>
              <w:left w:val="nil"/>
              <w:bottom w:val="nil"/>
              <w:right w:val="nil"/>
            </w:tcBorders>
            <w:shd w:val="clear" w:color="000000" w:fill="FFFFFF"/>
            <w:noWrap/>
            <w:vAlign w:val="center"/>
            <w:hideMark/>
          </w:tcPr>
          <w:p w14:paraId="0B61F3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47D176D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268</w:t>
            </w:r>
          </w:p>
        </w:tc>
      </w:tr>
      <w:tr w:rsidR="00FD4E2C" w:rsidRPr="00F12DB6" w14:paraId="34FF01F4" w14:textId="77777777" w:rsidTr="001F35FF">
        <w:trPr>
          <w:trHeight w:val="20"/>
        </w:trPr>
        <w:tc>
          <w:tcPr>
            <w:tcW w:w="304" w:type="pct"/>
            <w:tcBorders>
              <w:top w:val="nil"/>
              <w:left w:val="nil"/>
              <w:bottom w:val="nil"/>
              <w:right w:val="nil"/>
            </w:tcBorders>
            <w:shd w:val="clear" w:color="000000" w:fill="FFFFFF"/>
            <w:noWrap/>
            <w:vAlign w:val="center"/>
            <w:hideMark/>
          </w:tcPr>
          <w:p w14:paraId="283A53F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1986</w:t>
            </w:r>
          </w:p>
        </w:tc>
        <w:tc>
          <w:tcPr>
            <w:tcW w:w="338" w:type="pct"/>
            <w:tcBorders>
              <w:top w:val="nil"/>
              <w:left w:val="nil"/>
              <w:bottom w:val="nil"/>
              <w:right w:val="nil"/>
            </w:tcBorders>
            <w:shd w:val="clear" w:color="000000" w:fill="FFFFFF"/>
            <w:noWrap/>
            <w:vAlign w:val="center"/>
            <w:hideMark/>
          </w:tcPr>
          <w:p w14:paraId="60B3CA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6C7ACA4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259</w:t>
            </w:r>
          </w:p>
        </w:tc>
        <w:tc>
          <w:tcPr>
            <w:tcW w:w="422" w:type="pct"/>
            <w:tcBorders>
              <w:top w:val="nil"/>
              <w:left w:val="nil"/>
              <w:bottom w:val="nil"/>
              <w:right w:val="nil"/>
            </w:tcBorders>
            <w:shd w:val="clear" w:color="000000" w:fill="FFFFFF"/>
            <w:noWrap/>
            <w:vAlign w:val="center"/>
            <w:hideMark/>
          </w:tcPr>
          <w:p w14:paraId="3DAF6D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13,561</w:t>
            </w:r>
          </w:p>
        </w:tc>
        <w:tc>
          <w:tcPr>
            <w:tcW w:w="409" w:type="pct"/>
            <w:tcBorders>
              <w:top w:val="nil"/>
              <w:left w:val="nil"/>
              <w:bottom w:val="nil"/>
              <w:right w:val="nil"/>
            </w:tcBorders>
            <w:shd w:val="clear" w:color="000000" w:fill="FFFFFF"/>
            <w:noWrap/>
            <w:vAlign w:val="center"/>
            <w:hideMark/>
          </w:tcPr>
          <w:p w14:paraId="0E10266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6,692</w:t>
            </w:r>
          </w:p>
        </w:tc>
        <w:tc>
          <w:tcPr>
            <w:tcW w:w="444" w:type="pct"/>
            <w:tcBorders>
              <w:top w:val="nil"/>
              <w:left w:val="nil"/>
              <w:bottom w:val="nil"/>
              <w:right w:val="nil"/>
            </w:tcBorders>
            <w:shd w:val="clear" w:color="000000" w:fill="FFFFFF"/>
            <w:noWrap/>
            <w:vAlign w:val="center"/>
            <w:hideMark/>
          </w:tcPr>
          <w:p w14:paraId="1C9DDDA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6,844</w:t>
            </w:r>
          </w:p>
        </w:tc>
        <w:tc>
          <w:tcPr>
            <w:tcW w:w="510" w:type="pct"/>
            <w:tcBorders>
              <w:top w:val="nil"/>
              <w:left w:val="single" w:sz="8" w:space="0" w:color="auto"/>
              <w:bottom w:val="nil"/>
              <w:right w:val="nil"/>
            </w:tcBorders>
            <w:shd w:val="clear" w:color="000000" w:fill="FFFFFF"/>
            <w:noWrap/>
            <w:vAlign w:val="center"/>
            <w:hideMark/>
          </w:tcPr>
          <w:p w14:paraId="6F4C94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DA73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29853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8D9E6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0A78FA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E1DB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A1EA6D6" w14:textId="77777777" w:rsidTr="001F35FF">
        <w:trPr>
          <w:trHeight w:val="20"/>
        </w:trPr>
        <w:tc>
          <w:tcPr>
            <w:tcW w:w="304" w:type="pct"/>
            <w:tcBorders>
              <w:top w:val="nil"/>
              <w:left w:val="nil"/>
              <w:bottom w:val="nil"/>
              <w:right w:val="nil"/>
            </w:tcBorders>
            <w:shd w:val="clear" w:color="000000" w:fill="FFFFFF"/>
            <w:noWrap/>
            <w:vAlign w:val="center"/>
            <w:hideMark/>
          </w:tcPr>
          <w:p w14:paraId="35FACA6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1987</w:t>
            </w:r>
          </w:p>
        </w:tc>
        <w:tc>
          <w:tcPr>
            <w:tcW w:w="338" w:type="pct"/>
            <w:tcBorders>
              <w:top w:val="nil"/>
              <w:left w:val="nil"/>
              <w:bottom w:val="nil"/>
              <w:right w:val="nil"/>
            </w:tcBorders>
            <w:shd w:val="clear" w:color="000000" w:fill="FFFFFF"/>
            <w:noWrap/>
            <w:vAlign w:val="center"/>
            <w:hideMark/>
          </w:tcPr>
          <w:p w14:paraId="7133A6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343</w:t>
            </w:r>
          </w:p>
        </w:tc>
        <w:tc>
          <w:tcPr>
            <w:tcW w:w="500" w:type="pct"/>
            <w:tcBorders>
              <w:top w:val="nil"/>
              <w:left w:val="nil"/>
              <w:bottom w:val="nil"/>
              <w:right w:val="nil"/>
            </w:tcBorders>
            <w:shd w:val="clear" w:color="000000" w:fill="FFFFFF"/>
            <w:noWrap/>
            <w:vAlign w:val="center"/>
            <w:hideMark/>
          </w:tcPr>
          <w:p w14:paraId="65801D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w:t>
            </w:r>
          </w:p>
        </w:tc>
        <w:tc>
          <w:tcPr>
            <w:tcW w:w="422" w:type="pct"/>
            <w:tcBorders>
              <w:top w:val="nil"/>
              <w:left w:val="nil"/>
              <w:bottom w:val="nil"/>
              <w:right w:val="nil"/>
            </w:tcBorders>
            <w:shd w:val="clear" w:color="000000" w:fill="FFFFFF"/>
            <w:noWrap/>
            <w:vAlign w:val="center"/>
            <w:hideMark/>
          </w:tcPr>
          <w:p w14:paraId="7EEC70E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13,924</w:t>
            </w:r>
          </w:p>
        </w:tc>
        <w:tc>
          <w:tcPr>
            <w:tcW w:w="409" w:type="pct"/>
            <w:tcBorders>
              <w:top w:val="nil"/>
              <w:left w:val="nil"/>
              <w:bottom w:val="nil"/>
              <w:right w:val="nil"/>
            </w:tcBorders>
            <w:shd w:val="clear" w:color="000000" w:fill="FFFFFF"/>
            <w:noWrap/>
            <w:vAlign w:val="center"/>
            <w:hideMark/>
          </w:tcPr>
          <w:p w14:paraId="4FB4768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7,017</w:t>
            </w:r>
          </w:p>
        </w:tc>
        <w:tc>
          <w:tcPr>
            <w:tcW w:w="444" w:type="pct"/>
            <w:tcBorders>
              <w:top w:val="nil"/>
              <w:left w:val="nil"/>
              <w:bottom w:val="nil"/>
              <w:right w:val="nil"/>
            </w:tcBorders>
            <w:shd w:val="clear" w:color="000000" w:fill="FFFFFF"/>
            <w:noWrap/>
            <w:vAlign w:val="center"/>
            <w:hideMark/>
          </w:tcPr>
          <w:p w14:paraId="593327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6,534</w:t>
            </w:r>
          </w:p>
        </w:tc>
        <w:tc>
          <w:tcPr>
            <w:tcW w:w="510" w:type="pct"/>
            <w:tcBorders>
              <w:top w:val="nil"/>
              <w:left w:val="single" w:sz="8" w:space="0" w:color="auto"/>
              <w:bottom w:val="nil"/>
              <w:right w:val="nil"/>
            </w:tcBorders>
            <w:shd w:val="clear" w:color="000000" w:fill="FFFFFF"/>
            <w:noWrap/>
            <w:vAlign w:val="center"/>
            <w:hideMark/>
          </w:tcPr>
          <w:p w14:paraId="1A7A79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781AB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494A3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054999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37FF2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E839CA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F0965F9" w14:textId="77777777" w:rsidTr="001F35FF">
        <w:trPr>
          <w:trHeight w:val="20"/>
        </w:trPr>
        <w:tc>
          <w:tcPr>
            <w:tcW w:w="304" w:type="pct"/>
            <w:tcBorders>
              <w:top w:val="nil"/>
              <w:left w:val="nil"/>
              <w:bottom w:val="nil"/>
              <w:right w:val="nil"/>
            </w:tcBorders>
            <w:shd w:val="clear" w:color="000000" w:fill="FFFFFF"/>
            <w:noWrap/>
            <w:vAlign w:val="center"/>
            <w:hideMark/>
          </w:tcPr>
          <w:p w14:paraId="34F3419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1988</w:t>
            </w:r>
          </w:p>
        </w:tc>
        <w:tc>
          <w:tcPr>
            <w:tcW w:w="338" w:type="pct"/>
            <w:tcBorders>
              <w:top w:val="nil"/>
              <w:left w:val="nil"/>
              <w:bottom w:val="nil"/>
              <w:right w:val="nil"/>
            </w:tcBorders>
            <w:shd w:val="clear" w:color="000000" w:fill="FFFFFF"/>
            <w:noWrap/>
            <w:vAlign w:val="center"/>
            <w:hideMark/>
          </w:tcPr>
          <w:p w14:paraId="73286C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70E906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202</w:t>
            </w:r>
          </w:p>
        </w:tc>
        <w:tc>
          <w:tcPr>
            <w:tcW w:w="422" w:type="pct"/>
            <w:tcBorders>
              <w:top w:val="nil"/>
              <w:left w:val="nil"/>
              <w:bottom w:val="nil"/>
              <w:right w:val="nil"/>
            </w:tcBorders>
            <w:shd w:val="clear" w:color="000000" w:fill="FFFFFF"/>
            <w:noWrap/>
            <w:vAlign w:val="center"/>
            <w:hideMark/>
          </w:tcPr>
          <w:p w14:paraId="369E49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14,049</w:t>
            </w:r>
          </w:p>
        </w:tc>
        <w:tc>
          <w:tcPr>
            <w:tcW w:w="409" w:type="pct"/>
            <w:tcBorders>
              <w:top w:val="nil"/>
              <w:left w:val="nil"/>
              <w:bottom w:val="nil"/>
              <w:right w:val="nil"/>
            </w:tcBorders>
            <w:shd w:val="clear" w:color="000000" w:fill="FFFFFF"/>
            <w:noWrap/>
            <w:vAlign w:val="center"/>
            <w:hideMark/>
          </w:tcPr>
          <w:p w14:paraId="716B48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6,729</w:t>
            </w:r>
          </w:p>
        </w:tc>
        <w:tc>
          <w:tcPr>
            <w:tcW w:w="444" w:type="pct"/>
            <w:tcBorders>
              <w:top w:val="nil"/>
              <w:left w:val="nil"/>
              <w:bottom w:val="nil"/>
              <w:right w:val="nil"/>
            </w:tcBorders>
            <w:shd w:val="clear" w:color="000000" w:fill="FFFFFF"/>
            <w:noWrap/>
            <w:vAlign w:val="center"/>
            <w:hideMark/>
          </w:tcPr>
          <w:p w14:paraId="3BD886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7,068</w:t>
            </w:r>
          </w:p>
        </w:tc>
        <w:tc>
          <w:tcPr>
            <w:tcW w:w="510" w:type="pct"/>
            <w:tcBorders>
              <w:top w:val="nil"/>
              <w:left w:val="single" w:sz="8" w:space="0" w:color="auto"/>
              <w:bottom w:val="nil"/>
              <w:right w:val="nil"/>
            </w:tcBorders>
            <w:shd w:val="clear" w:color="000000" w:fill="FFFFFF"/>
            <w:noWrap/>
            <w:vAlign w:val="center"/>
            <w:hideMark/>
          </w:tcPr>
          <w:p w14:paraId="7CB8725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B0838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5666A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1C04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6EDFCE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AF974F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8CC5EA1" w14:textId="77777777" w:rsidTr="001F35FF">
        <w:trPr>
          <w:trHeight w:val="20"/>
        </w:trPr>
        <w:tc>
          <w:tcPr>
            <w:tcW w:w="304" w:type="pct"/>
            <w:tcBorders>
              <w:top w:val="nil"/>
              <w:left w:val="nil"/>
              <w:bottom w:val="nil"/>
              <w:right w:val="nil"/>
            </w:tcBorders>
            <w:shd w:val="clear" w:color="000000" w:fill="FFFFFF"/>
            <w:noWrap/>
            <w:vAlign w:val="center"/>
            <w:hideMark/>
          </w:tcPr>
          <w:p w14:paraId="5699E26A"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1989</w:t>
            </w:r>
          </w:p>
        </w:tc>
        <w:tc>
          <w:tcPr>
            <w:tcW w:w="338" w:type="pct"/>
            <w:tcBorders>
              <w:top w:val="nil"/>
              <w:left w:val="nil"/>
              <w:bottom w:val="nil"/>
              <w:right w:val="nil"/>
            </w:tcBorders>
            <w:shd w:val="clear" w:color="000000" w:fill="FFFFFF"/>
            <w:noWrap/>
            <w:vAlign w:val="center"/>
            <w:hideMark/>
          </w:tcPr>
          <w:p w14:paraId="688FD8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354</w:t>
            </w:r>
          </w:p>
        </w:tc>
        <w:tc>
          <w:tcPr>
            <w:tcW w:w="500" w:type="pct"/>
            <w:tcBorders>
              <w:top w:val="nil"/>
              <w:left w:val="nil"/>
              <w:bottom w:val="nil"/>
              <w:right w:val="nil"/>
            </w:tcBorders>
            <w:shd w:val="clear" w:color="000000" w:fill="FFFFFF"/>
            <w:noWrap/>
            <w:vAlign w:val="center"/>
            <w:hideMark/>
          </w:tcPr>
          <w:p w14:paraId="7163E2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253</w:t>
            </w:r>
          </w:p>
        </w:tc>
        <w:tc>
          <w:tcPr>
            <w:tcW w:w="422" w:type="pct"/>
            <w:tcBorders>
              <w:top w:val="nil"/>
              <w:left w:val="nil"/>
              <w:bottom w:val="nil"/>
              <w:right w:val="nil"/>
            </w:tcBorders>
            <w:shd w:val="clear" w:color="000000" w:fill="FFFFFF"/>
            <w:noWrap/>
            <w:vAlign w:val="center"/>
            <w:hideMark/>
          </w:tcPr>
          <w:p w14:paraId="20047B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15,509</w:t>
            </w:r>
          </w:p>
        </w:tc>
        <w:tc>
          <w:tcPr>
            <w:tcW w:w="409" w:type="pct"/>
            <w:tcBorders>
              <w:top w:val="nil"/>
              <w:left w:val="nil"/>
              <w:bottom w:val="nil"/>
              <w:right w:val="nil"/>
            </w:tcBorders>
            <w:shd w:val="clear" w:color="000000" w:fill="FFFFFF"/>
            <w:noWrap/>
            <w:vAlign w:val="center"/>
            <w:hideMark/>
          </w:tcPr>
          <w:p w14:paraId="66F478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7,261</w:t>
            </w:r>
          </w:p>
        </w:tc>
        <w:tc>
          <w:tcPr>
            <w:tcW w:w="444" w:type="pct"/>
            <w:tcBorders>
              <w:top w:val="nil"/>
              <w:left w:val="nil"/>
              <w:bottom w:val="nil"/>
              <w:right w:val="nil"/>
            </w:tcBorders>
            <w:shd w:val="clear" w:color="000000" w:fill="FFFFFF"/>
            <w:noWrap/>
            <w:vAlign w:val="center"/>
            <w:hideMark/>
          </w:tcPr>
          <w:p w14:paraId="4BB72D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7,682</w:t>
            </w:r>
          </w:p>
        </w:tc>
        <w:tc>
          <w:tcPr>
            <w:tcW w:w="510" w:type="pct"/>
            <w:tcBorders>
              <w:top w:val="nil"/>
              <w:left w:val="single" w:sz="8" w:space="0" w:color="auto"/>
              <w:bottom w:val="nil"/>
              <w:right w:val="nil"/>
            </w:tcBorders>
            <w:shd w:val="clear" w:color="000000" w:fill="FFFFFF"/>
            <w:noWrap/>
            <w:vAlign w:val="center"/>
            <w:hideMark/>
          </w:tcPr>
          <w:p w14:paraId="4D4971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15829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E7B4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6A6878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4E1C1B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3D0B5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2E722613" w14:textId="77777777" w:rsidTr="001F35FF">
        <w:trPr>
          <w:trHeight w:val="20"/>
        </w:trPr>
        <w:tc>
          <w:tcPr>
            <w:tcW w:w="304" w:type="pct"/>
            <w:tcBorders>
              <w:top w:val="nil"/>
              <w:left w:val="nil"/>
              <w:bottom w:val="nil"/>
              <w:right w:val="nil"/>
            </w:tcBorders>
            <w:shd w:val="clear" w:color="000000" w:fill="FFFFFF"/>
            <w:noWrap/>
            <w:vAlign w:val="center"/>
            <w:hideMark/>
          </w:tcPr>
          <w:p w14:paraId="7357060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1990</w:t>
            </w:r>
          </w:p>
        </w:tc>
        <w:tc>
          <w:tcPr>
            <w:tcW w:w="338" w:type="pct"/>
            <w:tcBorders>
              <w:top w:val="nil"/>
              <w:left w:val="nil"/>
              <w:bottom w:val="nil"/>
              <w:right w:val="nil"/>
            </w:tcBorders>
            <w:shd w:val="clear" w:color="000000" w:fill="FFFFFF"/>
            <w:noWrap/>
            <w:vAlign w:val="center"/>
            <w:hideMark/>
          </w:tcPr>
          <w:p w14:paraId="6C8F15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351</w:t>
            </w:r>
          </w:p>
        </w:tc>
        <w:tc>
          <w:tcPr>
            <w:tcW w:w="500" w:type="pct"/>
            <w:tcBorders>
              <w:top w:val="nil"/>
              <w:left w:val="nil"/>
              <w:bottom w:val="nil"/>
              <w:right w:val="nil"/>
            </w:tcBorders>
            <w:shd w:val="clear" w:color="000000" w:fill="FFFFFF"/>
            <w:noWrap/>
            <w:vAlign w:val="center"/>
            <w:hideMark/>
          </w:tcPr>
          <w:p w14:paraId="483BC3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22" w:type="pct"/>
            <w:tcBorders>
              <w:top w:val="nil"/>
              <w:left w:val="nil"/>
              <w:bottom w:val="nil"/>
              <w:right w:val="nil"/>
            </w:tcBorders>
            <w:shd w:val="clear" w:color="000000" w:fill="FFFFFF"/>
            <w:noWrap/>
            <w:vAlign w:val="center"/>
            <w:hideMark/>
          </w:tcPr>
          <w:p w14:paraId="37BF66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15,437</w:t>
            </w:r>
          </w:p>
        </w:tc>
        <w:tc>
          <w:tcPr>
            <w:tcW w:w="409" w:type="pct"/>
            <w:tcBorders>
              <w:top w:val="nil"/>
              <w:left w:val="nil"/>
              <w:bottom w:val="nil"/>
              <w:right w:val="nil"/>
            </w:tcBorders>
            <w:shd w:val="clear" w:color="000000" w:fill="FFFFFF"/>
            <w:noWrap/>
            <w:vAlign w:val="center"/>
            <w:hideMark/>
          </w:tcPr>
          <w:p w14:paraId="44B97E8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7,922</w:t>
            </w:r>
          </w:p>
        </w:tc>
        <w:tc>
          <w:tcPr>
            <w:tcW w:w="444" w:type="pct"/>
            <w:tcBorders>
              <w:top w:val="nil"/>
              <w:left w:val="nil"/>
              <w:bottom w:val="nil"/>
              <w:right w:val="nil"/>
            </w:tcBorders>
            <w:shd w:val="clear" w:color="000000" w:fill="FFFFFF"/>
            <w:noWrap/>
            <w:vAlign w:val="center"/>
            <w:hideMark/>
          </w:tcPr>
          <w:p w14:paraId="1B3790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7,504</w:t>
            </w:r>
          </w:p>
        </w:tc>
        <w:tc>
          <w:tcPr>
            <w:tcW w:w="510" w:type="pct"/>
            <w:tcBorders>
              <w:top w:val="nil"/>
              <w:left w:val="single" w:sz="8" w:space="0" w:color="auto"/>
              <w:bottom w:val="nil"/>
              <w:right w:val="nil"/>
            </w:tcBorders>
            <w:shd w:val="clear" w:color="000000" w:fill="FFFFFF"/>
            <w:noWrap/>
            <w:vAlign w:val="center"/>
            <w:hideMark/>
          </w:tcPr>
          <w:p w14:paraId="3DB721C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598C2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406CE94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2D3E0F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40F4D2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0B49EF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336D8146" w14:textId="77777777" w:rsidTr="001F35FF">
        <w:trPr>
          <w:trHeight w:val="20"/>
        </w:trPr>
        <w:tc>
          <w:tcPr>
            <w:tcW w:w="304" w:type="pct"/>
            <w:tcBorders>
              <w:top w:val="nil"/>
              <w:left w:val="nil"/>
              <w:bottom w:val="nil"/>
              <w:right w:val="nil"/>
            </w:tcBorders>
            <w:shd w:val="clear" w:color="000000" w:fill="FFFFFF"/>
            <w:noWrap/>
            <w:vAlign w:val="center"/>
            <w:hideMark/>
          </w:tcPr>
          <w:p w14:paraId="6C2B70B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1991</w:t>
            </w:r>
          </w:p>
        </w:tc>
        <w:tc>
          <w:tcPr>
            <w:tcW w:w="338" w:type="pct"/>
            <w:tcBorders>
              <w:top w:val="nil"/>
              <w:left w:val="nil"/>
              <w:bottom w:val="nil"/>
              <w:right w:val="nil"/>
            </w:tcBorders>
            <w:shd w:val="clear" w:color="000000" w:fill="FFFFFF"/>
            <w:noWrap/>
            <w:vAlign w:val="center"/>
            <w:hideMark/>
          </w:tcPr>
          <w:p w14:paraId="598FA6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76EE63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267</w:t>
            </w:r>
          </w:p>
        </w:tc>
        <w:tc>
          <w:tcPr>
            <w:tcW w:w="422" w:type="pct"/>
            <w:tcBorders>
              <w:top w:val="nil"/>
              <w:left w:val="nil"/>
              <w:bottom w:val="nil"/>
              <w:right w:val="nil"/>
            </w:tcBorders>
            <w:shd w:val="clear" w:color="000000" w:fill="FFFFFF"/>
            <w:noWrap/>
            <w:vAlign w:val="center"/>
            <w:hideMark/>
          </w:tcPr>
          <w:p w14:paraId="326A23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16,151</w:t>
            </w:r>
          </w:p>
        </w:tc>
        <w:tc>
          <w:tcPr>
            <w:tcW w:w="409" w:type="pct"/>
            <w:tcBorders>
              <w:top w:val="nil"/>
              <w:left w:val="nil"/>
              <w:bottom w:val="nil"/>
              <w:right w:val="nil"/>
            </w:tcBorders>
            <w:shd w:val="clear" w:color="000000" w:fill="FFFFFF"/>
            <w:noWrap/>
            <w:vAlign w:val="center"/>
            <w:hideMark/>
          </w:tcPr>
          <w:p w14:paraId="2CF0D30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8,063</w:t>
            </w:r>
          </w:p>
        </w:tc>
        <w:tc>
          <w:tcPr>
            <w:tcW w:w="444" w:type="pct"/>
            <w:tcBorders>
              <w:top w:val="nil"/>
              <w:left w:val="nil"/>
              <w:bottom w:val="nil"/>
              <w:right w:val="nil"/>
            </w:tcBorders>
            <w:shd w:val="clear" w:color="000000" w:fill="FFFFFF"/>
            <w:noWrap/>
            <w:vAlign w:val="center"/>
            <w:hideMark/>
          </w:tcPr>
          <w:p w14:paraId="2DDB7EA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7,774</w:t>
            </w:r>
          </w:p>
        </w:tc>
        <w:tc>
          <w:tcPr>
            <w:tcW w:w="510" w:type="pct"/>
            <w:tcBorders>
              <w:top w:val="nil"/>
              <w:left w:val="single" w:sz="8" w:space="0" w:color="auto"/>
              <w:bottom w:val="nil"/>
              <w:right w:val="nil"/>
            </w:tcBorders>
            <w:shd w:val="clear" w:color="000000" w:fill="FFFFFF"/>
            <w:noWrap/>
            <w:vAlign w:val="center"/>
            <w:hideMark/>
          </w:tcPr>
          <w:p w14:paraId="58972D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3ABA71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DAEA1E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96" w:type="pct"/>
            <w:tcBorders>
              <w:top w:val="nil"/>
              <w:left w:val="nil"/>
              <w:bottom w:val="nil"/>
              <w:right w:val="nil"/>
            </w:tcBorders>
            <w:shd w:val="clear" w:color="000000" w:fill="FFFFFF"/>
            <w:noWrap/>
            <w:vAlign w:val="center"/>
            <w:hideMark/>
          </w:tcPr>
          <w:p w14:paraId="4F8699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C8B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514A88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1575EAB5" w14:textId="77777777" w:rsidTr="001F35FF">
        <w:trPr>
          <w:trHeight w:val="20"/>
        </w:trPr>
        <w:tc>
          <w:tcPr>
            <w:tcW w:w="304" w:type="pct"/>
            <w:tcBorders>
              <w:top w:val="nil"/>
              <w:left w:val="nil"/>
              <w:bottom w:val="nil"/>
              <w:right w:val="nil"/>
            </w:tcBorders>
            <w:shd w:val="clear" w:color="000000" w:fill="FFFFFF"/>
            <w:noWrap/>
            <w:vAlign w:val="center"/>
            <w:hideMark/>
          </w:tcPr>
          <w:p w14:paraId="0B052B8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1992</w:t>
            </w:r>
          </w:p>
        </w:tc>
        <w:tc>
          <w:tcPr>
            <w:tcW w:w="338" w:type="pct"/>
            <w:tcBorders>
              <w:top w:val="nil"/>
              <w:left w:val="nil"/>
              <w:bottom w:val="nil"/>
              <w:right w:val="nil"/>
            </w:tcBorders>
            <w:shd w:val="clear" w:color="000000" w:fill="FFFFFF"/>
            <w:noWrap/>
            <w:vAlign w:val="center"/>
            <w:hideMark/>
          </w:tcPr>
          <w:p w14:paraId="6062BB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336</w:t>
            </w:r>
          </w:p>
        </w:tc>
        <w:tc>
          <w:tcPr>
            <w:tcW w:w="500" w:type="pct"/>
            <w:tcBorders>
              <w:top w:val="nil"/>
              <w:left w:val="nil"/>
              <w:bottom w:val="nil"/>
              <w:right w:val="nil"/>
            </w:tcBorders>
            <w:shd w:val="clear" w:color="000000" w:fill="FFFFFF"/>
            <w:noWrap/>
            <w:vAlign w:val="center"/>
            <w:hideMark/>
          </w:tcPr>
          <w:p w14:paraId="46CE22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273</w:t>
            </w:r>
          </w:p>
        </w:tc>
        <w:tc>
          <w:tcPr>
            <w:tcW w:w="422" w:type="pct"/>
            <w:tcBorders>
              <w:top w:val="nil"/>
              <w:left w:val="nil"/>
              <w:bottom w:val="nil"/>
              <w:right w:val="nil"/>
            </w:tcBorders>
            <w:shd w:val="clear" w:color="000000" w:fill="FFFFFF"/>
            <w:noWrap/>
            <w:vAlign w:val="center"/>
            <w:hideMark/>
          </w:tcPr>
          <w:p w14:paraId="6D1B81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15,813</w:t>
            </w:r>
          </w:p>
        </w:tc>
        <w:tc>
          <w:tcPr>
            <w:tcW w:w="409" w:type="pct"/>
            <w:tcBorders>
              <w:top w:val="nil"/>
              <w:left w:val="nil"/>
              <w:bottom w:val="nil"/>
              <w:right w:val="nil"/>
            </w:tcBorders>
            <w:shd w:val="clear" w:color="000000" w:fill="FFFFFF"/>
            <w:noWrap/>
            <w:vAlign w:val="center"/>
            <w:hideMark/>
          </w:tcPr>
          <w:p w14:paraId="53394F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7,357</w:t>
            </w:r>
          </w:p>
        </w:tc>
        <w:tc>
          <w:tcPr>
            <w:tcW w:w="444" w:type="pct"/>
            <w:tcBorders>
              <w:top w:val="nil"/>
              <w:left w:val="nil"/>
              <w:bottom w:val="nil"/>
              <w:right w:val="nil"/>
            </w:tcBorders>
            <w:shd w:val="clear" w:color="000000" w:fill="FFFFFF"/>
            <w:noWrap/>
            <w:vAlign w:val="center"/>
            <w:hideMark/>
          </w:tcPr>
          <w:p w14:paraId="58B970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8,037</w:t>
            </w:r>
          </w:p>
        </w:tc>
        <w:tc>
          <w:tcPr>
            <w:tcW w:w="510" w:type="pct"/>
            <w:tcBorders>
              <w:top w:val="nil"/>
              <w:left w:val="single" w:sz="8" w:space="0" w:color="auto"/>
              <w:bottom w:val="nil"/>
              <w:right w:val="nil"/>
            </w:tcBorders>
            <w:shd w:val="clear" w:color="000000" w:fill="FFFFFF"/>
            <w:noWrap/>
            <w:vAlign w:val="center"/>
            <w:hideMark/>
          </w:tcPr>
          <w:p w14:paraId="5D302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396" w:type="pct"/>
            <w:tcBorders>
              <w:top w:val="nil"/>
              <w:left w:val="nil"/>
              <w:bottom w:val="nil"/>
              <w:right w:val="nil"/>
            </w:tcBorders>
            <w:shd w:val="clear" w:color="000000" w:fill="FFFFFF"/>
            <w:noWrap/>
            <w:vAlign w:val="center"/>
            <w:hideMark/>
          </w:tcPr>
          <w:p w14:paraId="1A618DD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w:t>
            </w:r>
          </w:p>
        </w:tc>
        <w:tc>
          <w:tcPr>
            <w:tcW w:w="493" w:type="pct"/>
            <w:tcBorders>
              <w:top w:val="nil"/>
              <w:left w:val="nil"/>
              <w:bottom w:val="nil"/>
              <w:right w:val="nil"/>
            </w:tcBorders>
            <w:shd w:val="clear" w:color="000000" w:fill="FFFFFF"/>
            <w:noWrap/>
            <w:vAlign w:val="center"/>
            <w:hideMark/>
          </w:tcPr>
          <w:p w14:paraId="2B8B75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96" w:type="pct"/>
            <w:tcBorders>
              <w:top w:val="nil"/>
              <w:left w:val="nil"/>
              <w:bottom w:val="nil"/>
              <w:right w:val="nil"/>
            </w:tcBorders>
            <w:shd w:val="clear" w:color="000000" w:fill="FFFFFF"/>
            <w:noWrap/>
            <w:vAlign w:val="center"/>
            <w:hideMark/>
          </w:tcPr>
          <w:p w14:paraId="20360D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419</w:t>
            </w:r>
          </w:p>
        </w:tc>
        <w:tc>
          <w:tcPr>
            <w:tcW w:w="346" w:type="pct"/>
            <w:tcBorders>
              <w:top w:val="nil"/>
              <w:left w:val="nil"/>
              <w:bottom w:val="nil"/>
              <w:right w:val="nil"/>
            </w:tcBorders>
            <w:shd w:val="clear" w:color="000000" w:fill="FFFFFF"/>
            <w:noWrap/>
            <w:vAlign w:val="center"/>
            <w:hideMark/>
          </w:tcPr>
          <w:p w14:paraId="54B012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191</w:t>
            </w:r>
          </w:p>
        </w:tc>
        <w:tc>
          <w:tcPr>
            <w:tcW w:w="441" w:type="pct"/>
            <w:tcBorders>
              <w:top w:val="nil"/>
              <w:left w:val="nil"/>
              <w:bottom w:val="nil"/>
              <w:right w:val="nil"/>
            </w:tcBorders>
            <w:shd w:val="clear" w:color="000000" w:fill="FFFFFF"/>
            <w:noWrap/>
            <w:vAlign w:val="center"/>
            <w:hideMark/>
          </w:tcPr>
          <w:p w14:paraId="01B846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228</w:t>
            </w:r>
          </w:p>
        </w:tc>
      </w:tr>
      <w:tr w:rsidR="00FD4E2C" w:rsidRPr="00F12DB6" w14:paraId="62B5CF00" w14:textId="77777777" w:rsidTr="001F35FF">
        <w:trPr>
          <w:trHeight w:val="20"/>
        </w:trPr>
        <w:tc>
          <w:tcPr>
            <w:tcW w:w="304" w:type="pct"/>
            <w:tcBorders>
              <w:top w:val="nil"/>
              <w:left w:val="nil"/>
              <w:bottom w:val="nil"/>
              <w:right w:val="nil"/>
            </w:tcBorders>
            <w:shd w:val="clear" w:color="000000" w:fill="FFFFFF"/>
            <w:noWrap/>
            <w:vAlign w:val="center"/>
            <w:hideMark/>
          </w:tcPr>
          <w:p w14:paraId="67B9D0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1993</w:t>
            </w:r>
          </w:p>
        </w:tc>
        <w:tc>
          <w:tcPr>
            <w:tcW w:w="338" w:type="pct"/>
            <w:tcBorders>
              <w:top w:val="nil"/>
              <w:left w:val="nil"/>
              <w:bottom w:val="nil"/>
              <w:right w:val="nil"/>
            </w:tcBorders>
            <w:shd w:val="clear" w:color="000000" w:fill="FFFFFF"/>
            <w:noWrap/>
            <w:vAlign w:val="center"/>
            <w:hideMark/>
          </w:tcPr>
          <w:p w14:paraId="5E7E29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90686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288</w:t>
            </w:r>
          </w:p>
        </w:tc>
        <w:tc>
          <w:tcPr>
            <w:tcW w:w="422" w:type="pct"/>
            <w:tcBorders>
              <w:top w:val="nil"/>
              <w:left w:val="nil"/>
              <w:bottom w:val="nil"/>
              <w:right w:val="nil"/>
            </w:tcBorders>
            <w:shd w:val="clear" w:color="000000" w:fill="FFFFFF"/>
            <w:noWrap/>
            <w:vAlign w:val="center"/>
            <w:hideMark/>
          </w:tcPr>
          <w:p w14:paraId="7A626D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17,057</w:t>
            </w:r>
          </w:p>
        </w:tc>
        <w:tc>
          <w:tcPr>
            <w:tcW w:w="409" w:type="pct"/>
            <w:tcBorders>
              <w:top w:val="nil"/>
              <w:left w:val="nil"/>
              <w:bottom w:val="nil"/>
              <w:right w:val="nil"/>
            </w:tcBorders>
            <w:shd w:val="clear" w:color="000000" w:fill="FFFFFF"/>
            <w:noWrap/>
            <w:vAlign w:val="center"/>
            <w:hideMark/>
          </w:tcPr>
          <w:p w14:paraId="2D0477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8,227</w:t>
            </w:r>
          </w:p>
        </w:tc>
        <w:tc>
          <w:tcPr>
            <w:tcW w:w="444" w:type="pct"/>
            <w:tcBorders>
              <w:top w:val="nil"/>
              <w:left w:val="nil"/>
              <w:bottom w:val="nil"/>
              <w:right w:val="nil"/>
            </w:tcBorders>
            <w:shd w:val="clear" w:color="000000" w:fill="FFFFFF"/>
            <w:noWrap/>
            <w:vAlign w:val="center"/>
            <w:hideMark/>
          </w:tcPr>
          <w:p w14:paraId="1F693D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8,438</w:t>
            </w:r>
          </w:p>
        </w:tc>
        <w:tc>
          <w:tcPr>
            <w:tcW w:w="510" w:type="pct"/>
            <w:tcBorders>
              <w:top w:val="nil"/>
              <w:left w:val="single" w:sz="8" w:space="0" w:color="auto"/>
              <w:bottom w:val="nil"/>
              <w:right w:val="nil"/>
            </w:tcBorders>
            <w:shd w:val="clear" w:color="000000" w:fill="FFFFFF"/>
            <w:noWrap/>
            <w:vAlign w:val="center"/>
            <w:hideMark/>
          </w:tcPr>
          <w:p w14:paraId="2357BD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396" w:type="pct"/>
            <w:tcBorders>
              <w:top w:val="nil"/>
              <w:left w:val="nil"/>
              <w:bottom w:val="nil"/>
              <w:right w:val="nil"/>
            </w:tcBorders>
            <w:shd w:val="clear" w:color="000000" w:fill="FFFFFF"/>
            <w:noWrap/>
            <w:vAlign w:val="center"/>
            <w:hideMark/>
          </w:tcPr>
          <w:p w14:paraId="77FFE8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w:t>
            </w:r>
          </w:p>
        </w:tc>
        <w:tc>
          <w:tcPr>
            <w:tcW w:w="493" w:type="pct"/>
            <w:tcBorders>
              <w:top w:val="nil"/>
              <w:left w:val="nil"/>
              <w:bottom w:val="nil"/>
              <w:right w:val="nil"/>
            </w:tcBorders>
            <w:shd w:val="clear" w:color="000000" w:fill="FFFFFF"/>
            <w:noWrap/>
            <w:vAlign w:val="center"/>
            <w:hideMark/>
          </w:tcPr>
          <w:p w14:paraId="2F8233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w:t>
            </w:r>
          </w:p>
        </w:tc>
        <w:tc>
          <w:tcPr>
            <w:tcW w:w="396" w:type="pct"/>
            <w:tcBorders>
              <w:top w:val="nil"/>
              <w:left w:val="nil"/>
              <w:bottom w:val="nil"/>
              <w:right w:val="nil"/>
            </w:tcBorders>
            <w:shd w:val="clear" w:color="000000" w:fill="FFFFFF"/>
            <w:noWrap/>
            <w:vAlign w:val="center"/>
            <w:hideMark/>
          </w:tcPr>
          <w:p w14:paraId="30F59EB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136</w:t>
            </w:r>
          </w:p>
        </w:tc>
        <w:tc>
          <w:tcPr>
            <w:tcW w:w="346" w:type="pct"/>
            <w:tcBorders>
              <w:top w:val="nil"/>
              <w:left w:val="nil"/>
              <w:bottom w:val="nil"/>
              <w:right w:val="nil"/>
            </w:tcBorders>
            <w:shd w:val="clear" w:color="000000" w:fill="FFFFFF"/>
            <w:noWrap/>
            <w:vAlign w:val="center"/>
            <w:hideMark/>
          </w:tcPr>
          <w:p w14:paraId="59D73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w:t>
            </w:r>
          </w:p>
        </w:tc>
        <w:tc>
          <w:tcPr>
            <w:tcW w:w="441" w:type="pct"/>
            <w:tcBorders>
              <w:top w:val="nil"/>
              <w:left w:val="nil"/>
              <w:bottom w:val="nil"/>
              <w:right w:val="nil"/>
            </w:tcBorders>
            <w:shd w:val="clear" w:color="000000" w:fill="FFFFFF"/>
            <w:noWrap/>
            <w:vAlign w:val="center"/>
            <w:hideMark/>
          </w:tcPr>
          <w:p w14:paraId="31353E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w:t>
            </w:r>
          </w:p>
        </w:tc>
      </w:tr>
      <w:tr w:rsidR="00FD4E2C" w:rsidRPr="00F12DB6" w14:paraId="578BB2AD" w14:textId="77777777" w:rsidTr="001F35FF">
        <w:trPr>
          <w:trHeight w:val="20"/>
        </w:trPr>
        <w:tc>
          <w:tcPr>
            <w:tcW w:w="304" w:type="pct"/>
            <w:tcBorders>
              <w:top w:val="nil"/>
              <w:left w:val="nil"/>
              <w:bottom w:val="nil"/>
              <w:right w:val="nil"/>
            </w:tcBorders>
            <w:shd w:val="clear" w:color="000000" w:fill="FFFFFF"/>
            <w:noWrap/>
            <w:vAlign w:val="center"/>
            <w:hideMark/>
          </w:tcPr>
          <w:p w14:paraId="73D31F1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1994</w:t>
            </w:r>
          </w:p>
        </w:tc>
        <w:tc>
          <w:tcPr>
            <w:tcW w:w="338" w:type="pct"/>
            <w:tcBorders>
              <w:top w:val="nil"/>
              <w:left w:val="nil"/>
              <w:bottom w:val="nil"/>
              <w:right w:val="nil"/>
            </w:tcBorders>
            <w:shd w:val="clear" w:color="000000" w:fill="FFFFFF"/>
            <w:noWrap/>
            <w:vAlign w:val="center"/>
            <w:hideMark/>
          </w:tcPr>
          <w:p w14:paraId="055DC63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798A4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494BA50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16,366</w:t>
            </w:r>
          </w:p>
        </w:tc>
        <w:tc>
          <w:tcPr>
            <w:tcW w:w="409" w:type="pct"/>
            <w:tcBorders>
              <w:top w:val="nil"/>
              <w:left w:val="nil"/>
              <w:bottom w:val="nil"/>
              <w:right w:val="nil"/>
            </w:tcBorders>
            <w:shd w:val="clear" w:color="000000" w:fill="FFFFFF"/>
            <w:noWrap/>
            <w:vAlign w:val="center"/>
            <w:hideMark/>
          </w:tcPr>
          <w:p w14:paraId="76066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8,149</w:t>
            </w:r>
          </w:p>
        </w:tc>
        <w:tc>
          <w:tcPr>
            <w:tcW w:w="444" w:type="pct"/>
            <w:tcBorders>
              <w:top w:val="nil"/>
              <w:left w:val="nil"/>
              <w:bottom w:val="nil"/>
              <w:right w:val="nil"/>
            </w:tcBorders>
            <w:shd w:val="clear" w:color="000000" w:fill="FFFFFF"/>
            <w:noWrap/>
            <w:vAlign w:val="center"/>
            <w:hideMark/>
          </w:tcPr>
          <w:p w14:paraId="6E64E1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8,078</w:t>
            </w:r>
          </w:p>
        </w:tc>
        <w:tc>
          <w:tcPr>
            <w:tcW w:w="510" w:type="pct"/>
            <w:tcBorders>
              <w:top w:val="nil"/>
              <w:left w:val="single" w:sz="8" w:space="0" w:color="auto"/>
              <w:bottom w:val="nil"/>
              <w:right w:val="nil"/>
            </w:tcBorders>
            <w:shd w:val="clear" w:color="000000" w:fill="FFFFFF"/>
            <w:noWrap/>
            <w:vAlign w:val="center"/>
            <w:hideMark/>
          </w:tcPr>
          <w:p w14:paraId="2F26A19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396" w:type="pct"/>
            <w:tcBorders>
              <w:top w:val="nil"/>
              <w:left w:val="nil"/>
              <w:bottom w:val="nil"/>
              <w:right w:val="nil"/>
            </w:tcBorders>
            <w:shd w:val="clear" w:color="000000" w:fill="FFFFFF"/>
            <w:noWrap/>
            <w:vAlign w:val="center"/>
            <w:hideMark/>
          </w:tcPr>
          <w:p w14:paraId="78124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w:t>
            </w:r>
          </w:p>
        </w:tc>
        <w:tc>
          <w:tcPr>
            <w:tcW w:w="493" w:type="pct"/>
            <w:tcBorders>
              <w:top w:val="nil"/>
              <w:left w:val="nil"/>
              <w:bottom w:val="nil"/>
              <w:right w:val="nil"/>
            </w:tcBorders>
            <w:shd w:val="clear" w:color="000000" w:fill="FFFFFF"/>
            <w:noWrap/>
            <w:vAlign w:val="center"/>
            <w:hideMark/>
          </w:tcPr>
          <w:p w14:paraId="70E029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96" w:type="pct"/>
            <w:tcBorders>
              <w:top w:val="nil"/>
              <w:left w:val="nil"/>
              <w:bottom w:val="nil"/>
              <w:right w:val="nil"/>
            </w:tcBorders>
            <w:shd w:val="clear" w:color="000000" w:fill="FFFFFF"/>
            <w:noWrap/>
            <w:vAlign w:val="center"/>
            <w:hideMark/>
          </w:tcPr>
          <w:p w14:paraId="6292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371</w:t>
            </w:r>
          </w:p>
        </w:tc>
        <w:tc>
          <w:tcPr>
            <w:tcW w:w="346" w:type="pct"/>
            <w:tcBorders>
              <w:top w:val="nil"/>
              <w:left w:val="nil"/>
              <w:bottom w:val="nil"/>
              <w:right w:val="nil"/>
            </w:tcBorders>
            <w:shd w:val="clear" w:color="000000" w:fill="FFFFFF"/>
            <w:noWrap/>
            <w:vAlign w:val="center"/>
            <w:hideMark/>
          </w:tcPr>
          <w:p w14:paraId="187384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166</w:t>
            </w:r>
          </w:p>
        </w:tc>
        <w:tc>
          <w:tcPr>
            <w:tcW w:w="441" w:type="pct"/>
            <w:tcBorders>
              <w:top w:val="nil"/>
              <w:left w:val="nil"/>
              <w:bottom w:val="nil"/>
              <w:right w:val="nil"/>
            </w:tcBorders>
            <w:shd w:val="clear" w:color="000000" w:fill="FFFFFF"/>
            <w:noWrap/>
            <w:vAlign w:val="center"/>
            <w:hideMark/>
          </w:tcPr>
          <w:p w14:paraId="22A2B8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204</w:t>
            </w:r>
          </w:p>
        </w:tc>
      </w:tr>
      <w:tr w:rsidR="00FD4E2C" w:rsidRPr="00F12DB6" w14:paraId="12D355C4" w14:textId="77777777" w:rsidTr="001F35FF">
        <w:trPr>
          <w:trHeight w:val="20"/>
        </w:trPr>
        <w:tc>
          <w:tcPr>
            <w:tcW w:w="304" w:type="pct"/>
            <w:tcBorders>
              <w:top w:val="nil"/>
              <w:left w:val="nil"/>
              <w:bottom w:val="nil"/>
              <w:right w:val="nil"/>
            </w:tcBorders>
            <w:shd w:val="clear" w:color="000000" w:fill="FFFFFF"/>
            <w:noWrap/>
            <w:vAlign w:val="center"/>
            <w:hideMark/>
          </w:tcPr>
          <w:p w14:paraId="255283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1995</w:t>
            </w:r>
          </w:p>
        </w:tc>
        <w:tc>
          <w:tcPr>
            <w:tcW w:w="338" w:type="pct"/>
            <w:tcBorders>
              <w:top w:val="nil"/>
              <w:left w:val="nil"/>
              <w:bottom w:val="nil"/>
              <w:right w:val="nil"/>
            </w:tcBorders>
            <w:shd w:val="clear" w:color="000000" w:fill="FFFFFF"/>
            <w:noWrap/>
            <w:vAlign w:val="center"/>
            <w:hideMark/>
          </w:tcPr>
          <w:p w14:paraId="699CA0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8C144F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263</w:t>
            </w:r>
          </w:p>
        </w:tc>
        <w:tc>
          <w:tcPr>
            <w:tcW w:w="422" w:type="pct"/>
            <w:tcBorders>
              <w:top w:val="nil"/>
              <w:left w:val="nil"/>
              <w:bottom w:val="nil"/>
              <w:right w:val="nil"/>
            </w:tcBorders>
            <w:shd w:val="clear" w:color="000000" w:fill="FFFFFF"/>
            <w:noWrap/>
            <w:vAlign w:val="center"/>
            <w:hideMark/>
          </w:tcPr>
          <w:p w14:paraId="697F73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14,946</w:t>
            </w:r>
          </w:p>
        </w:tc>
        <w:tc>
          <w:tcPr>
            <w:tcW w:w="409" w:type="pct"/>
            <w:tcBorders>
              <w:top w:val="nil"/>
              <w:left w:val="nil"/>
              <w:bottom w:val="nil"/>
              <w:right w:val="nil"/>
            </w:tcBorders>
            <w:shd w:val="clear" w:color="000000" w:fill="FFFFFF"/>
            <w:noWrap/>
            <w:vAlign w:val="center"/>
            <w:hideMark/>
          </w:tcPr>
          <w:p w14:paraId="597154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7,298</w:t>
            </w:r>
          </w:p>
        </w:tc>
        <w:tc>
          <w:tcPr>
            <w:tcW w:w="444" w:type="pct"/>
            <w:tcBorders>
              <w:top w:val="nil"/>
              <w:left w:val="nil"/>
              <w:bottom w:val="nil"/>
              <w:right w:val="nil"/>
            </w:tcBorders>
            <w:shd w:val="clear" w:color="000000" w:fill="FFFFFF"/>
            <w:noWrap/>
            <w:vAlign w:val="center"/>
            <w:hideMark/>
          </w:tcPr>
          <w:p w14:paraId="6BB8B2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7,326</w:t>
            </w:r>
          </w:p>
        </w:tc>
        <w:tc>
          <w:tcPr>
            <w:tcW w:w="510" w:type="pct"/>
            <w:tcBorders>
              <w:top w:val="nil"/>
              <w:left w:val="single" w:sz="8" w:space="0" w:color="auto"/>
              <w:bottom w:val="nil"/>
              <w:right w:val="nil"/>
            </w:tcBorders>
            <w:shd w:val="clear" w:color="000000" w:fill="FFFFFF"/>
            <w:noWrap/>
            <w:vAlign w:val="center"/>
            <w:hideMark/>
          </w:tcPr>
          <w:p w14:paraId="27B3F12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3D3655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493" w:type="pct"/>
            <w:tcBorders>
              <w:top w:val="nil"/>
              <w:left w:val="nil"/>
              <w:bottom w:val="nil"/>
              <w:right w:val="nil"/>
            </w:tcBorders>
            <w:shd w:val="clear" w:color="000000" w:fill="FFFFFF"/>
            <w:noWrap/>
            <w:vAlign w:val="center"/>
            <w:hideMark/>
          </w:tcPr>
          <w:p w14:paraId="687094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396</w:t>
            </w:r>
          </w:p>
        </w:tc>
        <w:tc>
          <w:tcPr>
            <w:tcW w:w="396" w:type="pct"/>
            <w:tcBorders>
              <w:top w:val="nil"/>
              <w:left w:val="nil"/>
              <w:bottom w:val="nil"/>
              <w:right w:val="nil"/>
            </w:tcBorders>
            <w:shd w:val="clear" w:color="000000" w:fill="FFFFFF"/>
            <w:noWrap/>
            <w:vAlign w:val="center"/>
            <w:hideMark/>
          </w:tcPr>
          <w:p w14:paraId="420CF4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395</w:t>
            </w:r>
          </w:p>
        </w:tc>
        <w:tc>
          <w:tcPr>
            <w:tcW w:w="346" w:type="pct"/>
            <w:tcBorders>
              <w:top w:val="nil"/>
              <w:left w:val="nil"/>
              <w:bottom w:val="nil"/>
              <w:right w:val="nil"/>
            </w:tcBorders>
            <w:shd w:val="clear" w:color="000000" w:fill="FFFFFF"/>
            <w:noWrap/>
            <w:vAlign w:val="center"/>
            <w:hideMark/>
          </w:tcPr>
          <w:p w14:paraId="060F8E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179</w:t>
            </w:r>
          </w:p>
        </w:tc>
        <w:tc>
          <w:tcPr>
            <w:tcW w:w="441" w:type="pct"/>
            <w:tcBorders>
              <w:top w:val="nil"/>
              <w:left w:val="nil"/>
              <w:bottom w:val="nil"/>
              <w:right w:val="nil"/>
            </w:tcBorders>
            <w:shd w:val="clear" w:color="000000" w:fill="FFFFFF"/>
            <w:noWrap/>
            <w:vAlign w:val="center"/>
            <w:hideMark/>
          </w:tcPr>
          <w:p w14:paraId="1DC7BE1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w:t>
            </w:r>
          </w:p>
        </w:tc>
      </w:tr>
      <w:tr w:rsidR="00FD4E2C" w:rsidRPr="00F12DB6" w14:paraId="5D2D045B" w14:textId="77777777" w:rsidTr="001F35FF">
        <w:trPr>
          <w:trHeight w:val="20"/>
        </w:trPr>
        <w:tc>
          <w:tcPr>
            <w:tcW w:w="304" w:type="pct"/>
            <w:tcBorders>
              <w:top w:val="nil"/>
              <w:left w:val="nil"/>
              <w:bottom w:val="nil"/>
              <w:right w:val="nil"/>
            </w:tcBorders>
            <w:shd w:val="clear" w:color="000000" w:fill="FFFFFF"/>
            <w:noWrap/>
            <w:vAlign w:val="center"/>
            <w:hideMark/>
          </w:tcPr>
          <w:p w14:paraId="508DED8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1996</w:t>
            </w:r>
          </w:p>
        </w:tc>
        <w:tc>
          <w:tcPr>
            <w:tcW w:w="338" w:type="pct"/>
            <w:tcBorders>
              <w:top w:val="nil"/>
              <w:left w:val="nil"/>
              <w:bottom w:val="nil"/>
              <w:right w:val="nil"/>
            </w:tcBorders>
            <w:shd w:val="clear" w:color="000000" w:fill="FFFFFF"/>
            <w:noWrap/>
            <w:vAlign w:val="center"/>
            <w:hideMark/>
          </w:tcPr>
          <w:p w14:paraId="6FDE767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4746B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290</w:t>
            </w:r>
          </w:p>
        </w:tc>
        <w:tc>
          <w:tcPr>
            <w:tcW w:w="422" w:type="pct"/>
            <w:tcBorders>
              <w:top w:val="nil"/>
              <w:left w:val="nil"/>
              <w:bottom w:val="nil"/>
              <w:right w:val="nil"/>
            </w:tcBorders>
            <w:shd w:val="clear" w:color="000000" w:fill="FFFFFF"/>
            <w:noWrap/>
            <w:vAlign w:val="center"/>
            <w:hideMark/>
          </w:tcPr>
          <w:p w14:paraId="414B3D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19,244</w:t>
            </w:r>
          </w:p>
        </w:tc>
        <w:tc>
          <w:tcPr>
            <w:tcW w:w="409" w:type="pct"/>
            <w:tcBorders>
              <w:top w:val="nil"/>
              <w:left w:val="nil"/>
              <w:bottom w:val="nil"/>
              <w:right w:val="nil"/>
            </w:tcBorders>
            <w:shd w:val="clear" w:color="000000" w:fill="FFFFFF"/>
            <w:noWrap/>
            <w:vAlign w:val="center"/>
            <w:hideMark/>
          </w:tcPr>
          <w:p w14:paraId="7E8125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9,485</w:t>
            </w:r>
          </w:p>
        </w:tc>
        <w:tc>
          <w:tcPr>
            <w:tcW w:w="444" w:type="pct"/>
            <w:tcBorders>
              <w:top w:val="nil"/>
              <w:left w:val="nil"/>
              <w:bottom w:val="nil"/>
              <w:right w:val="nil"/>
            </w:tcBorders>
            <w:shd w:val="clear" w:color="000000" w:fill="FFFFFF"/>
            <w:noWrap/>
            <w:vAlign w:val="center"/>
            <w:hideMark/>
          </w:tcPr>
          <w:p w14:paraId="3B8350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9,606</w:t>
            </w:r>
          </w:p>
        </w:tc>
        <w:tc>
          <w:tcPr>
            <w:tcW w:w="510" w:type="pct"/>
            <w:tcBorders>
              <w:top w:val="nil"/>
              <w:left w:val="single" w:sz="8" w:space="0" w:color="auto"/>
              <w:bottom w:val="nil"/>
              <w:right w:val="nil"/>
            </w:tcBorders>
            <w:shd w:val="clear" w:color="000000" w:fill="FFFFFF"/>
            <w:noWrap/>
            <w:vAlign w:val="center"/>
            <w:hideMark/>
          </w:tcPr>
          <w:p w14:paraId="37B9F7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w:t>
            </w:r>
          </w:p>
        </w:tc>
        <w:tc>
          <w:tcPr>
            <w:tcW w:w="396" w:type="pct"/>
            <w:tcBorders>
              <w:top w:val="nil"/>
              <w:left w:val="nil"/>
              <w:bottom w:val="nil"/>
              <w:right w:val="nil"/>
            </w:tcBorders>
            <w:shd w:val="clear" w:color="000000" w:fill="FFFFFF"/>
            <w:noWrap/>
            <w:vAlign w:val="center"/>
            <w:hideMark/>
          </w:tcPr>
          <w:p w14:paraId="746630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0F54E63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471132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9BB48D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20E71C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ED120F9" w14:textId="77777777" w:rsidTr="001F35FF">
        <w:trPr>
          <w:trHeight w:val="20"/>
        </w:trPr>
        <w:tc>
          <w:tcPr>
            <w:tcW w:w="304" w:type="pct"/>
            <w:tcBorders>
              <w:top w:val="nil"/>
              <w:left w:val="nil"/>
              <w:bottom w:val="nil"/>
              <w:right w:val="nil"/>
            </w:tcBorders>
            <w:shd w:val="clear" w:color="000000" w:fill="FFFFFF"/>
            <w:noWrap/>
            <w:vAlign w:val="center"/>
            <w:hideMark/>
          </w:tcPr>
          <w:p w14:paraId="230CEFC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1997</w:t>
            </w:r>
          </w:p>
        </w:tc>
        <w:tc>
          <w:tcPr>
            <w:tcW w:w="338" w:type="pct"/>
            <w:tcBorders>
              <w:top w:val="nil"/>
              <w:left w:val="nil"/>
              <w:bottom w:val="nil"/>
              <w:right w:val="nil"/>
            </w:tcBorders>
            <w:shd w:val="clear" w:color="000000" w:fill="FFFFFF"/>
            <w:noWrap/>
            <w:vAlign w:val="center"/>
            <w:hideMark/>
          </w:tcPr>
          <w:p w14:paraId="42575B2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C514B1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45BAE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16,339</w:t>
            </w:r>
          </w:p>
        </w:tc>
        <w:tc>
          <w:tcPr>
            <w:tcW w:w="409" w:type="pct"/>
            <w:tcBorders>
              <w:top w:val="nil"/>
              <w:left w:val="nil"/>
              <w:bottom w:val="nil"/>
              <w:right w:val="nil"/>
            </w:tcBorders>
            <w:shd w:val="clear" w:color="000000" w:fill="FFFFFF"/>
            <w:noWrap/>
            <w:vAlign w:val="center"/>
            <w:hideMark/>
          </w:tcPr>
          <w:p w14:paraId="2F24E5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7,932</w:t>
            </w:r>
          </w:p>
        </w:tc>
        <w:tc>
          <w:tcPr>
            <w:tcW w:w="444" w:type="pct"/>
            <w:tcBorders>
              <w:top w:val="nil"/>
              <w:left w:val="nil"/>
              <w:bottom w:val="nil"/>
              <w:right w:val="nil"/>
            </w:tcBorders>
            <w:shd w:val="clear" w:color="000000" w:fill="FFFFFF"/>
            <w:noWrap/>
            <w:vAlign w:val="center"/>
            <w:hideMark/>
          </w:tcPr>
          <w:p w14:paraId="3595F65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8,006</w:t>
            </w:r>
          </w:p>
        </w:tc>
        <w:tc>
          <w:tcPr>
            <w:tcW w:w="510" w:type="pct"/>
            <w:tcBorders>
              <w:top w:val="nil"/>
              <w:left w:val="single" w:sz="8" w:space="0" w:color="auto"/>
              <w:bottom w:val="nil"/>
              <w:right w:val="nil"/>
            </w:tcBorders>
            <w:shd w:val="clear" w:color="000000" w:fill="FFFFFF"/>
            <w:noWrap/>
            <w:vAlign w:val="center"/>
            <w:hideMark/>
          </w:tcPr>
          <w:p w14:paraId="55182C6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w:t>
            </w:r>
          </w:p>
        </w:tc>
        <w:tc>
          <w:tcPr>
            <w:tcW w:w="396" w:type="pct"/>
            <w:tcBorders>
              <w:top w:val="nil"/>
              <w:left w:val="nil"/>
              <w:bottom w:val="nil"/>
              <w:right w:val="nil"/>
            </w:tcBorders>
            <w:shd w:val="clear" w:color="000000" w:fill="FFFFFF"/>
            <w:noWrap/>
            <w:vAlign w:val="center"/>
            <w:hideMark/>
          </w:tcPr>
          <w:p w14:paraId="1B6BC8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10F4DE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301</w:t>
            </w:r>
          </w:p>
        </w:tc>
        <w:tc>
          <w:tcPr>
            <w:tcW w:w="396" w:type="pct"/>
            <w:tcBorders>
              <w:top w:val="nil"/>
              <w:left w:val="nil"/>
              <w:bottom w:val="nil"/>
              <w:right w:val="nil"/>
            </w:tcBorders>
            <w:shd w:val="clear" w:color="000000" w:fill="FFFFFF"/>
            <w:noWrap/>
            <w:vAlign w:val="center"/>
            <w:hideMark/>
          </w:tcPr>
          <w:p w14:paraId="1CF989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2C2A34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6A1CD2D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606CF1D0" w14:textId="77777777" w:rsidTr="001F35FF">
        <w:trPr>
          <w:trHeight w:val="20"/>
        </w:trPr>
        <w:tc>
          <w:tcPr>
            <w:tcW w:w="304" w:type="pct"/>
            <w:tcBorders>
              <w:top w:val="nil"/>
              <w:left w:val="nil"/>
              <w:bottom w:val="nil"/>
              <w:right w:val="nil"/>
            </w:tcBorders>
            <w:shd w:val="clear" w:color="000000" w:fill="FFFFFF"/>
            <w:noWrap/>
            <w:vAlign w:val="center"/>
            <w:hideMark/>
          </w:tcPr>
          <w:p w14:paraId="67EAEA5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1998</w:t>
            </w:r>
          </w:p>
        </w:tc>
        <w:tc>
          <w:tcPr>
            <w:tcW w:w="338" w:type="pct"/>
            <w:tcBorders>
              <w:top w:val="nil"/>
              <w:left w:val="nil"/>
              <w:bottom w:val="nil"/>
              <w:right w:val="nil"/>
            </w:tcBorders>
            <w:shd w:val="clear" w:color="000000" w:fill="FFFFFF"/>
            <w:noWrap/>
            <w:vAlign w:val="center"/>
            <w:hideMark/>
          </w:tcPr>
          <w:p w14:paraId="3A2DE0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0CF767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315</w:t>
            </w:r>
          </w:p>
        </w:tc>
        <w:tc>
          <w:tcPr>
            <w:tcW w:w="422" w:type="pct"/>
            <w:tcBorders>
              <w:top w:val="nil"/>
              <w:left w:val="nil"/>
              <w:bottom w:val="nil"/>
              <w:right w:val="nil"/>
            </w:tcBorders>
            <w:shd w:val="clear" w:color="000000" w:fill="FFFFFF"/>
            <w:noWrap/>
            <w:vAlign w:val="center"/>
            <w:hideMark/>
          </w:tcPr>
          <w:p w14:paraId="0A4F0F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21,611</w:t>
            </w:r>
          </w:p>
        </w:tc>
        <w:tc>
          <w:tcPr>
            <w:tcW w:w="409" w:type="pct"/>
            <w:tcBorders>
              <w:top w:val="nil"/>
              <w:left w:val="nil"/>
              <w:bottom w:val="nil"/>
              <w:right w:val="nil"/>
            </w:tcBorders>
            <w:shd w:val="clear" w:color="000000" w:fill="FFFFFF"/>
            <w:noWrap/>
            <w:vAlign w:val="center"/>
            <w:hideMark/>
          </w:tcPr>
          <w:p w14:paraId="161C6CE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10,352</w:t>
            </w:r>
          </w:p>
        </w:tc>
        <w:tc>
          <w:tcPr>
            <w:tcW w:w="444" w:type="pct"/>
            <w:tcBorders>
              <w:top w:val="nil"/>
              <w:left w:val="nil"/>
              <w:bottom w:val="nil"/>
              <w:right w:val="nil"/>
            </w:tcBorders>
            <w:shd w:val="clear" w:color="000000" w:fill="FFFFFF"/>
            <w:noWrap/>
            <w:vAlign w:val="center"/>
            <w:hideMark/>
          </w:tcPr>
          <w:p w14:paraId="5B89C0B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10,634</w:t>
            </w:r>
          </w:p>
        </w:tc>
        <w:tc>
          <w:tcPr>
            <w:tcW w:w="510" w:type="pct"/>
            <w:tcBorders>
              <w:top w:val="nil"/>
              <w:left w:val="single" w:sz="8" w:space="0" w:color="auto"/>
              <w:bottom w:val="nil"/>
              <w:right w:val="nil"/>
            </w:tcBorders>
            <w:shd w:val="clear" w:color="000000" w:fill="FFFFFF"/>
            <w:noWrap/>
            <w:vAlign w:val="center"/>
            <w:hideMark/>
          </w:tcPr>
          <w:p w14:paraId="4EB20E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w:t>
            </w:r>
          </w:p>
        </w:tc>
        <w:tc>
          <w:tcPr>
            <w:tcW w:w="396" w:type="pct"/>
            <w:tcBorders>
              <w:top w:val="nil"/>
              <w:left w:val="nil"/>
              <w:bottom w:val="nil"/>
              <w:right w:val="nil"/>
            </w:tcBorders>
            <w:shd w:val="clear" w:color="000000" w:fill="FFFFFF"/>
            <w:noWrap/>
            <w:vAlign w:val="center"/>
            <w:hideMark/>
          </w:tcPr>
          <w:p w14:paraId="1FEA14E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93" w:type="pct"/>
            <w:tcBorders>
              <w:top w:val="nil"/>
              <w:left w:val="nil"/>
              <w:bottom w:val="nil"/>
              <w:right w:val="nil"/>
            </w:tcBorders>
            <w:shd w:val="clear" w:color="000000" w:fill="FFFFFF"/>
            <w:noWrap/>
            <w:vAlign w:val="center"/>
            <w:hideMark/>
          </w:tcPr>
          <w:p w14:paraId="722FFC9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w:t>
            </w:r>
          </w:p>
        </w:tc>
        <w:tc>
          <w:tcPr>
            <w:tcW w:w="396" w:type="pct"/>
            <w:tcBorders>
              <w:top w:val="nil"/>
              <w:left w:val="nil"/>
              <w:bottom w:val="nil"/>
              <w:right w:val="nil"/>
            </w:tcBorders>
            <w:shd w:val="clear" w:color="000000" w:fill="FFFFFF"/>
            <w:noWrap/>
            <w:vAlign w:val="center"/>
            <w:hideMark/>
          </w:tcPr>
          <w:p w14:paraId="35FAFD0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346" w:type="pct"/>
            <w:tcBorders>
              <w:top w:val="nil"/>
              <w:left w:val="nil"/>
              <w:bottom w:val="nil"/>
              <w:right w:val="nil"/>
            </w:tcBorders>
            <w:shd w:val="clear" w:color="000000" w:fill="FFFFFF"/>
            <w:noWrap/>
            <w:vAlign w:val="center"/>
            <w:hideMark/>
          </w:tcPr>
          <w:p w14:paraId="78CB03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c>
          <w:tcPr>
            <w:tcW w:w="441" w:type="pct"/>
            <w:tcBorders>
              <w:top w:val="nil"/>
              <w:left w:val="nil"/>
              <w:bottom w:val="nil"/>
              <w:right w:val="nil"/>
            </w:tcBorders>
            <w:shd w:val="clear" w:color="000000" w:fill="FFFFFF"/>
            <w:noWrap/>
            <w:vAlign w:val="center"/>
            <w:hideMark/>
          </w:tcPr>
          <w:p w14:paraId="1F4621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 xml:space="preserve"> </w:t>
            </w:r>
          </w:p>
        </w:tc>
      </w:tr>
      <w:tr w:rsidR="00FD4E2C" w:rsidRPr="00F12DB6" w14:paraId="41976F7A" w14:textId="77777777" w:rsidTr="001F35FF">
        <w:trPr>
          <w:trHeight w:val="20"/>
        </w:trPr>
        <w:tc>
          <w:tcPr>
            <w:tcW w:w="304" w:type="pct"/>
            <w:tcBorders>
              <w:top w:val="nil"/>
              <w:left w:val="nil"/>
              <w:bottom w:val="nil"/>
              <w:right w:val="nil"/>
            </w:tcBorders>
            <w:shd w:val="clear" w:color="000000" w:fill="FFFFFF"/>
            <w:noWrap/>
            <w:vAlign w:val="center"/>
            <w:hideMark/>
          </w:tcPr>
          <w:p w14:paraId="4E859938"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1999</w:t>
            </w:r>
          </w:p>
        </w:tc>
        <w:tc>
          <w:tcPr>
            <w:tcW w:w="338" w:type="pct"/>
            <w:tcBorders>
              <w:top w:val="nil"/>
              <w:left w:val="nil"/>
              <w:bottom w:val="nil"/>
              <w:right w:val="nil"/>
            </w:tcBorders>
            <w:shd w:val="clear" w:color="000000" w:fill="FFFFFF"/>
            <w:noWrap/>
            <w:vAlign w:val="center"/>
            <w:hideMark/>
          </w:tcPr>
          <w:p w14:paraId="7653DF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0AAB2EC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c>
          <w:tcPr>
            <w:tcW w:w="422" w:type="pct"/>
            <w:tcBorders>
              <w:top w:val="nil"/>
              <w:left w:val="nil"/>
              <w:bottom w:val="nil"/>
              <w:right w:val="nil"/>
            </w:tcBorders>
            <w:shd w:val="clear" w:color="000000" w:fill="FFFFFF"/>
            <w:noWrap/>
            <w:vAlign w:val="center"/>
            <w:hideMark/>
          </w:tcPr>
          <w:p w14:paraId="642F12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14,172</w:t>
            </w:r>
          </w:p>
        </w:tc>
        <w:tc>
          <w:tcPr>
            <w:tcW w:w="409" w:type="pct"/>
            <w:tcBorders>
              <w:top w:val="nil"/>
              <w:left w:val="nil"/>
              <w:bottom w:val="nil"/>
              <w:right w:val="nil"/>
            </w:tcBorders>
            <w:shd w:val="clear" w:color="000000" w:fill="FFFFFF"/>
            <w:noWrap/>
            <w:vAlign w:val="center"/>
            <w:hideMark/>
          </w:tcPr>
          <w:p w14:paraId="7CD4D4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7,080</w:t>
            </w:r>
          </w:p>
        </w:tc>
        <w:tc>
          <w:tcPr>
            <w:tcW w:w="444" w:type="pct"/>
            <w:tcBorders>
              <w:top w:val="nil"/>
              <w:left w:val="nil"/>
              <w:bottom w:val="nil"/>
              <w:right w:val="nil"/>
            </w:tcBorders>
            <w:shd w:val="clear" w:color="000000" w:fill="FFFFFF"/>
            <w:noWrap/>
            <w:vAlign w:val="center"/>
            <w:hideMark/>
          </w:tcPr>
          <w:p w14:paraId="0BE3EAD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6,966</w:t>
            </w:r>
          </w:p>
        </w:tc>
        <w:tc>
          <w:tcPr>
            <w:tcW w:w="510" w:type="pct"/>
            <w:tcBorders>
              <w:top w:val="nil"/>
              <w:left w:val="single" w:sz="8" w:space="0" w:color="auto"/>
              <w:bottom w:val="nil"/>
              <w:right w:val="nil"/>
            </w:tcBorders>
            <w:shd w:val="clear" w:color="000000" w:fill="FFFFFF"/>
            <w:noWrap/>
            <w:vAlign w:val="center"/>
            <w:hideMark/>
          </w:tcPr>
          <w:p w14:paraId="41B5526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642850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79ADD8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420</w:t>
            </w:r>
          </w:p>
        </w:tc>
        <w:tc>
          <w:tcPr>
            <w:tcW w:w="396" w:type="pct"/>
            <w:tcBorders>
              <w:top w:val="nil"/>
              <w:left w:val="nil"/>
              <w:bottom w:val="nil"/>
              <w:right w:val="nil"/>
            </w:tcBorders>
            <w:shd w:val="clear" w:color="000000" w:fill="FFFFFF"/>
            <w:noWrap/>
            <w:vAlign w:val="center"/>
            <w:hideMark/>
          </w:tcPr>
          <w:p w14:paraId="1D5EF8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413</w:t>
            </w:r>
          </w:p>
        </w:tc>
        <w:tc>
          <w:tcPr>
            <w:tcW w:w="346" w:type="pct"/>
            <w:tcBorders>
              <w:top w:val="nil"/>
              <w:left w:val="nil"/>
              <w:bottom w:val="nil"/>
              <w:right w:val="nil"/>
            </w:tcBorders>
            <w:shd w:val="clear" w:color="000000" w:fill="FFFFFF"/>
            <w:noWrap/>
            <w:vAlign w:val="center"/>
            <w:hideMark/>
          </w:tcPr>
          <w:p w14:paraId="5F6D97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w:t>
            </w:r>
          </w:p>
        </w:tc>
        <w:tc>
          <w:tcPr>
            <w:tcW w:w="441" w:type="pct"/>
            <w:tcBorders>
              <w:top w:val="nil"/>
              <w:left w:val="nil"/>
              <w:bottom w:val="nil"/>
              <w:right w:val="nil"/>
            </w:tcBorders>
            <w:shd w:val="clear" w:color="000000" w:fill="FFFFFF"/>
            <w:noWrap/>
            <w:vAlign w:val="center"/>
            <w:hideMark/>
          </w:tcPr>
          <w:p w14:paraId="0A4CDBC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226</w:t>
            </w:r>
          </w:p>
        </w:tc>
      </w:tr>
      <w:tr w:rsidR="00FD4E2C" w:rsidRPr="00F12DB6" w14:paraId="6B7F7DED" w14:textId="77777777" w:rsidTr="001F35FF">
        <w:trPr>
          <w:trHeight w:val="20"/>
        </w:trPr>
        <w:tc>
          <w:tcPr>
            <w:tcW w:w="304" w:type="pct"/>
            <w:tcBorders>
              <w:top w:val="nil"/>
              <w:left w:val="nil"/>
              <w:bottom w:val="nil"/>
              <w:right w:val="nil"/>
            </w:tcBorders>
            <w:shd w:val="clear" w:color="000000" w:fill="FFFFFF"/>
            <w:noWrap/>
            <w:vAlign w:val="center"/>
            <w:hideMark/>
          </w:tcPr>
          <w:p w14:paraId="699C7887"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2000</w:t>
            </w:r>
          </w:p>
        </w:tc>
        <w:tc>
          <w:tcPr>
            <w:tcW w:w="338" w:type="pct"/>
            <w:tcBorders>
              <w:top w:val="nil"/>
              <w:left w:val="nil"/>
              <w:bottom w:val="nil"/>
              <w:right w:val="nil"/>
            </w:tcBorders>
            <w:shd w:val="clear" w:color="000000" w:fill="FFFFFF"/>
            <w:noWrap/>
            <w:vAlign w:val="center"/>
            <w:hideMark/>
          </w:tcPr>
          <w:p w14:paraId="32C8D1B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500" w:type="pct"/>
            <w:tcBorders>
              <w:top w:val="nil"/>
              <w:left w:val="nil"/>
              <w:bottom w:val="nil"/>
              <w:right w:val="nil"/>
            </w:tcBorders>
            <w:shd w:val="clear" w:color="000000" w:fill="FFFFFF"/>
            <w:noWrap/>
            <w:vAlign w:val="center"/>
            <w:hideMark/>
          </w:tcPr>
          <w:p w14:paraId="5D236C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c>
          <w:tcPr>
            <w:tcW w:w="422" w:type="pct"/>
            <w:tcBorders>
              <w:top w:val="nil"/>
              <w:left w:val="nil"/>
              <w:bottom w:val="nil"/>
              <w:right w:val="nil"/>
            </w:tcBorders>
            <w:shd w:val="clear" w:color="000000" w:fill="FFFFFF"/>
            <w:noWrap/>
            <w:vAlign w:val="center"/>
            <w:hideMark/>
          </w:tcPr>
          <w:p w14:paraId="32F8A6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15,905</w:t>
            </w:r>
          </w:p>
        </w:tc>
        <w:tc>
          <w:tcPr>
            <w:tcW w:w="409" w:type="pct"/>
            <w:tcBorders>
              <w:top w:val="nil"/>
              <w:left w:val="nil"/>
              <w:bottom w:val="nil"/>
              <w:right w:val="nil"/>
            </w:tcBorders>
            <w:shd w:val="clear" w:color="000000" w:fill="FFFFFF"/>
            <w:noWrap/>
            <w:vAlign w:val="center"/>
            <w:hideMark/>
          </w:tcPr>
          <w:p w14:paraId="08194FC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7,536</w:t>
            </w:r>
          </w:p>
        </w:tc>
        <w:tc>
          <w:tcPr>
            <w:tcW w:w="444" w:type="pct"/>
            <w:tcBorders>
              <w:top w:val="nil"/>
              <w:left w:val="nil"/>
              <w:bottom w:val="nil"/>
              <w:right w:val="nil"/>
            </w:tcBorders>
            <w:shd w:val="clear" w:color="000000" w:fill="FFFFFF"/>
            <w:noWrap/>
            <w:vAlign w:val="center"/>
            <w:hideMark/>
          </w:tcPr>
          <w:p w14:paraId="4E164A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8,054</w:t>
            </w:r>
          </w:p>
        </w:tc>
        <w:tc>
          <w:tcPr>
            <w:tcW w:w="510" w:type="pct"/>
            <w:tcBorders>
              <w:top w:val="nil"/>
              <w:left w:val="single" w:sz="8" w:space="0" w:color="auto"/>
              <w:bottom w:val="nil"/>
              <w:right w:val="nil"/>
            </w:tcBorders>
            <w:shd w:val="clear" w:color="000000" w:fill="FFFFFF"/>
            <w:noWrap/>
            <w:vAlign w:val="center"/>
            <w:hideMark/>
          </w:tcPr>
          <w:p w14:paraId="483E903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396" w:type="pct"/>
            <w:tcBorders>
              <w:top w:val="nil"/>
              <w:left w:val="nil"/>
              <w:bottom w:val="nil"/>
              <w:right w:val="nil"/>
            </w:tcBorders>
            <w:shd w:val="clear" w:color="000000" w:fill="FFFFFF"/>
            <w:noWrap/>
            <w:vAlign w:val="center"/>
            <w:hideMark/>
          </w:tcPr>
          <w:p w14:paraId="232ED6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w:t>
            </w:r>
          </w:p>
        </w:tc>
        <w:tc>
          <w:tcPr>
            <w:tcW w:w="493" w:type="pct"/>
            <w:tcBorders>
              <w:top w:val="nil"/>
              <w:left w:val="nil"/>
              <w:bottom w:val="nil"/>
              <w:right w:val="nil"/>
            </w:tcBorders>
            <w:shd w:val="clear" w:color="000000" w:fill="FFFFFF"/>
            <w:noWrap/>
            <w:vAlign w:val="center"/>
            <w:hideMark/>
          </w:tcPr>
          <w:p w14:paraId="56E0701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439</w:t>
            </w:r>
          </w:p>
        </w:tc>
        <w:tc>
          <w:tcPr>
            <w:tcW w:w="396" w:type="pct"/>
            <w:tcBorders>
              <w:top w:val="nil"/>
              <w:left w:val="nil"/>
              <w:bottom w:val="nil"/>
              <w:right w:val="nil"/>
            </w:tcBorders>
            <w:shd w:val="clear" w:color="000000" w:fill="FFFFFF"/>
            <w:noWrap/>
            <w:vAlign w:val="center"/>
            <w:hideMark/>
          </w:tcPr>
          <w:p w14:paraId="7B39D3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437</w:t>
            </w:r>
          </w:p>
        </w:tc>
        <w:tc>
          <w:tcPr>
            <w:tcW w:w="346" w:type="pct"/>
            <w:tcBorders>
              <w:top w:val="nil"/>
              <w:left w:val="nil"/>
              <w:bottom w:val="nil"/>
              <w:right w:val="nil"/>
            </w:tcBorders>
            <w:shd w:val="clear" w:color="000000" w:fill="FFFFFF"/>
            <w:noWrap/>
            <w:vAlign w:val="center"/>
            <w:hideMark/>
          </w:tcPr>
          <w:p w14:paraId="7463E8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193</w:t>
            </w:r>
          </w:p>
        </w:tc>
        <w:tc>
          <w:tcPr>
            <w:tcW w:w="441" w:type="pct"/>
            <w:tcBorders>
              <w:top w:val="nil"/>
              <w:left w:val="nil"/>
              <w:bottom w:val="nil"/>
              <w:right w:val="nil"/>
            </w:tcBorders>
            <w:shd w:val="clear" w:color="000000" w:fill="FFFFFF"/>
            <w:noWrap/>
            <w:vAlign w:val="center"/>
            <w:hideMark/>
          </w:tcPr>
          <w:p w14:paraId="37EBC8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243</w:t>
            </w:r>
          </w:p>
        </w:tc>
      </w:tr>
      <w:tr w:rsidR="00FD4E2C" w:rsidRPr="00F12DB6" w14:paraId="6114E3E1" w14:textId="77777777" w:rsidTr="001F35FF">
        <w:trPr>
          <w:trHeight w:val="20"/>
        </w:trPr>
        <w:tc>
          <w:tcPr>
            <w:tcW w:w="304" w:type="pct"/>
            <w:tcBorders>
              <w:top w:val="nil"/>
              <w:left w:val="nil"/>
              <w:bottom w:val="nil"/>
              <w:right w:val="nil"/>
            </w:tcBorders>
            <w:shd w:val="clear" w:color="000000" w:fill="FFFFFF"/>
            <w:noWrap/>
            <w:vAlign w:val="center"/>
            <w:hideMark/>
          </w:tcPr>
          <w:p w14:paraId="150ED374"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2001</w:t>
            </w:r>
          </w:p>
        </w:tc>
        <w:tc>
          <w:tcPr>
            <w:tcW w:w="338" w:type="pct"/>
            <w:tcBorders>
              <w:top w:val="nil"/>
              <w:left w:val="nil"/>
              <w:bottom w:val="nil"/>
              <w:right w:val="nil"/>
            </w:tcBorders>
            <w:shd w:val="clear" w:color="000000" w:fill="FFFFFF"/>
            <w:noWrap/>
            <w:vAlign w:val="center"/>
            <w:hideMark/>
          </w:tcPr>
          <w:p w14:paraId="74D2C1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5452C2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286</w:t>
            </w:r>
          </w:p>
        </w:tc>
        <w:tc>
          <w:tcPr>
            <w:tcW w:w="422" w:type="pct"/>
            <w:tcBorders>
              <w:top w:val="nil"/>
              <w:left w:val="nil"/>
              <w:bottom w:val="nil"/>
              <w:right w:val="nil"/>
            </w:tcBorders>
            <w:shd w:val="clear" w:color="000000" w:fill="FFFFFF"/>
            <w:noWrap/>
            <w:vAlign w:val="center"/>
            <w:hideMark/>
          </w:tcPr>
          <w:p w14:paraId="0607C41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16,399</w:t>
            </w:r>
          </w:p>
        </w:tc>
        <w:tc>
          <w:tcPr>
            <w:tcW w:w="409" w:type="pct"/>
            <w:tcBorders>
              <w:top w:val="nil"/>
              <w:left w:val="nil"/>
              <w:bottom w:val="nil"/>
              <w:right w:val="nil"/>
            </w:tcBorders>
            <w:shd w:val="clear" w:color="000000" w:fill="FFFFFF"/>
            <w:noWrap/>
            <w:vAlign w:val="center"/>
            <w:hideMark/>
          </w:tcPr>
          <w:p w14:paraId="72FA27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8,146</w:t>
            </w:r>
          </w:p>
        </w:tc>
        <w:tc>
          <w:tcPr>
            <w:tcW w:w="444" w:type="pct"/>
            <w:tcBorders>
              <w:top w:val="nil"/>
              <w:left w:val="nil"/>
              <w:bottom w:val="nil"/>
              <w:right w:val="nil"/>
            </w:tcBorders>
            <w:shd w:val="clear" w:color="000000" w:fill="FFFFFF"/>
            <w:noWrap/>
            <w:vAlign w:val="center"/>
            <w:hideMark/>
          </w:tcPr>
          <w:p w14:paraId="01C689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8,234</w:t>
            </w:r>
          </w:p>
        </w:tc>
        <w:tc>
          <w:tcPr>
            <w:tcW w:w="510" w:type="pct"/>
            <w:tcBorders>
              <w:top w:val="nil"/>
              <w:left w:val="single" w:sz="8" w:space="0" w:color="auto"/>
              <w:bottom w:val="nil"/>
              <w:right w:val="nil"/>
            </w:tcBorders>
            <w:shd w:val="clear" w:color="000000" w:fill="FFFFFF"/>
            <w:noWrap/>
            <w:vAlign w:val="center"/>
            <w:hideMark/>
          </w:tcPr>
          <w:p w14:paraId="3885F5C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396" w:type="pct"/>
            <w:tcBorders>
              <w:top w:val="nil"/>
              <w:left w:val="nil"/>
              <w:bottom w:val="nil"/>
              <w:right w:val="nil"/>
            </w:tcBorders>
            <w:shd w:val="clear" w:color="000000" w:fill="FFFFFF"/>
            <w:noWrap/>
            <w:vAlign w:val="center"/>
            <w:hideMark/>
          </w:tcPr>
          <w:p w14:paraId="06326C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21</w:t>
            </w:r>
          </w:p>
        </w:tc>
        <w:tc>
          <w:tcPr>
            <w:tcW w:w="493" w:type="pct"/>
            <w:tcBorders>
              <w:top w:val="nil"/>
              <w:left w:val="nil"/>
              <w:bottom w:val="nil"/>
              <w:right w:val="nil"/>
            </w:tcBorders>
            <w:shd w:val="clear" w:color="000000" w:fill="FFFFFF"/>
            <w:noWrap/>
            <w:vAlign w:val="center"/>
            <w:hideMark/>
          </w:tcPr>
          <w:p w14:paraId="576CAA2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537</w:t>
            </w:r>
          </w:p>
        </w:tc>
        <w:tc>
          <w:tcPr>
            <w:tcW w:w="396" w:type="pct"/>
            <w:tcBorders>
              <w:top w:val="nil"/>
              <w:left w:val="nil"/>
              <w:bottom w:val="nil"/>
              <w:right w:val="nil"/>
            </w:tcBorders>
            <w:shd w:val="clear" w:color="000000" w:fill="FFFFFF"/>
            <w:noWrap/>
            <w:vAlign w:val="center"/>
            <w:hideMark/>
          </w:tcPr>
          <w:p w14:paraId="7EC86FA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536</w:t>
            </w:r>
          </w:p>
        </w:tc>
        <w:tc>
          <w:tcPr>
            <w:tcW w:w="346" w:type="pct"/>
            <w:tcBorders>
              <w:top w:val="nil"/>
              <w:left w:val="nil"/>
              <w:bottom w:val="nil"/>
              <w:right w:val="nil"/>
            </w:tcBorders>
            <w:shd w:val="clear" w:color="000000" w:fill="FFFFFF"/>
            <w:noWrap/>
            <w:vAlign w:val="center"/>
            <w:hideMark/>
          </w:tcPr>
          <w:p w14:paraId="6A7089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41" w:type="pct"/>
            <w:tcBorders>
              <w:top w:val="nil"/>
              <w:left w:val="nil"/>
              <w:bottom w:val="nil"/>
              <w:right w:val="nil"/>
            </w:tcBorders>
            <w:shd w:val="clear" w:color="000000" w:fill="FFFFFF"/>
            <w:noWrap/>
            <w:vAlign w:val="center"/>
            <w:hideMark/>
          </w:tcPr>
          <w:p w14:paraId="7A671E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r>
      <w:tr w:rsidR="00FD4E2C" w:rsidRPr="00F12DB6" w14:paraId="61C71988" w14:textId="77777777" w:rsidTr="001F35FF">
        <w:trPr>
          <w:trHeight w:val="20"/>
        </w:trPr>
        <w:tc>
          <w:tcPr>
            <w:tcW w:w="304" w:type="pct"/>
            <w:tcBorders>
              <w:top w:val="nil"/>
              <w:left w:val="nil"/>
              <w:bottom w:val="nil"/>
              <w:right w:val="nil"/>
            </w:tcBorders>
            <w:shd w:val="clear" w:color="000000" w:fill="FFFFFF"/>
            <w:noWrap/>
            <w:vAlign w:val="center"/>
            <w:hideMark/>
          </w:tcPr>
          <w:p w14:paraId="7977071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2002</w:t>
            </w:r>
          </w:p>
        </w:tc>
        <w:tc>
          <w:tcPr>
            <w:tcW w:w="338" w:type="pct"/>
            <w:tcBorders>
              <w:top w:val="nil"/>
              <w:left w:val="nil"/>
              <w:bottom w:val="nil"/>
              <w:right w:val="nil"/>
            </w:tcBorders>
            <w:shd w:val="clear" w:color="000000" w:fill="FFFFFF"/>
            <w:noWrap/>
            <w:vAlign w:val="center"/>
            <w:hideMark/>
          </w:tcPr>
          <w:p w14:paraId="66576A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428B47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281</w:t>
            </w:r>
          </w:p>
        </w:tc>
        <w:tc>
          <w:tcPr>
            <w:tcW w:w="422" w:type="pct"/>
            <w:tcBorders>
              <w:top w:val="nil"/>
              <w:left w:val="nil"/>
              <w:bottom w:val="nil"/>
              <w:right w:val="nil"/>
            </w:tcBorders>
            <w:shd w:val="clear" w:color="000000" w:fill="FFFFFF"/>
            <w:noWrap/>
            <w:vAlign w:val="center"/>
            <w:hideMark/>
          </w:tcPr>
          <w:p w14:paraId="743F82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16,705</w:t>
            </w:r>
          </w:p>
        </w:tc>
        <w:tc>
          <w:tcPr>
            <w:tcW w:w="409" w:type="pct"/>
            <w:tcBorders>
              <w:top w:val="nil"/>
              <w:left w:val="nil"/>
              <w:bottom w:val="nil"/>
              <w:right w:val="nil"/>
            </w:tcBorders>
            <w:shd w:val="clear" w:color="000000" w:fill="FFFFFF"/>
            <w:noWrap/>
            <w:vAlign w:val="center"/>
            <w:hideMark/>
          </w:tcPr>
          <w:p w14:paraId="4371DBE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8,196</w:t>
            </w:r>
          </w:p>
        </w:tc>
        <w:tc>
          <w:tcPr>
            <w:tcW w:w="444" w:type="pct"/>
            <w:tcBorders>
              <w:top w:val="nil"/>
              <w:left w:val="nil"/>
              <w:bottom w:val="nil"/>
              <w:right w:val="nil"/>
            </w:tcBorders>
            <w:shd w:val="clear" w:color="000000" w:fill="FFFFFF"/>
            <w:noWrap/>
            <w:vAlign w:val="center"/>
            <w:hideMark/>
          </w:tcPr>
          <w:p w14:paraId="020EFC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8,332</w:t>
            </w:r>
          </w:p>
        </w:tc>
        <w:tc>
          <w:tcPr>
            <w:tcW w:w="510" w:type="pct"/>
            <w:tcBorders>
              <w:top w:val="nil"/>
              <w:left w:val="single" w:sz="8" w:space="0" w:color="auto"/>
              <w:bottom w:val="nil"/>
              <w:right w:val="nil"/>
            </w:tcBorders>
            <w:shd w:val="clear" w:color="000000" w:fill="FFFFFF"/>
            <w:noWrap/>
            <w:vAlign w:val="center"/>
            <w:hideMark/>
          </w:tcPr>
          <w:p w14:paraId="13F4AA3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396" w:type="pct"/>
            <w:tcBorders>
              <w:top w:val="nil"/>
              <w:left w:val="nil"/>
              <w:bottom w:val="nil"/>
              <w:right w:val="nil"/>
            </w:tcBorders>
            <w:shd w:val="clear" w:color="000000" w:fill="FFFFFF"/>
            <w:noWrap/>
            <w:vAlign w:val="center"/>
            <w:hideMark/>
          </w:tcPr>
          <w:p w14:paraId="2C32FAC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w:t>
            </w:r>
          </w:p>
        </w:tc>
        <w:tc>
          <w:tcPr>
            <w:tcW w:w="493" w:type="pct"/>
            <w:tcBorders>
              <w:top w:val="nil"/>
              <w:left w:val="nil"/>
              <w:bottom w:val="nil"/>
              <w:right w:val="nil"/>
            </w:tcBorders>
            <w:shd w:val="clear" w:color="000000" w:fill="FFFFFF"/>
            <w:noWrap/>
            <w:vAlign w:val="center"/>
            <w:hideMark/>
          </w:tcPr>
          <w:p w14:paraId="3ACBFD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471</w:t>
            </w:r>
          </w:p>
        </w:tc>
        <w:tc>
          <w:tcPr>
            <w:tcW w:w="396" w:type="pct"/>
            <w:tcBorders>
              <w:top w:val="nil"/>
              <w:left w:val="nil"/>
              <w:bottom w:val="nil"/>
              <w:right w:val="nil"/>
            </w:tcBorders>
            <w:shd w:val="clear" w:color="000000" w:fill="FFFFFF"/>
            <w:noWrap/>
            <w:vAlign w:val="center"/>
            <w:hideMark/>
          </w:tcPr>
          <w:p w14:paraId="3EB814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46" w:type="pct"/>
            <w:tcBorders>
              <w:top w:val="nil"/>
              <w:left w:val="nil"/>
              <w:bottom w:val="nil"/>
              <w:right w:val="nil"/>
            </w:tcBorders>
            <w:shd w:val="clear" w:color="000000" w:fill="FFFFFF"/>
            <w:noWrap/>
            <w:vAlign w:val="center"/>
            <w:hideMark/>
          </w:tcPr>
          <w:p w14:paraId="3708625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200</w:t>
            </w:r>
          </w:p>
        </w:tc>
        <w:tc>
          <w:tcPr>
            <w:tcW w:w="441" w:type="pct"/>
            <w:tcBorders>
              <w:top w:val="nil"/>
              <w:left w:val="nil"/>
              <w:bottom w:val="nil"/>
              <w:right w:val="nil"/>
            </w:tcBorders>
            <w:shd w:val="clear" w:color="000000" w:fill="FFFFFF"/>
            <w:noWrap/>
            <w:vAlign w:val="center"/>
            <w:hideMark/>
          </w:tcPr>
          <w:p w14:paraId="57B1F9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55E2990B" w14:textId="77777777" w:rsidTr="001F35FF">
        <w:trPr>
          <w:trHeight w:val="20"/>
        </w:trPr>
        <w:tc>
          <w:tcPr>
            <w:tcW w:w="304" w:type="pct"/>
            <w:tcBorders>
              <w:top w:val="nil"/>
              <w:left w:val="nil"/>
              <w:bottom w:val="nil"/>
              <w:right w:val="nil"/>
            </w:tcBorders>
            <w:shd w:val="clear" w:color="000000" w:fill="FFFFFF"/>
            <w:noWrap/>
            <w:vAlign w:val="center"/>
            <w:hideMark/>
          </w:tcPr>
          <w:p w14:paraId="2E2B6DFE"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2003</w:t>
            </w:r>
          </w:p>
        </w:tc>
        <w:tc>
          <w:tcPr>
            <w:tcW w:w="338" w:type="pct"/>
            <w:tcBorders>
              <w:top w:val="nil"/>
              <w:left w:val="nil"/>
              <w:bottom w:val="nil"/>
              <w:right w:val="nil"/>
            </w:tcBorders>
            <w:shd w:val="clear" w:color="000000" w:fill="FFFFFF"/>
            <w:noWrap/>
            <w:vAlign w:val="center"/>
            <w:hideMark/>
          </w:tcPr>
          <w:p w14:paraId="53277F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D4847E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276</w:t>
            </w:r>
          </w:p>
        </w:tc>
        <w:tc>
          <w:tcPr>
            <w:tcW w:w="422" w:type="pct"/>
            <w:tcBorders>
              <w:top w:val="nil"/>
              <w:left w:val="nil"/>
              <w:bottom w:val="nil"/>
              <w:right w:val="nil"/>
            </w:tcBorders>
            <w:shd w:val="clear" w:color="000000" w:fill="FFFFFF"/>
            <w:noWrap/>
            <w:vAlign w:val="center"/>
            <w:hideMark/>
          </w:tcPr>
          <w:p w14:paraId="48FC65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17,652</w:t>
            </w:r>
          </w:p>
        </w:tc>
        <w:tc>
          <w:tcPr>
            <w:tcW w:w="409" w:type="pct"/>
            <w:tcBorders>
              <w:top w:val="nil"/>
              <w:left w:val="nil"/>
              <w:bottom w:val="nil"/>
              <w:right w:val="nil"/>
            </w:tcBorders>
            <w:shd w:val="clear" w:color="000000" w:fill="FFFFFF"/>
            <w:noWrap/>
            <w:vAlign w:val="center"/>
            <w:hideMark/>
          </w:tcPr>
          <w:p w14:paraId="15C828A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8,854</w:t>
            </w:r>
          </w:p>
        </w:tc>
        <w:tc>
          <w:tcPr>
            <w:tcW w:w="444" w:type="pct"/>
            <w:tcBorders>
              <w:top w:val="nil"/>
              <w:left w:val="nil"/>
              <w:bottom w:val="nil"/>
              <w:right w:val="nil"/>
            </w:tcBorders>
            <w:shd w:val="clear" w:color="000000" w:fill="FFFFFF"/>
            <w:noWrap/>
            <w:vAlign w:val="center"/>
            <w:hideMark/>
          </w:tcPr>
          <w:p w14:paraId="3ACB453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8,396</w:t>
            </w:r>
          </w:p>
        </w:tc>
        <w:tc>
          <w:tcPr>
            <w:tcW w:w="510" w:type="pct"/>
            <w:tcBorders>
              <w:top w:val="nil"/>
              <w:left w:val="single" w:sz="8" w:space="0" w:color="auto"/>
              <w:bottom w:val="nil"/>
              <w:right w:val="nil"/>
            </w:tcBorders>
            <w:shd w:val="clear" w:color="000000" w:fill="FFFFFF"/>
            <w:noWrap/>
            <w:vAlign w:val="center"/>
            <w:hideMark/>
          </w:tcPr>
          <w:p w14:paraId="232A0BB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396" w:type="pct"/>
            <w:tcBorders>
              <w:top w:val="nil"/>
              <w:left w:val="nil"/>
              <w:bottom w:val="nil"/>
              <w:right w:val="nil"/>
            </w:tcBorders>
            <w:shd w:val="clear" w:color="000000" w:fill="FFFFFF"/>
            <w:noWrap/>
            <w:vAlign w:val="center"/>
            <w:hideMark/>
          </w:tcPr>
          <w:p w14:paraId="1F105E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w:t>
            </w:r>
          </w:p>
        </w:tc>
        <w:tc>
          <w:tcPr>
            <w:tcW w:w="493" w:type="pct"/>
            <w:tcBorders>
              <w:top w:val="nil"/>
              <w:left w:val="nil"/>
              <w:bottom w:val="nil"/>
              <w:right w:val="nil"/>
            </w:tcBorders>
            <w:shd w:val="clear" w:color="000000" w:fill="FFFFFF"/>
            <w:noWrap/>
            <w:vAlign w:val="center"/>
            <w:hideMark/>
          </w:tcPr>
          <w:p w14:paraId="51F4C1C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96" w:type="pct"/>
            <w:tcBorders>
              <w:top w:val="nil"/>
              <w:left w:val="nil"/>
              <w:bottom w:val="nil"/>
              <w:right w:val="nil"/>
            </w:tcBorders>
            <w:shd w:val="clear" w:color="000000" w:fill="FFFFFF"/>
            <w:noWrap/>
            <w:vAlign w:val="center"/>
            <w:hideMark/>
          </w:tcPr>
          <w:p w14:paraId="35BB042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246</w:t>
            </w:r>
          </w:p>
        </w:tc>
        <w:tc>
          <w:tcPr>
            <w:tcW w:w="346" w:type="pct"/>
            <w:tcBorders>
              <w:top w:val="nil"/>
              <w:left w:val="nil"/>
              <w:bottom w:val="nil"/>
              <w:right w:val="nil"/>
            </w:tcBorders>
            <w:shd w:val="clear" w:color="000000" w:fill="FFFFFF"/>
            <w:noWrap/>
            <w:vAlign w:val="center"/>
            <w:hideMark/>
          </w:tcPr>
          <w:p w14:paraId="629C09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111</w:t>
            </w:r>
          </w:p>
        </w:tc>
        <w:tc>
          <w:tcPr>
            <w:tcW w:w="441" w:type="pct"/>
            <w:tcBorders>
              <w:top w:val="nil"/>
              <w:left w:val="nil"/>
              <w:bottom w:val="nil"/>
              <w:right w:val="nil"/>
            </w:tcBorders>
            <w:shd w:val="clear" w:color="000000" w:fill="FFFFFF"/>
            <w:noWrap/>
            <w:vAlign w:val="center"/>
            <w:hideMark/>
          </w:tcPr>
          <w:p w14:paraId="171684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135</w:t>
            </w:r>
          </w:p>
        </w:tc>
      </w:tr>
      <w:tr w:rsidR="00FD4E2C" w:rsidRPr="00F12DB6" w14:paraId="32303353" w14:textId="77777777" w:rsidTr="001F35FF">
        <w:trPr>
          <w:trHeight w:val="20"/>
        </w:trPr>
        <w:tc>
          <w:tcPr>
            <w:tcW w:w="304" w:type="pct"/>
            <w:tcBorders>
              <w:top w:val="nil"/>
              <w:left w:val="nil"/>
              <w:bottom w:val="nil"/>
              <w:right w:val="nil"/>
            </w:tcBorders>
            <w:shd w:val="clear" w:color="000000" w:fill="FFFFFF"/>
            <w:noWrap/>
            <w:vAlign w:val="center"/>
            <w:hideMark/>
          </w:tcPr>
          <w:p w14:paraId="7116203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2004</w:t>
            </w:r>
          </w:p>
        </w:tc>
        <w:tc>
          <w:tcPr>
            <w:tcW w:w="338" w:type="pct"/>
            <w:tcBorders>
              <w:top w:val="nil"/>
              <w:left w:val="nil"/>
              <w:bottom w:val="nil"/>
              <w:right w:val="nil"/>
            </w:tcBorders>
            <w:shd w:val="clear" w:color="000000" w:fill="FFFFFF"/>
            <w:noWrap/>
            <w:vAlign w:val="center"/>
            <w:hideMark/>
          </w:tcPr>
          <w:p w14:paraId="78DF13C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2105C6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274</w:t>
            </w:r>
          </w:p>
        </w:tc>
        <w:tc>
          <w:tcPr>
            <w:tcW w:w="422" w:type="pct"/>
            <w:tcBorders>
              <w:top w:val="nil"/>
              <w:left w:val="nil"/>
              <w:bottom w:val="nil"/>
              <w:right w:val="nil"/>
            </w:tcBorders>
            <w:shd w:val="clear" w:color="000000" w:fill="FFFFFF"/>
            <w:noWrap/>
            <w:vAlign w:val="center"/>
            <w:hideMark/>
          </w:tcPr>
          <w:p w14:paraId="759A326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18,737</w:t>
            </w:r>
          </w:p>
        </w:tc>
        <w:tc>
          <w:tcPr>
            <w:tcW w:w="409" w:type="pct"/>
            <w:tcBorders>
              <w:top w:val="nil"/>
              <w:left w:val="nil"/>
              <w:bottom w:val="nil"/>
              <w:right w:val="nil"/>
            </w:tcBorders>
            <w:shd w:val="clear" w:color="000000" w:fill="FFFFFF"/>
            <w:noWrap/>
            <w:vAlign w:val="center"/>
            <w:hideMark/>
          </w:tcPr>
          <w:p w14:paraId="378CFF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9,026</w:t>
            </w:r>
          </w:p>
        </w:tc>
        <w:tc>
          <w:tcPr>
            <w:tcW w:w="444" w:type="pct"/>
            <w:tcBorders>
              <w:top w:val="nil"/>
              <w:left w:val="nil"/>
              <w:bottom w:val="nil"/>
              <w:right w:val="nil"/>
            </w:tcBorders>
            <w:shd w:val="clear" w:color="000000" w:fill="FFFFFF"/>
            <w:noWrap/>
            <w:vAlign w:val="center"/>
            <w:hideMark/>
          </w:tcPr>
          <w:p w14:paraId="37252B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8,864</w:t>
            </w:r>
          </w:p>
        </w:tc>
        <w:tc>
          <w:tcPr>
            <w:tcW w:w="510" w:type="pct"/>
            <w:tcBorders>
              <w:top w:val="nil"/>
              <w:left w:val="single" w:sz="8" w:space="0" w:color="auto"/>
              <w:bottom w:val="nil"/>
              <w:right w:val="nil"/>
            </w:tcBorders>
            <w:shd w:val="clear" w:color="000000" w:fill="FFFFFF"/>
            <w:noWrap/>
            <w:vAlign w:val="center"/>
            <w:hideMark/>
          </w:tcPr>
          <w:p w14:paraId="27FCC7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396" w:type="pct"/>
            <w:tcBorders>
              <w:top w:val="nil"/>
              <w:left w:val="nil"/>
              <w:bottom w:val="nil"/>
              <w:right w:val="nil"/>
            </w:tcBorders>
            <w:shd w:val="clear" w:color="000000" w:fill="FFFFFF"/>
            <w:noWrap/>
            <w:vAlign w:val="center"/>
            <w:hideMark/>
          </w:tcPr>
          <w:p w14:paraId="2776CA3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w:t>
            </w:r>
          </w:p>
        </w:tc>
        <w:tc>
          <w:tcPr>
            <w:tcW w:w="493" w:type="pct"/>
            <w:tcBorders>
              <w:top w:val="nil"/>
              <w:left w:val="nil"/>
              <w:bottom w:val="nil"/>
              <w:right w:val="nil"/>
            </w:tcBorders>
            <w:shd w:val="clear" w:color="000000" w:fill="FFFFFF"/>
            <w:noWrap/>
            <w:vAlign w:val="center"/>
            <w:hideMark/>
          </w:tcPr>
          <w:p w14:paraId="13394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477</w:t>
            </w:r>
          </w:p>
        </w:tc>
        <w:tc>
          <w:tcPr>
            <w:tcW w:w="396" w:type="pct"/>
            <w:tcBorders>
              <w:top w:val="nil"/>
              <w:left w:val="nil"/>
              <w:bottom w:val="nil"/>
              <w:right w:val="nil"/>
            </w:tcBorders>
            <w:shd w:val="clear" w:color="000000" w:fill="FFFFFF"/>
            <w:noWrap/>
            <w:vAlign w:val="center"/>
            <w:hideMark/>
          </w:tcPr>
          <w:p w14:paraId="16EEC22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473</w:t>
            </w:r>
          </w:p>
        </w:tc>
        <w:tc>
          <w:tcPr>
            <w:tcW w:w="346" w:type="pct"/>
            <w:tcBorders>
              <w:top w:val="nil"/>
              <w:left w:val="nil"/>
              <w:bottom w:val="nil"/>
              <w:right w:val="nil"/>
            </w:tcBorders>
            <w:shd w:val="clear" w:color="000000" w:fill="FFFFFF"/>
            <w:noWrap/>
            <w:vAlign w:val="center"/>
            <w:hideMark/>
          </w:tcPr>
          <w:p w14:paraId="609BCFE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208</w:t>
            </w:r>
          </w:p>
        </w:tc>
        <w:tc>
          <w:tcPr>
            <w:tcW w:w="441" w:type="pct"/>
            <w:tcBorders>
              <w:top w:val="nil"/>
              <w:left w:val="nil"/>
              <w:bottom w:val="nil"/>
              <w:right w:val="nil"/>
            </w:tcBorders>
            <w:shd w:val="clear" w:color="000000" w:fill="FFFFFF"/>
            <w:noWrap/>
            <w:vAlign w:val="center"/>
            <w:hideMark/>
          </w:tcPr>
          <w:p w14:paraId="54829F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265</w:t>
            </w:r>
          </w:p>
        </w:tc>
      </w:tr>
      <w:tr w:rsidR="00FD4E2C" w:rsidRPr="00F12DB6" w14:paraId="72635BF7" w14:textId="77777777" w:rsidTr="001F35FF">
        <w:trPr>
          <w:trHeight w:val="20"/>
        </w:trPr>
        <w:tc>
          <w:tcPr>
            <w:tcW w:w="304" w:type="pct"/>
            <w:tcBorders>
              <w:top w:val="nil"/>
              <w:left w:val="nil"/>
              <w:bottom w:val="nil"/>
              <w:right w:val="nil"/>
            </w:tcBorders>
            <w:shd w:val="clear" w:color="000000" w:fill="FFFFFF"/>
            <w:noWrap/>
            <w:vAlign w:val="center"/>
            <w:hideMark/>
          </w:tcPr>
          <w:p w14:paraId="7E2DD316"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2005</w:t>
            </w:r>
          </w:p>
        </w:tc>
        <w:tc>
          <w:tcPr>
            <w:tcW w:w="338" w:type="pct"/>
            <w:tcBorders>
              <w:top w:val="nil"/>
              <w:left w:val="nil"/>
              <w:bottom w:val="nil"/>
              <w:right w:val="nil"/>
            </w:tcBorders>
            <w:shd w:val="clear" w:color="000000" w:fill="FFFFFF"/>
            <w:noWrap/>
            <w:vAlign w:val="center"/>
            <w:hideMark/>
          </w:tcPr>
          <w:p w14:paraId="3F07EE5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353</w:t>
            </w:r>
          </w:p>
        </w:tc>
        <w:tc>
          <w:tcPr>
            <w:tcW w:w="500" w:type="pct"/>
            <w:tcBorders>
              <w:top w:val="nil"/>
              <w:left w:val="nil"/>
              <w:bottom w:val="nil"/>
              <w:right w:val="nil"/>
            </w:tcBorders>
            <w:shd w:val="clear" w:color="000000" w:fill="FFFFFF"/>
            <w:noWrap/>
            <w:vAlign w:val="center"/>
            <w:hideMark/>
          </w:tcPr>
          <w:p w14:paraId="2E4EBF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284</w:t>
            </w:r>
          </w:p>
        </w:tc>
        <w:tc>
          <w:tcPr>
            <w:tcW w:w="422" w:type="pct"/>
            <w:tcBorders>
              <w:top w:val="nil"/>
              <w:left w:val="nil"/>
              <w:bottom w:val="nil"/>
              <w:right w:val="nil"/>
            </w:tcBorders>
            <w:shd w:val="clear" w:color="000000" w:fill="FFFFFF"/>
            <w:noWrap/>
            <w:vAlign w:val="center"/>
            <w:hideMark/>
          </w:tcPr>
          <w:p w14:paraId="1E1145F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16,875</w:t>
            </w:r>
          </w:p>
        </w:tc>
        <w:tc>
          <w:tcPr>
            <w:tcW w:w="409" w:type="pct"/>
            <w:tcBorders>
              <w:top w:val="nil"/>
              <w:left w:val="nil"/>
              <w:bottom w:val="nil"/>
              <w:right w:val="nil"/>
            </w:tcBorders>
            <w:shd w:val="clear" w:color="000000" w:fill="FFFFFF"/>
            <w:noWrap/>
            <w:vAlign w:val="center"/>
            <w:hideMark/>
          </w:tcPr>
          <w:p w14:paraId="17B682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8,224</w:t>
            </w:r>
          </w:p>
        </w:tc>
        <w:tc>
          <w:tcPr>
            <w:tcW w:w="444" w:type="pct"/>
            <w:tcBorders>
              <w:top w:val="nil"/>
              <w:left w:val="nil"/>
              <w:bottom w:val="nil"/>
              <w:right w:val="nil"/>
            </w:tcBorders>
            <w:shd w:val="clear" w:color="000000" w:fill="FFFFFF"/>
            <w:noWrap/>
            <w:vAlign w:val="center"/>
            <w:hideMark/>
          </w:tcPr>
          <w:p w14:paraId="4FACE9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8,181</w:t>
            </w:r>
          </w:p>
        </w:tc>
        <w:tc>
          <w:tcPr>
            <w:tcW w:w="510" w:type="pct"/>
            <w:tcBorders>
              <w:top w:val="nil"/>
              <w:left w:val="single" w:sz="8" w:space="0" w:color="auto"/>
              <w:bottom w:val="nil"/>
              <w:right w:val="nil"/>
            </w:tcBorders>
            <w:shd w:val="clear" w:color="000000" w:fill="FFFFFF"/>
            <w:noWrap/>
            <w:vAlign w:val="center"/>
            <w:hideMark/>
          </w:tcPr>
          <w:p w14:paraId="379784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396" w:type="pct"/>
            <w:tcBorders>
              <w:top w:val="nil"/>
              <w:left w:val="nil"/>
              <w:bottom w:val="nil"/>
              <w:right w:val="nil"/>
            </w:tcBorders>
            <w:shd w:val="clear" w:color="000000" w:fill="FFFFFF"/>
            <w:noWrap/>
            <w:vAlign w:val="center"/>
            <w:hideMark/>
          </w:tcPr>
          <w:p w14:paraId="4AB423E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w:t>
            </w:r>
          </w:p>
        </w:tc>
        <w:tc>
          <w:tcPr>
            <w:tcW w:w="493" w:type="pct"/>
            <w:tcBorders>
              <w:top w:val="nil"/>
              <w:left w:val="nil"/>
              <w:bottom w:val="nil"/>
              <w:right w:val="nil"/>
            </w:tcBorders>
            <w:shd w:val="clear" w:color="000000" w:fill="FFFFFF"/>
            <w:noWrap/>
            <w:vAlign w:val="center"/>
            <w:hideMark/>
          </w:tcPr>
          <w:p w14:paraId="7BD226D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465</w:t>
            </w:r>
          </w:p>
        </w:tc>
        <w:tc>
          <w:tcPr>
            <w:tcW w:w="396" w:type="pct"/>
            <w:tcBorders>
              <w:top w:val="nil"/>
              <w:left w:val="nil"/>
              <w:bottom w:val="nil"/>
              <w:right w:val="nil"/>
            </w:tcBorders>
            <w:shd w:val="clear" w:color="000000" w:fill="FFFFFF"/>
            <w:noWrap/>
            <w:vAlign w:val="center"/>
            <w:hideMark/>
          </w:tcPr>
          <w:p w14:paraId="4827E7D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450</w:t>
            </w:r>
          </w:p>
        </w:tc>
        <w:tc>
          <w:tcPr>
            <w:tcW w:w="346" w:type="pct"/>
            <w:tcBorders>
              <w:top w:val="nil"/>
              <w:left w:val="nil"/>
              <w:bottom w:val="nil"/>
              <w:right w:val="nil"/>
            </w:tcBorders>
            <w:shd w:val="clear" w:color="000000" w:fill="FFFFFF"/>
            <w:noWrap/>
            <w:vAlign w:val="center"/>
            <w:hideMark/>
          </w:tcPr>
          <w:p w14:paraId="3DF6A4C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227</w:t>
            </w:r>
          </w:p>
        </w:tc>
        <w:tc>
          <w:tcPr>
            <w:tcW w:w="441" w:type="pct"/>
            <w:tcBorders>
              <w:top w:val="nil"/>
              <w:left w:val="nil"/>
              <w:bottom w:val="nil"/>
              <w:right w:val="nil"/>
            </w:tcBorders>
            <w:shd w:val="clear" w:color="000000" w:fill="FFFFFF"/>
            <w:noWrap/>
            <w:vAlign w:val="center"/>
            <w:hideMark/>
          </w:tcPr>
          <w:p w14:paraId="3A1C7F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222</w:t>
            </w:r>
          </w:p>
        </w:tc>
      </w:tr>
      <w:tr w:rsidR="00FD4E2C" w:rsidRPr="00F12DB6" w14:paraId="3D72983A" w14:textId="77777777" w:rsidTr="001F35FF">
        <w:trPr>
          <w:trHeight w:val="20"/>
        </w:trPr>
        <w:tc>
          <w:tcPr>
            <w:tcW w:w="304" w:type="pct"/>
            <w:tcBorders>
              <w:top w:val="nil"/>
              <w:left w:val="nil"/>
              <w:bottom w:val="nil"/>
              <w:right w:val="nil"/>
            </w:tcBorders>
            <w:shd w:val="clear" w:color="000000" w:fill="FFFFFF"/>
            <w:noWrap/>
            <w:vAlign w:val="center"/>
            <w:hideMark/>
          </w:tcPr>
          <w:p w14:paraId="68CC02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2006</w:t>
            </w:r>
          </w:p>
        </w:tc>
        <w:tc>
          <w:tcPr>
            <w:tcW w:w="338" w:type="pct"/>
            <w:tcBorders>
              <w:top w:val="nil"/>
              <w:left w:val="nil"/>
              <w:bottom w:val="nil"/>
              <w:right w:val="nil"/>
            </w:tcBorders>
            <w:shd w:val="clear" w:color="000000" w:fill="FFFFFF"/>
            <w:noWrap/>
            <w:vAlign w:val="center"/>
            <w:hideMark/>
          </w:tcPr>
          <w:p w14:paraId="7589A8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D1E477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4DA8B6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17,618</w:t>
            </w:r>
          </w:p>
        </w:tc>
        <w:tc>
          <w:tcPr>
            <w:tcW w:w="409" w:type="pct"/>
            <w:tcBorders>
              <w:top w:val="nil"/>
              <w:left w:val="nil"/>
              <w:bottom w:val="nil"/>
              <w:right w:val="nil"/>
            </w:tcBorders>
            <w:shd w:val="clear" w:color="000000" w:fill="FFFFFF"/>
            <w:noWrap/>
            <w:vAlign w:val="center"/>
            <w:hideMark/>
          </w:tcPr>
          <w:p w14:paraId="5C5B6EC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8,755</w:t>
            </w:r>
          </w:p>
        </w:tc>
        <w:tc>
          <w:tcPr>
            <w:tcW w:w="444" w:type="pct"/>
            <w:tcBorders>
              <w:top w:val="nil"/>
              <w:left w:val="nil"/>
              <w:bottom w:val="nil"/>
              <w:right w:val="nil"/>
            </w:tcBorders>
            <w:shd w:val="clear" w:color="000000" w:fill="FFFFFF"/>
            <w:noWrap/>
            <w:vAlign w:val="center"/>
            <w:hideMark/>
          </w:tcPr>
          <w:p w14:paraId="3AB4978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8,798</w:t>
            </w:r>
          </w:p>
        </w:tc>
        <w:tc>
          <w:tcPr>
            <w:tcW w:w="510" w:type="pct"/>
            <w:tcBorders>
              <w:top w:val="nil"/>
              <w:left w:val="single" w:sz="8" w:space="0" w:color="auto"/>
              <w:bottom w:val="nil"/>
              <w:right w:val="nil"/>
            </w:tcBorders>
            <w:shd w:val="clear" w:color="000000" w:fill="FFFFFF"/>
            <w:noWrap/>
            <w:vAlign w:val="center"/>
            <w:hideMark/>
          </w:tcPr>
          <w:p w14:paraId="3D2650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396" w:type="pct"/>
            <w:tcBorders>
              <w:top w:val="nil"/>
              <w:left w:val="nil"/>
              <w:bottom w:val="nil"/>
              <w:right w:val="nil"/>
            </w:tcBorders>
            <w:shd w:val="clear" w:color="000000" w:fill="FFFFFF"/>
            <w:noWrap/>
            <w:vAlign w:val="center"/>
            <w:hideMark/>
          </w:tcPr>
          <w:p w14:paraId="01DE3C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w:t>
            </w:r>
          </w:p>
        </w:tc>
        <w:tc>
          <w:tcPr>
            <w:tcW w:w="493" w:type="pct"/>
            <w:tcBorders>
              <w:top w:val="nil"/>
              <w:left w:val="nil"/>
              <w:bottom w:val="nil"/>
              <w:right w:val="nil"/>
            </w:tcBorders>
            <w:shd w:val="clear" w:color="000000" w:fill="FFFFFF"/>
            <w:noWrap/>
            <w:vAlign w:val="center"/>
            <w:hideMark/>
          </w:tcPr>
          <w:p w14:paraId="45C744D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515</w:t>
            </w:r>
          </w:p>
        </w:tc>
        <w:tc>
          <w:tcPr>
            <w:tcW w:w="396" w:type="pct"/>
            <w:tcBorders>
              <w:top w:val="nil"/>
              <w:left w:val="nil"/>
              <w:bottom w:val="nil"/>
              <w:right w:val="nil"/>
            </w:tcBorders>
            <w:shd w:val="clear" w:color="000000" w:fill="FFFFFF"/>
            <w:noWrap/>
            <w:vAlign w:val="center"/>
            <w:hideMark/>
          </w:tcPr>
          <w:p w14:paraId="08A80F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508</w:t>
            </w:r>
          </w:p>
        </w:tc>
        <w:tc>
          <w:tcPr>
            <w:tcW w:w="346" w:type="pct"/>
            <w:tcBorders>
              <w:top w:val="nil"/>
              <w:left w:val="nil"/>
              <w:bottom w:val="nil"/>
              <w:right w:val="nil"/>
            </w:tcBorders>
            <w:shd w:val="clear" w:color="000000" w:fill="FFFFFF"/>
            <w:noWrap/>
            <w:vAlign w:val="center"/>
            <w:hideMark/>
          </w:tcPr>
          <w:p w14:paraId="326A385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41" w:type="pct"/>
            <w:tcBorders>
              <w:top w:val="nil"/>
              <w:left w:val="nil"/>
              <w:bottom w:val="nil"/>
              <w:right w:val="nil"/>
            </w:tcBorders>
            <w:shd w:val="clear" w:color="000000" w:fill="FFFFFF"/>
            <w:noWrap/>
            <w:vAlign w:val="center"/>
            <w:hideMark/>
          </w:tcPr>
          <w:p w14:paraId="3001504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277</w:t>
            </w:r>
          </w:p>
        </w:tc>
      </w:tr>
      <w:tr w:rsidR="00FD4E2C" w:rsidRPr="00F12DB6" w14:paraId="0C8B69B3" w14:textId="77777777" w:rsidTr="001F35FF">
        <w:trPr>
          <w:trHeight w:val="20"/>
        </w:trPr>
        <w:tc>
          <w:tcPr>
            <w:tcW w:w="304" w:type="pct"/>
            <w:tcBorders>
              <w:top w:val="nil"/>
              <w:left w:val="nil"/>
              <w:bottom w:val="nil"/>
              <w:right w:val="nil"/>
            </w:tcBorders>
            <w:shd w:val="clear" w:color="000000" w:fill="FFFFFF"/>
            <w:noWrap/>
            <w:vAlign w:val="center"/>
            <w:hideMark/>
          </w:tcPr>
          <w:p w14:paraId="7046C561"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2007</w:t>
            </w:r>
          </w:p>
        </w:tc>
        <w:tc>
          <w:tcPr>
            <w:tcW w:w="338" w:type="pct"/>
            <w:tcBorders>
              <w:top w:val="nil"/>
              <w:left w:val="nil"/>
              <w:bottom w:val="nil"/>
              <w:right w:val="nil"/>
            </w:tcBorders>
            <w:shd w:val="clear" w:color="000000" w:fill="FFFFFF"/>
            <w:noWrap/>
            <w:vAlign w:val="center"/>
            <w:hideMark/>
          </w:tcPr>
          <w:p w14:paraId="660F120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B3441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262</w:t>
            </w:r>
          </w:p>
        </w:tc>
        <w:tc>
          <w:tcPr>
            <w:tcW w:w="422" w:type="pct"/>
            <w:tcBorders>
              <w:top w:val="nil"/>
              <w:left w:val="nil"/>
              <w:bottom w:val="nil"/>
              <w:right w:val="nil"/>
            </w:tcBorders>
            <w:shd w:val="clear" w:color="000000" w:fill="FFFFFF"/>
            <w:noWrap/>
            <w:vAlign w:val="center"/>
            <w:hideMark/>
          </w:tcPr>
          <w:p w14:paraId="4EB948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14,855</w:t>
            </w:r>
          </w:p>
        </w:tc>
        <w:tc>
          <w:tcPr>
            <w:tcW w:w="409" w:type="pct"/>
            <w:tcBorders>
              <w:top w:val="nil"/>
              <w:left w:val="nil"/>
              <w:bottom w:val="nil"/>
              <w:right w:val="nil"/>
            </w:tcBorders>
            <w:shd w:val="clear" w:color="000000" w:fill="FFFFFF"/>
            <w:noWrap/>
            <w:vAlign w:val="center"/>
            <w:hideMark/>
          </w:tcPr>
          <w:p w14:paraId="35275B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7,120</w:t>
            </w:r>
          </w:p>
        </w:tc>
        <w:tc>
          <w:tcPr>
            <w:tcW w:w="444" w:type="pct"/>
            <w:tcBorders>
              <w:top w:val="nil"/>
              <w:left w:val="nil"/>
              <w:bottom w:val="nil"/>
              <w:right w:val="nil"/>
            </w:tcBorders>
            <w:shd w:val="clear" w:color="000000" w:fill="FFFFFF"/>
            <w:noWrap/>
            <w:vAlign w:val="center"/>
            <w:hideMark/>
          </w:tcPr>
          <w:p w14:paraId="41E0329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7,494</w:t>
            </w:r>
          </w:p>
        </w:tc>
        <w:tc>
          <w:tcPr>
            <w:tcW w:w="510" w:type="pct"/>
            <w:tcBorders>
              <w:top w:val="nil"/>
              <w:left w:val="single" w:sz="8" w:space="0" w:color="auto"/>
              <w:bottom w:val="nil"/>
              <w:right w:val="nil"/>
            </w:tcBorders>
            <w:shd w:val="clear" w:color="000000" w:fill="FFFFFF"/>
            <w:noWrap/>
            <w:vAlign w:val="center"/>
            <w:hideMark/>
          </w:tcPr>
          <w:p w14:paraId="5100D13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w:t>
            </w:r>
          </w:p>
        </w:tc>
        <w:tc>
          <w:tcPr>
            <w:tcW w:w="396" w:type="pct"/>
            <w:tcBorders>
              <w:top w:val="nil"/>
              <w:left w:val="nil"/>
              <w:bottom w:val="nil"/>
              <w:right w:val="nil"/>
            </w:tcBorders>
            <w:shd w:val="clear" w:color="000000" w:fill="FFFFFF"/>
            <w:noWrap/>
            <w:vAlign w:val="center"/>
            <w:hideMark/>
          </w:tcPr>
          <w:p w14:paraId="27683F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w:t>
            </w:r>
          </w:p>
        </w:tc>
        <w:tc>
          <w:tcPr>
            <w:tcW w:w="493" w:type="pct"/>
            <w:tcBorders>
              <w:top w:val="nil"/>
              <w:left w:val="nil"/>
              <w:bottom w:val="nil"/>
              <w:right w:val="nil"/>
            </w:tcBorders>
            <w:shd w:val="clear" w:color="000000" w:fill="FFFFFF"/>
            <w:noWrap/>
            <w:vAlign w:val="center"/>
            <w:hideMark/>
          </w:tcPr>
          <w:p w14:paraId="6550FF2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583</w:t>
            </w:r>
          </w:p>
        </w:tc>
        <w:tc>
          <w:tcPr>
            <w:tcW w:w="396" w:type="pct"/>
            <w:tcBorders>
              <w:top w:val="nil"/>
              <w:left w:val="nil"/>
              <w:bottom w:val="nil"/>
              <w:right w:val="nil"/>
            </w:tcBorders>
            <w:shd w:val="clear" w:color="000000" w:fill="FFFFFF"/>
            <w:noWrap/>
            <w:vAlign w:val="center"/>
            <w:hideMark/>
          </w:tcPr>
          <w:p w14:paraId="6F5A66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560</w:t>
            </w:r>
          </w:p>
        </w:tc>
        <w:tc>
          <w:tcPr>
            <w:tcW w:w="346" w:type="pct"/>
            <w:tcBorders>
              <w:top w:val="nil"/>
              <w:left w:val="nil"/>
              <w:bottom w:val="nil"/>
              <w:right w:val="nil"/>
            </w:tcBorders>
            <w:shd w:val="clear" w:color="000000" w:fill="FFFFFF"/>
            <w:noWrap/>
            <w:vAlign w:val="center"/>
            <w:hideMark/>
          </w:tcPr>
          <w:p w14:paraId="7A2946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242</w:t>
            </w:r>
          </w:p>
        </w:tc>
        <w:tc>
          <w:tcPr>
            <w:tcW w:w="441" w:type="pct"/>
            <w:tcBorders>
              <w:top w:val="nil"/>
              <w:left w:val="nil"/>
              <w:bottom w:val="nil"/>
              <w:right w:val="nil"/>
            </w:tcBorders>
            <w:shd w:val="clear" w:color="000000" w:fill="FFFFFF"/>
            <w:noWrap/>
            <w:vAlign w:val="center"/>
            <w:hideMark/>
          </w:tcPr>
          <w:p w14:paraId="1C8A9B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314</w:t>
            </w:r>
          </w:p>
        </w:tc>
      </w:tr>
      <w:tr w:rsidR="00FD4E2C" w:rsidRPr="00F12DB6" w14:paraId="5CFB1266" w14:textId="77777777" w:rsidTr="001F35FF">
        <w:trPr>
          <w:trHeight w:val="20"/>
        </w:trPr>
        <w:tc>
          <w:tcPr>
            <w:tcW w:w="304" w:type="pct"/>
            <w:tcBorders>
              <w:top w:val="nil"/>
              <w:left w:val="nil"/>
              <w:bottom w:val="nil"/>
              <w:right w:val="nil"/>
            </w:tcBorders>
            <w:shd w:val="clear" w:color="000000" w:fill="FFFFFF"/>
            <w:noWrap/>
            <w:vAlign w:val="center"/>
            <w:hideMark/>
          </w:tcPr>
          <w:p w14:paraId="5B62B2C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2008</w:t>
            </w:r>
          </w:p>
        </w:tc>
        <w:tc>
          <w:tcPr>
            <w:tcW w:w="338" w:type="pct"/>
            <w:tcBorders>
              <w:top w:val="nil"/>
              <w:left w:val="nil"/>
              <w:bottom w:val="nil"/>
              <w:right w:val="nil"/>
            </w:tcBorders>
            <w:shd w:val="clear" w:color="000000" w:fill="FFFFFF"/>
            <w:noWrap/>
            <w:vAlign w:val="center"/>
            <w:hideMark/>
          </w:tcPr>
          <w:p w14:paraId="747118F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355</w:t>
            </w:r>
          </w:p>
        </w:tc>
        <w:tc>
          <w:tcPr>
            <w:tcW w:w="500" w:type="pct"/>
            <w:tcBorders>
              <w:top w:val="nil"/>
              <w:left w:val="nil"/>
              <w:bottom w:val="nil"/>
              <w:right w:val="nil"/>
            </w:tcBorders>
            <w:shd w:val="clear" w:color="000000" w:fill="FFFFFF"/>
            <w:noWrap/>
            <w:vAlign w:val="center"/>
            <w:hideMark/>
          </w:tcPr>
          <w:p w14:paraId="31D8918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255</w:t>
            </w:r>
          </w:p>
        </w:tc>
        <w:tc>
          <w:tcPr>
            <w:tcW w:w="422" w:type="pct"/>
            <w:tcBorders>
              <w:top w:val="nil"/>
              <w:left w:val="nil"/>
              <w:bottom w:val="nil"/>
              <w:right w:val="nil"/>
            </w:tcBorders>
            <w:shd w:val="clear" w:color="000000" w:fill="FFFFFF"/>
            <w:noWrap/>
            <w:vAlign w:val="center"/>
            <w:hideMark/>
          </w:tcPr>
          <w:p w14:paraId="5C54C0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16,367</w:t>
            </w:r>
          </w:p>
        </w:tc>
        <w:tc>
          <w:tcPr>
            <w:tcW w:w="409" w:type="pct"/>
            <w:tcBorders>
              <w:top w:val="nil"/>
              <w:left w:val="nil"/>
              <w:bottom w:val="nil"/>
              <w:right w:val="nil"/>
            </w:tcBorders>
            <w:shd w:val="clear" w:color="000000" w:fill="FFFFFF"/>
            <w:noWrap/>
            <w:vAlign w:val="center"/>
            <w:hideMark/>
          </w:tcPr>
          <w:p w14:paraId="3A7A94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7,805</w:t>
            </w:r>
          </w:p>
        </w:tc>
        <w:tc>
          <w:tcPr>
            <w:tcW w:w="444" w:type="pct"/>
            <w:tcBorders>
              <w:top w:val="nil"/>
              <w:left w:val="nil"/>
              <w:bottom w:val="nil"/>
              <w:right w:val="nil"/>
            </w:tcBorders>
            <w:shd w:val="clear" w:color="000000" w:fill="FFFFFF"/>
            <w:noWrap/>
            <w:vAlign w:val="center"/>
            <w:hideMark/>
          </w:tcPr>
          <w:p w14:paraId="0BA1A5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8,269</w:t>
            </w:r>
          </w:p>
        </w:tc>
        <w:tc>
          <w:tcPr>
            <w:tcW w:w="510" w:type="pct"/>
            <w:tcBorders>
              <w:top w:val="nil"/>
              <w:left w:val="single" w:sz="8" w:space="0" w:color="auto"/>
              <w:bottom w:val="nil"/>
              <w:right w:val="nil"/>
            </w:tcBorders>
            <w:shd w:val="clear" w:color="000000" w:fill="FFFFFF"/>
            <w:noWrap/>
            <w:vAlign w:val="center"/>
            <w:hideMark/>
          </w:tcPr>
          <w:p w14:paraId="5349073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46</w:t>
            </w:r>
          </w:p>
        </w:tc>
        <w:tc>
          <w:tcPr>
            <w:tcW w:w="396" w:type="pct"/>
            <w:tcBorders>
              <w:top w:val="nil"/>
              <w:left w:val="nil"/>
              <w:bottom w:val="nil"/>
              <w:right w:val="nil"/>
            </w:tcBorders>
            <w:shd w:val="clear" w:color="000000" w:fill="FFFFFF"/>
            <w:noWrap/>
            <w:vAlign w:val="center"/>
            <w:hideMark/>
          </w:tcPr>
          <w:p w14:paraId="33A742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45</w:t>
            </w:r>
          </w:p>
        </w:tc>
        <w:tc>
          <w:tcPr>
            <w:tcW w:w="493" w:type="pct"/>
            <w:tcBorders>
              <w:top w:val="nil"/>
              <w:left w:val="nil"/>
              <w:bottom w:val="nil"/>
              <w:right w:val="nil"/>
            </w:tcBorders>
            <w:shd w:val="clear" w:color="000000" w:fill="FFFFFF"/>
            <w:noWrap/>
            <w:vAlign w:val="center"/>
            <w:hideMark/>
          </w:tcPr>
          <w:p w14:paraId="32A610C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588</w:t>
            </w:r>
          </w:p>
        </w:tc>
        <w:tc>
          <w:tcPr>
            <w:tcW w:w="396" w:type="pct"/>
            <w:tcBorders>
              <w:top w:val="nil"/>
              <w:left w:val="nil"/>
              <w:bottom w:val="nil"/>
              <w:right w:val="nil"/>
            </w:tcBorders>
            <w:shd w:val="clear" w:color="000000" w:fill="FFFFFF"/>
            <w:noWrap/>
            <w:vAlign w:val="center"/>
            <w:hideMark/>
          </w:tcPr>
          <w:p w14:paraId="27DDA51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581</w:t>
            </w:r>
          </w:p>
        </w:tc>
        <w:tc>
          <w:tcPr>
            <w:tcW w:w="346" w:type="pct"/>
            <w:tcBorders>
              <w:top w:val="nil"/>
              <w:left w:val="nil"/>
              <w:bottom w:val="nil"/>
              <w:right w:val="nil"/>
            </w:tcBorders>
            <w:shd w:val="clear" w:color="000000" w:fill="FFFFFF"/>
            <w:noWrap/>
            <w:vAlign w:val="center"/>
            <w:hideMark/>
          </w:tcPr>
          <w:p w14:paraId="7D13292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41" w:type="pct"/>
            <w:tcBorders>
              <w:top w:val="nil"/>
              <w:left w:val="nil"/>
              <w:bottom w:val="nil"/>
              <w:right w:val="nil"/>
            </w:tcBorders>
            <w:shd w:val="clear" w:color="000000" w:fill="FFFFFF"/>
            <w:noWrap/>
            <w:vAlign w:val="center"/>
            <w:hideMark/>
          </w:tcPr>
          <w:p w14:paraId="631FFB5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328</w:t>
            </w:r>
          </w:p>
        </w:tc>
      </w:tr>
      <w:tr w:rsidR="00FD4E2C" w:rsidRPr="00F12DB6" w14:paraId="0971F403" w14:textId="77777777" w:rsidTr="001F35FF">
        <w:trPr>
          <w:trHeight w:val="20"/>
        </w:trPr>
        <w:tc>
          <w:tcPr>
            <w:tcW w:w="304" w:type="pct"/>
            <w:tcBorders>
              <w:top w:val="nil"/>
              <w:left w:val="nil"/>
              <w:bottom w:val="nil"/>
              <w:right w:val="nil"/>
            </w:tcBorders>
            <w:shd w:val="clear" w:color="000000" w:fill="FFFFFF"/>
            <w:noWrap/>
            <w:vAlign w:val="center"/>
            <w:hideMark/>
          </w:tcPr>
          <w:p w14:paraId="26FDB750"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2009</w:t>
            </w:r>
          </w:p>
        </w:tc>
        <w:tc>
          <w:tcPr>
            <w:tcW w:w="338" w:type="pct"/>
            <w:tcBorders>
              <w:top w:val="nil"/>
              <w:left w:val="nil"/>
              <w:bottom w:val="nil"/>
              <w:right w:val="nil"/>
            </w:tcBorders>
            <w:shd w:val="clear" w:color="000000" w:fill="FFFFFF"/>
            <w:noWrap/>
            <w:vAlign w:val="center"/>
            <w:hideMark/>
          </w:tcPr>
          <w:p w14:paraId="6E6E2CE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BCDC7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236</w:t>
            </w:r>
          </w:p>
        </w:tc>
        <w:tc>
          <w:tcPr>
            <w:tcW w:w="422" w:type="pct"/>
            <w:tcBorders>
              <w:top w:val="nil"/>
              <w:left w:val="nil"/>
              <w:bottom w:val="nil"/>
              <w:right w:val="nil"/>
            </w:tcBorders>
            <w:shd w:val="clear" w:color="000000" w:fill="FFFFFF"/>
            <w:noWrap/>
            <w:vAlign w:val="center"/>
            <w:hideMark/>
          </w:tcPr>
          <w:p w14:paraId="4F63104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13,866</w:t>
            </w:r>
          </w:p>
        </w:tc>
        <w:tc>
          <w:tcPr>
            <w:tcW w:w="409" w:type="pct"/>
            <w:tcBorders>
              <w:top w:val="nil"/>
              <w:left w:val="nil"/>
              <w:bottom w:val="nil"/>
              <w:right w:val="nil"/>
            </w:tcBorders>
            <w:shd w:val="clear" w:color="000000" w:fill="FFFFFF"/>
            <w:noWrap/>
            <w:vAlign w:val="center"/>
            <w:hideMark/>
          </w:tcPr>
          <w:p w14:paraId="267388F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6,619</w:t>
            </w:r>
          </w:p>
        </w:tc>
        <w:tc>
          <w:tcPr>
            <w:tcW w:w="444" w:type="pct"/>
            <w:tcBorders>
              <w:top w:val="nil"/>
              <w:left w:val="nil"/>
              <w:bottom w:val="nil"/>
              <w:right w:val="nil"/>
            </w:tcBorders>
            <w:shd w:val="clear" w:color="000000" w:fill="FFFFFF"/>
            <w:noWrap/>
            <w:vAlign w:val="center"/>
            <w:hideMark/>
          </w:tcPr>
          <w:p w14:paraId="39598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6,864</w:t>
            </w:r>
          </w:p>
        </w:tc>
        <w:tc>
          <w:tcPr>
            <w:tcW w:w="510" w:type="pct"/>
            <w:tcBorders>
              <w:top w:val="nil"/>
              <w:left w:val="single" w:sz="8" w:space="0" w:color="auto"/>
              <w:bottom w:val="nil"/>
              <w:right w:val="nil"/>
            </w:tcBorders>
            <w:shd w:val="clear" w:color="000000" w:fill="FFFFFF"/>
            <w:noWrap/>
            <w:vAlign w:val="center"/>
            <w:hideMark/>
          </w:tcPr>
          <w:p w14:paraId="3A5050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61CEB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0E837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w:t>
            </w:r>
          </w:p>
        </w:tc>
        <w:tc>
          <w:tcPr>
            <w:tcW w:w="396" w:type="pct"/>
            <w:tcBorders>
              <w:top w:val="nil"/>
              <w:left w:val="nil"/>
              <w:bottom w:val="nil"/>
              <w:right w:val="nil"/>
            </w:tcBorders>
            <w:shd w:val="clear" w:color="000000" w:fill="FFFFFF"/>
            <w:noWrap/>
            <w:vAlign w:val="center"/>
            <w:hideMark/>
          </w:tcPr>
          <w:p w14:paraId="6592BE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666</w:t>
            </w:r>
          </w:p>
        </w:tc>
        <w:tc>
          <w:tcPr>
            <w:tcW w:w="346" w:type="pct"/>
            <w:tcBorders>
              <w:top w:val="nil"/>
              <w:left w:val="nil"/>
              <w:bottom w:val="nil"/>
              <w:right w:val="nil"/>
            </w:tcBorders>
            <w:shd w:val="clear" w:color="000000" w:fill="FFFFFF"/>
            <w:noWrap/>
            <w:vAlign w:val="center"/>
            <w:hideMark/>
          </w:tcPr>
          <w:p w14:paraId="49A5E79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292</w:t>
            </w:r>
          </w:p>
        </w:tc>
        <w:tc>
          <w:tcPr>
            <w:tcW w:w="441" w:type="pct"/>
            <w:tcBorders>
              <w:top w:val="nil"/>
              <w:left w:val="nil"/>
              <w:bottom w:val="nil"/>
              <w:right w:val="nil"/>
            </w:tcBorders>
            <w:shd w:val="clear" w:color="000000" w:fill="FFFFFF"/>
            <w:noWrap/>
            <w:vAlign w:val="center"/>
            <w:hideMark/>
          </w:tcPr>
          <w:p w14:paraId="7CB3668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369</w:t>
            </w:r>
          </w:p>
        </w:tc>
      </w:tr>
      <w:tr w:rsidR="00FD4E2C" w:rsidRPr="00F12DB6" w14:paraId="05362D13" w14:textId="77777777" w:rsidTr="001F35FF">
        <w:trPr>
          <w:trHeight w:val="20"/>
        </w:trPr>
        <w:tc>
          <w:tcPr>
            <w:tcW w:w="304" w:type="pct"/>
            <w:tcBorders>
              <w:top w:val="nil"/>
              <w:left w:val="nil"/>
              <w:bottom w:val="nil"/>
              <w:right w:val="nil"/>
            </w:tcBorders>
            <w:shd w:val="clear" w:color="000000" w:fill="FFFFFF"/>
            <w:noWrap/>
            <w:vAlign w:val="center"/>
            <w:hideMark/>
          </w:tcPr>
          <w:p w14:paraId="73AAC0F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2010</w:t>
            </w:r>
          </w:p>
        </w:tc>
        <w:tc>
          <w:tcPr>
            <w:tcW w:w="338" w:type="pct"/>
            <w:tcBorders>
              <w:top w:val="nil"/>
              <w:left w:val="nil"/>
              <w:bottom w:val="nil"/>
              <w:right w:val="nil"/>
            </w:tcBorders>
            <w:shd w:val="clear" w:color="000000" w:fill="FFFFFF"/>
            <w:noWrap/>
            <w:vAlign w:val="center"/>
            <w:hideMark/>
          </w:tcPr>
          <w:p w14:paraId="78B9FEE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274B3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244</w:t>
            </w:r>
          </w:p>
        </w:tc>
        <w:tc>
          <w:tcPr>
            <w:tcW w:w="422" w:type="pct"/>
            <w:tcBorders>
              <w:top w:val="nil"/>
              <w:left w:val="nil"/>
              <w:bottom w:val="nil"/>
              <w:right w:val="nil"/>
            </w:tcBorders>
            <w:shd w:val="clear" w:color="000000" w:fill="FFFFFF"/>
            <w:noWrap/>
            <w:vAlign w:val="center"/>
            <w:hideMark/>
          </w:tcPr>
          <w:p w14:paraId="22251E4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12,568</w:t>
            </w:r>
          </w:p>
        </w:tc>
        <w:tc>
          <w:tcPr>
            <w:tcW w:w="409" w:type="pct"/>
            <w:tcBorders>
              <w:top w:val="nil"/>
              <w:left w:val="nil"/>
              <w:bottom w:val="nil"/>
              <w:right w:val="nil"/>
            </w:tcBorders>
            <w:shd w:val="clear" w:color="000000" w:fill="FFFFFF"/>
            <w:noWrap/>
            <w:vAlign w:val="center"/>
            <w:hideMark/>
          </w:tcPr>
          <w:p w14:paraId="05080A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6,131</w:t>
            </w:r>
          </w:p>
        </w:tc>
        <w:tc>
          <w:tcPr>
            <w:tcW w:w="444" w:type="pct"/>
            <w:tcBorders>
              <w:top w:val="nil"/>
              <w:left w:val="nil"/>
              <w:bottom w:val="nil"/>
              <w:right w:val="nil"/>
            </w:tcBorders>
            <w:shd w:val="clear" w:color="000000" w:fill="FFFFFF"/>
            <w:noWrap/>
            <w:vAlign w:val="center"/>
            <w:hideMark/>
          </w:tcPr>
          <w:p w14:paraId="20878F8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6,253</w:t>
            </w:r>
          </w:p>
        </w:tc>
        <w:tc>
          <w:tcPr>
            <w:tcW w:w="510" w:type="pct"/>
            <w:tcBorders>
              <w:top w:val="nil"/>
              <w:left w:val="single" w:sz="8" w:space="0" w:color="auto"/>
              <w:bottom w:val="nil"/>
              <w:right w:val="nil"/>
            </w:tcBorders>
            <w:shd w:val="clear" w:color="000000" w:fill="FFFFFF"/>
            <w:noWrap/>
            <w:vAlign w:val="center"/>
            <w:hideMark/>
          </w:tcPr>
          <w:p w14:paraId="0B998B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396" w:type="pct"/>
            <w:tcBorders>
              <w:top w:val="nil"/>
              <w:left w:val="nil"/>
              <w:bottom w:val="nil"/>
              <w:right w:val="nil"/>
            </w:tcBorders>
            <w:shd w:val="clear" w:color="000000" w:fill="FFFFFF"/>
            <w:noWrap/>
            <w:vAlign w:val="center"/>
            <w:hideMark/>
          </w:tcPr>
          <w:p w14:paraId="1C8C71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62</w:t>
            </w:r>
          </w:p>
        </w:tc>
        <w:tc>
          <w:tcPr>
            <w:tcW w:w="493" w:type="pct"/>
            <w:tcBorders>
              <w:top w:val="nil"/>
              <w:left w:val="nil"/>
              <w:bottom w:val="nil"/>
              <w:right w:val="nil"/>
            </w:tcBorders>
            <w:shd w:val="clear" w:color="000000" w:fill="FFFFFF"/>
            <w:noWrap/>
            <w:vAlign w:val="center"/>
            <w:hideMark/>
          </w:tcPr>
          <w:p w14:paraId="52E45EB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684</w:t>
            </w:r>
          </w:p>
        </w:tc>
        <w:tc>
          <w:tcPr>
            <w:tcW w:w="396" w:type="pct"/>
            <w:tcBorders>
              <w:top w:val="nil"/>
              <w:left w:val="nil"/>
              <w:bottom w:val="nil"/>
              <w:right w:val="nil"/>
            </w:tcBorders>
            <w:shd w:val="clear" w:color="000000" w:fill="FFFFFF"/>
            <w:noWrap/>
            <w:vAlign w:val="center"/>
            <w:hideMark/>
          </w:tcPr>
          <w:p w14:paraId="1E1232A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668</w:t>
            </w:r>
          </w:p>
        </w:tc>
        <w:tc>
          <w:tcPr>
            <w:tcW w:w="346" w:type="pct"/>
            <w:tcBorders>
              <w:top w:val="nil"/>
              <w:left w:val="nil"/>
              <w:bottom w:val="nil"/>
              <w:right w:val="nil"/>
            </w:tcBorders>
            <w:shd w:val="clear" w:color="000000" w:fill="FFFFFF"/>
            <w:noWrap/>
            <w:vAlign w:val="center"/>
            <w:hideMark/>
          </w:tcPr>
          <w:p w14:paraId="3B2CFB0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7A7A37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300276A7" w14:textId="77777777" w:rsidTr="001F35FF">
        <w:trPr>
          <w:trHeight w:val="20"/>
        </w:trPr>
        <w:tc>
          <w:tcPr>
            <w:tcW w:w="304" w:type="pct"/>
            <w:tcBorders>
              <w:top w:val="nil"/>
              <w:left w:val="nil"/>
              <w:bottom w:val="nil"/>
              <w:right w:val="nil"/>
            </w:tcBorders>
            <w:shd w:val="clear" w:color="000000" w:fill="FFFFFF"/>
            <w:noWrap/>
            <w:vAlign w:val="center"/>
            <w:hideMark/>
          </w:tcPr>
          <w:p w14:paraId="0A6BF185"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2011</w:t>
            </w:r>
          </w:p>
        </w:tc>
        <w:tc>
          <w:tcPr>
            <w:tcW w:w="338" w:type="pct"/>
            <w:tcBorders>
              <w:top w:val="nil"/>
              <w:left w:val="nil"/>
              <w:bottom w:val="nil"/>
              <w:right w:val="nil"/>
            </w:tcBorders>
            <w:shd w:val="clear" w:color="000000" w:fill="FFFFFF"/>
            <w:noWrap/>
            <w:vAlign w:val="center"/>
            <w:hideMark/>
          </w:tcPr>
          <w:p w14:paraId="6A1D36F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DD2455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22" w:type="pct"/>
            <w:tcBorders>
              <w:top w:val="nil"/>
              <w:left w:val="nil"/>
              <w:bottom w:val="nil"/>
              <w:right w:val="nil"/>
            </w:tcBorders>
            <w:shd w:val="clear" w:color="000000" w:fill="FFFFFF"/>
            <w:noWrap/>
            <w:vAlign w:val="center"/>
            <w:hideMark/>
          </w:tcPr>
          <w:p w14:paraId="06BA3F5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14,039</w:t>
            </w:r>
          </w:p>
        </w:tc>
        <w:tc>
          <w:tcPr>
            <w:tcW w:w="409" w:type="pct"/>
            <w:tcBorders>
              <w:top w:val="nil"/>
              <w:left w:val="nil"/>
              <w:bottom w:val="nil"/>
              <w:right w:val="nil"/>
            </w:tcBorders>
            <w:shd w:val="clear" w:color="000000" w:fill="FFFFFF"/>
            <w:noWrap/>
            <w:vAlign w:val="center"/>
            <w:hideMark/>
          </w:tcPr>
          <w:p w14:paraId="321CE3D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6,642</w:t>
            </w:r>
          </w:p>
        </w:tc>
        <w:tc>
          <w:tcPr>
            <w:tcW w:w="444" w:type="pct"/>
            <w:tcBorders>
              <w:top w:val="nil"/>
              <w:left w:val="nil"/>
              <w:bottom w:val="nil"/>
              <w:right w:val="nil"/>
            </w:tcBorders>
            <w:shd w:val="clear" w:color="000000" w:fill="FFFFFF"/>
            <w:noWrap/>
            <w:vAlign w:val="center"/>
            <w:hideMark/>
          </w:tcPr>
          <w:p w14:paraId="195CA26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7,044</w:t>
            </w:r>
          </w:p>
        </w:tc>
        <w:tc>
          <w:tcPr>
            <w:tcW w:w="510" w:type="pct"/>
            <w:tcBorders>
              <w:top w:val="nil"/>
              <w:left w:val="single" w:sz="8" w:space="0" w:color="auto"/>
              <w:bottom w:val="nil"/>
              <w:right w:val="nil"/>
            </w:tcBorders>
            <w:shd w:val="clear" w:color="000000" w:fill="FFFFFF"/>
            <w:noWrap/>
            <w:vAlign w:val="center"/>
            <w:hideMark/>
          </w:tcPr>
          <w:p w14:paraId="11CEAB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396" w:type="pct"/>
            <w:tcBorders>
              <w:top w:val="nil"/>
              <w:left w:val="nil"/>
              <w:bottom w:val="nil"/>
              <w:right w:val="nil"/>
            </w:tcBorders>
            <w:shd w:val="clear" w:color="000000" w:fill="FFFFFF"/>
            <w:noWrap/>
            <w:vAlign w:val="center"/>
            <w:hideMark/>
          </w:tcPr>
          <w:p w14:paraId="4096FB5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53</w:t>
            </w:r>
          </w:p>
        </w:tc>
        <w:tc>
          <w:tcPr>
            <w:tcW w:w="493" w:type="pct"/>
            <w:tcBorders>
              <w:top w:val="nil"/>
              <w:left w:val="nil"/>
              <w:bottom w:val="nil"/>
              <w:right w:val="nil"/>
            </w:tcBorders>
            <w:shd w:val="clear" w:color="000000" w:fill="FFFFFF"/>
            <w:noWrap/>
            <w:vAlign w:val="center"/>
            <w:hideMark/>
          </w:tcPr>
          <w:p w14:paraId="7B33F86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743</w:t>
            </w:r>
          </w:p>
        </w:tc>
        <w:tc>
          <w:tcPr>
            <w:tcW w:w="396" w:type="pct"/>
            <w:tcBorders>
              <w:top w:val="nil"/>
              <w:left w:val="nil"/>
              <w:bottom w:val="nil"/>
              <w:right w:val="nil"/>
            </w:tcBorders>
            <w:shd w:val="clear" w:color="000000" w:fill="FFFFFF"/>
            <w:noWrap/>
            <w:vAlign w:val="center"/>
            <w:hideMark/>
          </w:tcPr>
          <w:p w14:paraId="13CDD7D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733</w:t>
            </w:r>
          </w:p>
        </w:tc>
        <w:tc>
          <w:tcPr>
            <w:tcW w:w="346" w:type="pct"/>
            <w:tcBorders>
              <w:top w:val="nil"/>
              <w:left w:val="nil"/>
              <w:bottom w:val="nil"/>
              <w:right w:val="nil"/>
            </w:tcBorders>
            <w:shd w:val="clear" w:color="000000" w:fill="FFFFFF"/>
            <w:noWrap/>
            <w:vAlign w:val="center"/>
            <w:hideMark/>
          </w:tcPr>
          <w:p w14:paraId="5ADF46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318</w:t>
            </w:r>
          </w:p>
        </w:tc>
        <w:tc>
          <w:tcPr>
            <w:tcW w:w="441" w:type="pct"/>
            <w:tcBorders>
              <w:top w:val="nil"/>
              <w:left w:val="nil"/>
              <w:bottom w:val="nil"/>
              <w:right w:val="nil"/>
            </w:tcBorders>
            <w:shd w:val="clear" w:color="000000" w:fill="FFFFFF"/>
            <w:noWrap/>
            <w:vAlign w:val="center"/>
            <w:hideMark/>
          </w:tcPr>
          <w:p w14:paraId="42902C5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403</w:t>
            </w:r>
          </w:p>
        </w:tc>
      </w:tr>
      <w:tr w:rsidR="00FD4E2C" w:rsidRPr="00F12DB6" w14:paraId="4F298EF6" w14:textId="77777777" w:rsidTr="001F35FF">
        <w:trPr>
          <w:trHeight w:val="20"/>
        </w:trPr>
        <w:tc>
          <w:tcPr>
            <w:tcW w:w="304" w:type="pct"/>
            <w:tcBorders>
              <w:top w:val="nil"/>
              <w:left w:val="nil"/>
              <w:bottom w:val="nil"/>
              <w:right w:val="nil"/>
            </w:tcBorders>
            <w:shd w:val="clear" w:color="000000" w:fill="FFFFFF"/>
            <w:noWrap/>
            <w:vAlign w:val="center"/>
            <w:hideMark/>
          </w:tcPr>
          <w:p w14:paraId="698EA51B"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2012</w:t>
            </w:r>
          </w:p>
        </w:tc>
        <w:tc>
          <w:tcPr>
            <w:tcW w:w="338" w:type="pct"/>
            <w:tcBorders>
              <w:top w:val="nil"/>
              <w:left w:val="nil"/>
              <w:bottom w:val="nil"/>
              <w:right w:val="nil"/>
            </w:tcBorders>
            <w:shd w:val="clear" w:color="000000" w:fill="FFFFFF"/>
            <w:noWrap/>
            <w:vAlign w:val="center"/>
            <w:hideMark/>
          </w:tcPr>
          <w:p w14:paraId="2060DE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3F4DE20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234</w:t>
            </w:r>
          </w:p>
        </w:tc>
        <w:tc>
          <w:tcPr>
            <w:tcW w:w="422" w:type="pct"/>
            <w:tcBorders>
              <w:top w:val="nil"/>
              <w:left w:val="nil"/>
              <w:bottom w:val="nil"/>
              <w:right w:val="nil"/>
            </w:tcBorders>
            <w:shd w:val="clear" w:color="000000" w:fill="FFFFFF"/>
            <w:noWrap/>
            <w:vAlign w:val="center"/>
            <w:hideMark/>
          </w:tcPr>
          <w:p w14:paraId="29E44F6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11,376</w:t>
            </w:r>
          </w:p>
        </w:tc>
        <w:tc>
          <w:tcPr>
            <w:tcW w:w="409" w:type="pct"/>
            <w:tcBorders>
              <w:top w:val="nil"/>
              <w:left w:val="nil"/>
              <w:bottom w:val="nil"/>
              <w:right w:val="nil"/>
            </w:tcBorders>
            <w:shd w:val="clear" w:color="000000" w:fill="FFFFFF"/>
            <w:noWrap/>
            <w:vAlign w:val="center"/>
            <w:hideMark/>
          </w:tcPr>
          <w:p w14:paraId="36C6F2B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5,405</w:t>
            </w:r>
          </w:p>
        </w:tc>
        <w:tc>
          <w:tcPr>
            <w:tcW w:w="444" w:type="pct"/>
            <w:tcBorders>
              <w:top w:val="nil"/>
              <w:left w:val="nil"/>
              <w:bottom w:val="nil"/>
              <w:right w:val="nil"/>
            </w:tcBorders>
            <w:shd w:val="clear" w:color="000000" w:fill="FFFFFF"/>
            <w:noWrap/>
            <w:vAlign w:val="center"/>
            <w:hideMark/>
          </w:tcPr>
          <w:p w14:paraId="095B321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5,538</w:t>
            </w:r>
          </w:p>
        </w:tc>
        <w:tc>
          <w:tcPr>
            <w:tcW w:w="510" w:type="pct"/>
            <w:tcBorders>
              <w:top w:val="nil"/>
              <w:left w:val="single" w:sz="8" w:space="0" w:color="auto"/>
              <w:bottom w:val="nil"/>
              <w:right w:val="nil"/>
            </w:tcBorders>
            <w:shd w:val="clear" w:color="000000" w:fill="FFFFFF"/>
            <w:noWrap/>
            <w:vAlign w:val="center"/>
            <w:hideMark/>
          </w:tcPr>
          <w:p w14:paraId="0A9CCE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396" w:type="pct"/>
            <w:tcBorders>
              <w:top w:val="nil"/>
              <w:left w:val="nil"/>
              <w:bottom w:val="nil"/>
              <w:right w:val="nil"/>
            </w:tcBorders>
            <w:shd w:val="clear" w:color="000000" w:fill="FFFFFF"/>
            <w:noWrap/>
            <w:vAlign w:val="center"/>
            <w:hideMark/>
          </w:tcPr>
          <w:p w14:paraId="3CADEF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51</w:t>
            </w:r>
          </w:p>
        </w:tc>
        <w:tc>
          <w:tcPr>
            <w:tcW w:w="493" w:type="pct"/>
            <w:tcBorders>
              <w:top w:val="nil"/>
              <w:left w:val="nil"/>
              <w:bottom w:val="nil"/>
              <w:right w:val="nil"/>
            </w:tcBorders>
            <w:shd w:val="clear" w:color="000000" w:fill="FFFFFF"/>
            <w:noWrap/>
            <w:vAlign w:val="center"/>
            <w:hideMark/>
          </w:tcPr>
          <w:p w14:paraId="77BBF6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587</w:t>
            </w:r>
          </w:p>
        </w:tc>
        <w:tc>
          <w:tcPr>
            <w:tcW w:w="396" w:type="pct"/>
            <w:tcBorders>
              <w:top w:val="nil"/>
              <w:left w:val="nil"/>
              <w:bottom w:val="nil"/>
              <w:right w:val="nil"/>
            </w:tcBorders>
            <w:shd w:val="clear" w:color="000000" w:fill="FFFFFF"/>
            <w:noWrap/>
            <w:vAlign w:val="center"/>
            <w:hideMark/>
          </w:tcPr>
          <w:p w14:paraId="00F4C4F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576</w:t>
            </w:r>
          </w:p>
        </w:tc>
        <w:tc>
          <w:tcPr>
            <w:tcW w:w="346" w:type="pct"/>
            <w:tcBorders>
              <w:top w:val="nil"/>
              <w:left w:val="nil"/>
              <w:bottom w:val="nil"/>
              <w:right w:val="nil"/>
            </w:tcBorders>
            <w:shd w:val="clear" w:color="000000" w:fill="FFFFFF"/>
            <w:noWrap/>
            <w:vAlign w:val="center"/>
            <w:hideMark/>
          </w:tcPr>
          <w:p w14:paraId="4935F72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257</w:t>
            </w:r>
          </w:p>
        </w:tc>
        <w:tc>
          <w:tcPr>
            <w:tcW w:w="441" w:type="pct"/>
            <w:tcBorders>
              <w:top w:val="nil"/>
              <w:left w:val="nil"/>
              <w:bottom w:val="nil"/>
              <w:right w:val="nil"/>
            </w:tcBorders>
            <w:shd w:val="clear" w:color="000000" w:fill="FFFFFF"/>
            <w:noWrap/>
            <w:vAlign w:val="center"/>
            <w:hideMark/>
          </w:tcPr>
          <w:p w14:paraId="3657537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311</w:t>
            </w:r>
          </w:p>
        </w:tc>
      </w:tr>
      <w:tr w:rsidR="00FD4E2C" w:rsidRPr="00F12DB6" w14:paraId="1B4102FE" w14:textId="77777777" w:rsidTr="001F35FF">
        <w:trPr>
          <w:trHeight w:val="20"/>
        </w:trPr>
        <w:tc>
          <w:tcPr>
            <w:tcW w:w="304" w:type="pct"/>
            <w:tcBorders>
              <w:top w:val="nil"/>
              <w:left w:val="nil"/>
              <w:bottom w:val="nil"/>
              <w:right w:val="nil"/>
            </w:tcBorders>
            <w:shd w:val="clear" w:color="000000" w:fill="FFFFFF"/>
            <w:noWrap/>
            <w:vAlign w:val="center"/>
            <w:hideMark/>
          </w:tcPr>
          <w:p w14:paraId="085E5CF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2013</w:t>
            </w:r>
          </w:p>
        </w:tc>
        <w:tc>
          <w:tcPr>
            <w:tcW w:w="338" w:type="pct"/>
            <w:tcBorders>
              <w:top w:val="nil"/>
              <w:left w:val="nil"/>
              <w:bottom w:val="nil"/>
              <w:right w:val="nil"/>
            </w:tcBorders>
            <w:shd w:val="clear" w:color="000000" w:fill="FFFFFF"/>
            <w:noWrap/>
            <w:vAlign w:val="center"/>
            <w:hideMark/>
          </w:tcPr>
          <w:p w14:paraId="272060C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02D298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7F9EF03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14,257</w:t>
            </w:r>
          </w:p>
        </w:tc>
        <w:tc>
          <w:tcPr>
            <w:tcW w:w="409" w:type="pct"/>
            <w:tcBorders>
              <w:top w:val="nil"/>
              <w:left w:val="nil"/>
              <w:bottom w:val="nil"/>
              <w:right w:val="nil"/>
            </w:tcBorders>
            <w:shd w:val="clear" w:color="000000" w:fill="FFFFFF"/>
            <w:noWrap/>
            <w:vAlign w:val="center"/>
            <w:hideMark/>
          </w:tcPr>
          <w:p w14:paraId="0F72557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6,566</w:t>
            </w:r>
          </w:p>
        </w:tc>
        <w:tc>
          <w:tcPr>
            <w:tcW w:w="444" w:type="pct"/>
            <w:tcBorders>
              <w:top w:val="nil"/>
              <w:left w:val="nil"/>
              <w:bottom w:val="nil"/>
              <w:right w:val="nil"/>
            </w:tcBorders>
            <w:shd w:val="clear" w:color="000000" w:fill="FFFFFF"/>
            <w:noWrap/>
            <w:vAlign w:val="center"/>
            <w:hideMark/>
          </w:tcPr>
          <w:p w14:paraId="30453D8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6,377</w:t>
            </w:r>
          </w:p>
        </w:tc>
        <w:tc>
          <w:tcPr>
            <w:tcW w:w="510" w:type="pct"/>
            <w:tcBorders>
              <w:top w:val="nil"/>
              <w:left w:val="single" w:sz="8" w:space="0" w:color="auto"/>
              <w:bottom w:val="nil"/>
              <w:right w:val="nil"/>
            </w:tcBorders>
            <w:shd w:val="clear" w:color="000000" w:fill="FFFFFF"/>
            <w:noWrap/>
            <w:vAlign w:val="center"/>
            <w:hideMark/>
          </w:tcPr>
          <w:p w14:paraId="6B5522B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396" w:type="pct"/>
            <w:tcBorders>
              <w:top w:val="nil"/>
              <w:left w:val="nil"/>
              <w:bottom w:val="nil"/>
              <w:right w:val="nil"/>
            </w:tcBorders>
            <w:shd w:val="clear" w:color="000000" w:fill="FFFFFF"/>
            <w:noWrap/>
            <w:vAlign w:val="center"/>
            <w:hideMark/>
          </w:tcPr>
          <w:p w14:paraId="3C22217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w:t>
            </w:r>
          </w:p>
        </w:tc>
        <w:tc>
          <w:tcPr>
            <w:tcW w:w="493" w:type="pct"/>
            <w:tcBorders>
              <w:top w:val="nil"/>
              <w:left w:val="nil"/>
              <w:bottom w:val="nil"/>
              <w:right w:val="nil"/>
            </w:tcBorders>
            <w:shd w:val="clear" w:color="000000" w:fill="FFFFFF"/>
            <w:noWrap/>
            <w:vAlign w:val="center"/>
            <w:hideMark/>
          </w:tcPr>
          <w:p w14:paraId="046BDC9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669</w:t>
            </w:r>
          </w:p>
        </w:tc>
        <w:tc>
          <w:tcPr>
            <w:tcW w:w="396" w:type="pct"/>
            <w:tcBorders>
              <w:top w:val="nil"/>
              <w:left w:val="nil"/>
              <w:bottom w:val="nil"/>
              <w:right w:val="nil"/>
            </w:tcBorders>
            <w:shd w:val="clear" w:color="000000" w:fill="FFFFFF"/>
            <w:noWrap/>
            <w:vAlign w:val="center"/>
            <w:hideMark/>
          </w:tcPr>
          <w:p w14:paraId="38F9F2A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657</w:t>
            </w:r>
          </w:p>
        </w:tc>
        <w:tc>
          <w:tcPr>
            <w:tcW w:w="346" w:type="pct"/>
            <w:tcBorders>
              <w:top w:val="nil"/>
              <w:left w:val="nil"/>
              <w:bottom w:val="nil"/>
              <w:right w:val="nil"/>
            </w:tcBorders>
            <w:shd w:val="clear" w:color="000000" w:fill="FFFFFF"/>
            <w:noWrap/>
            <w:vAlign w:val="center"/>
            <w:hideMark/>
          </w:tcPr>
          <w:p w14:paraId="67DDF4A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285</w:t>
            </w:r>
          </w:p>
        </w:tc>
        <w:tc>
          <w:tcPr>
            <w:tcW w:w="441" w:type="pct"/>
            <w:tcBorders>
              <w:top w:val="nil"/>
              <w:left w:val="nil"/>
              <w:bottom w:val="nil"/>
              <w:right w:val="nil"/>
            </w:tcBorders>
            <w:shd w:val="clear" w:color="000000" w:fill="FFFFFF"/>
            <w:noWrap/>
            <w:vAlign w:val="center"/>
            <w:hideMark/>
          </w:tcPr>
          <w:p w14:paraId="48FFDFF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347</w:t>
            </w:r>
          </w:p>
        </w:tc>
      </w:tr>
      <w:tr w:rsidR="00FD4E2C" w:rsidRPr="00F12DB6" w14:paraId="5E37235F" w14:textId="77777777" w:rsidTr="001F35FF">
        <w:trPr>
          <w:trHeight w:val="20"/>
        </w:trPr>
        <w:tc>
          <w:tcPr>
            <w:tcW w:w="304" w:type="pct"/>
            <w:tcBorders>
              <w:top w:val="nil"/>
              <w:left w:val="nil"/>
              <w:bottom w:val="nil"/>
              <w:right w:val="nil"/>
            </w:tcBorders>
            <w:shd w:val="clear" w:color="000000" w:fill="FFFFFF"/>
            <w:noWrap/>
            <w:vAlign w:val="center"/>
            <w:hideMark/>
          </w:tcPr>
          <w:p w14:paraId="281C9D72"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2014</w:t>
            </w:r>
          </w:p>
        </w:tc>
        <w:tc>
          <w:tcPr>
            <w:tcW w:w="338" w:type="pct"/>
            <w:tcBorders>
              <w:top w:val="nil"/>
              <w:left w:val="nil"/>
              <w:bottom w:val="nil"/>
              <w:right w:val="nil"/>
            </w:tcBorders>
            <w:shd w:val="clear" w:color="000000" w:fill="FFFFFF"/>
            <w:noWrap/>
            <w:vAlign w:val="center"/>
            <w:hideMark/>
          </w:tcPr>
          <w:p w14:paraId="6CD0E9B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25A3006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260</w:t>
            </w:r>
          </w:p>
        </w:tc>
        <w:tc>
          <w:tcPr>
            <w:tcW w:w="422" w:type="pct"/>
            <w:tcBorders>
              <w:top w:val="nil"/>
              <w:left w:val="nil"/>
              <w:bottom w:val="nil"/>
              <w:right w:val="nil"/>
            </w:tcBorders>
            <w:shd w:val="clear" w:color="000000" w:fill="FFFFFF"/>
            <w:noWrap/>
            <w:vAlign w:val="center"/>
            <w:hideMark/>
          </w:tcPr>
          <w:p w14:paraId="7952361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13,249</w:t>
            </w:r>
          </w:p>
        </w:tc>
        <w:tc>
          <w:tcPr>
            <w:tcW w:w="409" w:type="pct"/>
            <w:tcBorders>
              <w:top w:val="nil"/>
              <w:left w:val="nil"/>
              <w:bottom w:val="nil"/>
              <w:right w:val="nil"/>
            </w:tcBorders>
            <w:shd w:val="clear" w:color="000000" w:fill="FFFFFF"/>
            <w:noWrap/>
            <w:vAlign w:val="center"/>
            <w:hideMark/>
          </w:tcPr>
          <w:p w14:paraId="61F31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5,849</w:t>
            </w:r>
          </w:p>
        </w:tc>
        <w:tc>
          <w:tcPr>
            <w:tcW w:w="444" w:type="pct"/>
            <w:tcBorders>
              <w:top w:val="nil"/>
              <w:left w:val="nil"/>
              <w:bottom w:val="nil"/>
              <w:right w:val="nil"/>
            </w:tcBorders>
            <w:shd w:val="clear" w:color="000000" w:fill="FFFFFF"/>
            <w:noWrap/>
            <w:vAlign w:val="center"/>
            <w:hideMark/>
          </w:tcPr>
          <w:p w14:paraId="458DE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5,669</w:t>
            </w:r>
          </w:p>
        </w:tc>
        <w:tc>
          <w:tcPr>
            <w:tcW w:w="510" w:type="pct"/>
            <w:tcBorders>
              <w:top w:val="nil"/>
              <w:left w:val="single" w:sz="8" w:space="0" w:color="auto"/>
              <w:bottom w:val="nil"/>
              <w:right w:val="nil"/>
            </w:tcBorders>
            <w:shd w:val="clear" w:color="000000" w:fill="FFFFFF"/>
            <w:noWrap/>
            <w:vAlign w:val="center"/>
            <w:hideMark/>
          </w:tcPr>
          <w:p w14:paraId="70D6911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396" w:type="pct"/>
            <w:tcBorders>
              <w:top w:val="nil"/>
              <w:left w:val="nil"/>
              <w:bottom w:val="nil"/>
              <w:right w:val="nil"/>
            </w:tcBorders>
            <w:shd w:val="clear" w:color="000000" w:fill="FFFFFF"/>
            <w:noWrap/>
            <w:vAlign w:val="center"/>
            <w:hideMark/>
          </w:tcPr>
          <w:p w14:paraId="72884C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57</w:t>
            </w:r>
          </w:p>
        </w:tc>
        <w:tc>
          <w:tcPr>
            <w:tcW w:w="493" w:type="pct"/>
            <w:tcBorders>
              <w:top w:val="nil"/>
              <w:left w:val="nil"/>
              <w:bottom w:val="nil"/>
              <w:right w:val="nil"/>
            </w:tcBorders>
            <w:shd w:val="clear" w:color="000000" w:fill="FFFFFF"/>
            <w:noWrap/>
            <w:vAlign w:val="center"/>
            <w:hideMark/>
          </w:tcPr>
          <w:p w14:paraId="71E82F2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679</w:t>
            </w:r>
          </w:p>
        </w:tc>
        <w:tc>
          <w:tcPr>
            <w:tcW w:w="396" w:type="pct"/>
            <w:tcBorders>
              <w:top w:val="nil"/>
              <w:left w:val="nil"/>
              <w:bottom w:val="nil"/>
              <w:right w:val="nil"/>
            </w:tcBorders>
            <w:shd w:val="clear" w:color="000000" w:fill="FFFFFF"/>
            <w:noWrap/>
            <w:vAlign w:val="center"/>
            <w:hideMark/>
          </w:tcPr>
          <w:p w14:paraId="7365273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667</w:t>
            </w:r>
          </w:p>
        </w:tc>
        <w:tc>
          <w:tcPr>
            <w:tcW w:w="346" w:type="pct"/>
            <w:tcBorders>
              <w:top w:val="nil"/>
              <w:left w:val="nil"/>
              <w:bottom w:val="nil"/>
              <w:right w:val="nil"/>
            </w:tcBorders>
            <w:shd w:val="clear" w:color="000000" w:fill="FFFFFF"/>
            <w:noWrap/>
            <w:vAlign w:val="center"/>
            <w:hideMark/>
          </w:tcPr>
          <w:p w14:paraId="0A9DFFD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308</w:t>
            </w:r>
          </w:p>
        </w:tc>
        <w:tc>
          <w:tcPr>
            <w:tcW w:w="441" w:type="pct"/>
            <w:tcBorders>
              <w:top w:val="nil"/>
              <w:left w:val="nil"/>
              <w:bottom w:val="nil"/>
              <w:right w:val="nil"/>
            </w:tcBorders>
            <w:shd w:val="clear" w:color="000000" w:fill="FFFFFF"/>
            <w:noWrap/>
            <w:vAlign w:val="center"/>
            <w:hideMark/>
          </w:tcPr>
          <w:p w14:paraId="6A6C77A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348</w:t>
            </w:r>
          </w:p>
        </w:tc>
      </w:tr>
      <w:tr w:rsidR="00FD4E2C" w:rsidRPr="00F12DB6" w14:paraId="5F54D598" w14:textId="77777777" w:rsidTr="001F35FF">
        <w:trPr>
          <w:trHeight w:val="20"/>
        </w:trPr>
        <w:tc>
          <w:tcPr>
            <w:tcW w:w="304" w:type="pct"/>
            <w:tcBorders>
              <w:top w:val="nil"/>
              <w:left w:val="nil"/>
              <w:bottom w:val="nil"/>
              <w:right w:val="nil"/>
            </w:tcBorders>
            <w:shd w:val="clear" w:color="000000" w:fill="FFFFFF"/>
            <w:noWrap/>
            <w:vAlign w:val="center"/>
            <w:hideMark/>
          </w:tcPr>
          <w:p w14:paraId="0454EE53"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2015</w:t>
            </w:r>
          </w:p>
        </w:tc>
        <w:tc>
          <w:tcPr>
            <w:tcW w:w="338" w:type="pct"/>
            <w:tcBorders>
              <w:top w:val="nil"/>
              <w:left w:val="nil"/>
              <w:bottom w:val="nil"/>
              <w:right w:val="nil"/>
            </w:tcBorders>
            <w:shd w:val="clear" w:color="000000" w:fill="FFFFFF"/>
            <w:noWrap/>
            <w:vAlign w:val="center"/>
            <w:hideMark/>
          </w:tcPr>
          <w:p w14:paraId="49478E7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59313A6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w:t>
            </w:r>
          </w:p>
        </w:tc>
        <w:tc>
          <w:tcPr>
            <w:tcW w:w="422" w:type="pct"/>
            <w:tcBorders>
              <w:top w:val="nil"/>
              <w:left w:val="nil"/>
              <w:bottom w:val="nil"/>
              <w:right w:val="nil"/>
            </w:tcBorders>
            <w:shd w:val="clear" w:color="000000" w:fill="FFFFFF"/>
            <w:noWrap/>
            <w:vAlign w:val="center"/>
            <w:hideMark/>
          </w:tcPr>
          <w:p w14:paraId="509B679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14,140</w:t>
            </w:r>
          </w:p>
        </w:tc>
        <w:tc>
          <w:tcPr>
            <w:tcW w:w="409" w:type="pct"/>
            <w:tcBorders>
              <w:top w:val="nil"/>
              <w:left w:val="nil"/>
              <w:bottom w:val="nil"/>
              <w:right w:val="nil"/>
            </w:tcBorders>
            <w:shd w:val="clear" w:color="000000" w:fill="FFFFFF"/>
            <w:noWrap/>
            <w:vAlign w:val="center"/>
            <w:hideMark/>
          </w:tcPr>
          <w:p w14:paraId="74E1558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6,728</w:t>
            </w:r>
          </w:p>
        </w:tc>
        <w:tc>
          <w:tcPr>
            <w:tcW w:w="444" w:type="pct"/>
            <w:tcBorders>
              <w:top w:val="nil"/>
              <w:left w:val="nil"/>
              <w:bottom w:val="nil"/>
              <w:right w:val="nil"/>
            </w:tcBorders>
            <w:shd w:val="clear" w:color="000000" w:fill="FFFFFF"/>
            <w:noWrap/>
            <w:vAlign w:val="center"/>
            <w:hideMark/>
          </w:tcPr>
          <w:p w14:paraId="039B2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6,730</w:t>
            </w:r>
          </w:p>
        </w:tc>
        <w:tc>
          <w:tcPr>
            <w:tcW w:w="510" w:type="pct"/>
            <w:tcBorders>
              <w:top w:val="nil"/>
              <w:left w:val="single" w:sz="8" w:space="0" w:color="auto"/>
              <w:bottom w:val="nil"/>
              <w:right w:val="nil"/>
            </w:tcBorders>
            <w:shd w:val="clear" w:color="000000" w:fill="FFFFFF"/>
            <w:noWrap/>
            <w:vAlign w:val="center"/>
            <w:hideMark/>
          </w:tcPr>
          <w:p w14:paraId="72607A2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396" w:type="pct"/>
            <w:tcBorders>
              <w:top w:val="nil"/>
              <w:left w:val="nil"/>
              <w:bottom w:val="nil"/>
              <w:right w:val="nil"/>
            </w:tcBorders>
            <w:shd w:val="clear" w:color="000000" w:fill="FFFFFF"/>
            <w:noWrap/>
            <w:vAlign w:val="center"/>
            <w:hideMark/>
          </w:tcPr>
          <w:p w14:paraId="7A3AC1B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231</w:t>
            </w:r>
          </w:p>
        </w:tc>
        <w:tc>
          <w:tcPr>
            <w:tcW w:w="493" w:type="pct"/>
            <w:tcBorders>
              <w:top w:val="nil"/>
              <w:left w:val="nil"/>
              <w:bottom w:val="nil"/>
              <w:right w:val="nil"/>
            </w:tcBorders>
            <w:shd w:val="clear" w:color="000000" w:fill="FFFFFF"/>
            <w:noWrap/>
            <w:vAlign w:val="center"/>
            <w:hideMark/>
          </w:tcPr>
          <w:p w14:paraId="3B25A50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718</w:t>
            </w:r>
          </w:p>
        </w:tc>
        <w:tc>
          <w:tcPr>
            <w:tcW w:w="396" w:type="pct"/>
            <w:tcBorders>
              <w:top w:val="nil"/>
              <w:left w:val="nil"/>
              <w:bottom w:val="nil"/>
              <w:right w:val="nil"/>
            </w:tcBorders>
            <w:shd w:val="clear" w:color="000000" w:fill="FFFFFF"/>
            <w:noWrap/>
            <w:vAlign w:val="center"/>
            <w:hideMark/>
          </w:tcPr>
          <w:p w14:paraId="2E37DB0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708</w:t>
            </w:r>
          </w:p>
        </w:tc>
        <w:tc>
          <w:tcPr>
            <w:tcW w:w="346" w:type="pct"/>
            <w:tcBorders>
              <w:top w:val="nil"/>
              <w:left w:val="nil"/>
              <w:bottom w:val="nil"/>
              <w:right w:val="nil"/>
            </w:tcBorders>
            <w:shd w:val="clear" w:color="000000" w:fill="FFFFFF"/>
            <w:noWrap/>
            <w:vAlign w:val="center"/>
            <w:hideMark/>
          </w:tcPr>
          <w:p w14:paraId="2FDA4FD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306</w:t>
            </w:r>
          </w:p>
        </w:tc>
        <w:tc>
          <w:tcPr>
            <w:tcW w:w="441" w:type="pct"/>
            <w:tcBorders>
              <w:top w:val="nil"/>
              <w:left w:val="nil"/>
              <w:bottom w:val="nil"/>
              <w:right w:val="nil"/>
            </w:tcBorders>
            <w:shd w:val="clear" w:color="000000" w:fill="FFFFFF"/>
            <w:noWrap/>
            <w:vAlign w:val="center"/>
            <w:hideMark/>
          </w:tcPr>
          <w:p w14:paraId="6535E31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382</w:t>
            </w:r>
          </w:p>
        </w:tc>
      </w:tr>
      <w:tr w:rsidR="00FD4E2C" w:rsidRPr="00F12DB6" w14:paraId="56BE4B1E" w14:textId="77777777" w:rsidTr="001F35FF">
        <w:trPr>
          <w:trHeight w:val="20"/>
        </w:trPr>
        <w:tc>
          <w:tcPr>
            <w:tcW w:w="304" w:type="pct"/>
            <w:tcBorders>
              <w:top w:val="nil"/>
              <w:left w:val="nil"/>
              <w:bottom w:val="nil"/>
              <w:right w:val="nil"/>
            </w:tcBorders>
            <w:shd w:val="clear" w:color="000000" w:fill="FFFFFF"/>
            <w:noWrap/>
            <w:vAlign w:val="center"/>
            <w:hideMark/>
          </w:tcPr>
          <w:p w14:paraId="549320ED"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2016</w:t>
            </w:r>
          </w:p>
        </w:tc>
        <w:tc>
          <w:tcPr>
            <w:tcW w:w="338" w:type="pct"/>
            <w:tcBorders>
              <w:top w:val="nil"/>
              <w:left w:val="nil"/>
              <w:bottom w:val="nil"/>
              <w:right w:val="nil"/>
            </w:tcBorders>
            <w:shd w:val="clear" w:color="000000" w:fill="FFFFFF"/>
            <w:noWrap/>
            <w:vAlign w:val="center"/>
            <w:hideMark/>
          </w:tcPr>
          <w:p w14:paraId="2B6315D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1349A8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287</w:t>
            </w:r>
          </w:p>
        </w:tc>
        <w:tc>
          <w:tcPr>
            <w:tcW w:w="422" w:type="pct"/>
            <w:tcBorders>
              <w:top w:val="nil"/>
              <w:left w:val="nil"/>
              <w:bottom w:val="nil"/>
              <w:right w:val="nil"/>
            </w:tcBorders>
            <w:shd w:val="clear" w:color="000000" w:fill="FFFFFF"/>
            <w:noWrap/>
            <w:vAlign w:val="center"/>
            <w:hideMark/>
          </w:tcPr>
          <w:p w14:paraId="0BD6117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17,234</w:t>
            </w:r>
          </w:p>
        </w:tc>
        <w:tc>
          <w:tcPr>
            <w:tcW w:w="409" w:type="pct"/>
            <w:tcBorders>
              <w:top w:val="nil"/>
              <w:left w:val="nil"/>
              <w:bottom w:val="nil"/>
              <w:right w:val="nil"/>
            </w:tcBorders>
            <w:shd w:val="clear" w:color="000000" w:fill="FFFFFF"/>
            <w:noWrap/>
            <w:vAlign w:val="center"/>
            <w:hideMark/>
          </w:tcPr>
          <w:p w14:paraId="2E67A1F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8,301</w:t>
            </w:r>
          </w:p>
        </w:tc>
        <w:tc>
          <w:tcPr>
            <w:tcW w:w="444" w:type="pct"/>
            <w:tcBorders>
              <w:top w:val="nil"/>
              <w:left w:val="nil"/>
              <w:bottom w:val="nil"/>
              <w:right w:val="nil"/>
            </w:tcBorders>
            <w:shd w:val="clear" w:color="000000" w:fill="FFFFFF"/>
            <w:noWrap/>
            <w:vAlign w:val="center"/>
            <w:hideMark/>
          </w:tcPr>
          <w:p w14:paraId="58BD8E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8,725</w:t>
            </w:r>
          </w:p>
        </w:tc>
        <w:tc>
          <w:tcPr>
            <w:tcW w:w="510" w:type="pct"/>
            <w:tcBorders>
              <w:top w:val="nil"/>
              <w:left w:val="single" w:sz="8" w:space="0" w:color="auto"/>
              <w:bottom w:val="nil"/>
              <w:right w:val="nil"/>
            </w:tcBorders>
            <w:shd w:val="clear" w:color="000000" w:fill="FFFFFF"/>
            <w:noWrap/>
            <w:vAlign w:val="center"/>
            <w:hideMark/>
          </w:tcPr>
          <w:p w14:paraId="7B0AAB5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396" w:type="pct"/>
            <w:tcBorders>
              <w:top w:val="nil"/>
              <w:left w:val="nil"/>
              <w:bottom w:val="nil"/>
              <w:right w:val="nil"/>
            </w:tcBorders>
            <w:shd w:val="clear" w:color="000000" w:fill="FFFFFF"/>
            <w:noWrap/>
            <w:vAlign w:val="center"/>
            <w:hideMark/>
          </w:tcPr>
          <w:p w14:paraId="635C45F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237</w:t>
            </w:r>
          </w:p>
        </w:tc>
        <w:tc>
          <w:tcPr>
            <w:tcW w:w="493" w:type="pct"/>
            <w:tcBorders>
              <w:top w:val="nil"/>
              <w:left w:val="nil"/>
              <w:bottom w:val="nil"/>
              <w:right w:val="nil"/>
            </w:tcBorders>
            <w:shd w:val="clear" w:color="000000" w:fill="FFFFFF"/>
            <w:noWrap/>
            <w:vAlign w:val="center"/>
            <w:hideMark/>
          </w:tcPr>
          <w:p w14:paraId="65F48C9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696</w:t>
            </w:r>
          </w:p>
        </w:tc>
        <w:tc>
          <w:tcPr>
            <w:tcW w:w="396" w:type="pct"/>
            <w:tcBorders>
              <w:top w:val="nil"/>
              <w:left w:val="nil"/>
              <w:bottom w:val="nil"/>
              <w:right w:val="nil"/>
            </w:tcBorders>
            <w:shd w:val="clear" w:color="000000" w:fill="FFFFFF"/>
            <w:noWrap/>
            <w:vAlign w:val="center"/>
            <w:hideMark/>
          </w:tcPr>
          <w:p w14:paraId="71C151D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46" w:type="pct"/>
            <w:tcBorders>
              <w:top w:val="nil"/>
              <w:left w:val="nil"/>
              <w:bottom w:val="nil"/>
              <w:right w:val="nil"/>
            </w:tcBorders>
            <w:shd w:val="clear" w:color="000000" w:fill="FFFFFF"/>
            <w:noWrap/>
            <w:vAlign w:val="center"/>
            <w:hideMark/>
          </w:tcPr>
          <w:p w14:paraId="206E9E8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4EC42B4F"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18BEE947" w14:textId="77777777" w:rsidTr="001F35FF">
        <w:trPr>
          <w:trHeight w:val="20"/>
        </w:trPr>
        <w:tc>
          <w:tcPr>
            <w:tcW w:w="304" w:type="pct"/>
            <w:tcBorders>
              <w:top w:val="nil"/>
              <w:left w:val="nil"/>
              <w:bottom w:val="nil"/>
              <w:right w:val="nil"/>
            </w:tcBorders>
            <w:shd w:val="clear" w:color="000000" w:fill="FFFFFF"/>
            <w:noWrap/>
            <w:vAlign w:val="center"/>
            <w:hideMark/>
          </w:tcPr>
          <w:p w14:paraId="5D549A6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2017</w:t>
            </w:r>
          </w:p>
        </w:tc>
        <w:tc>
          <w:tcPr>
            <w:tcW w:w="338" w:type="pct"/>
            <w:tcBorders>
              <w:top w:val="nil"/>
              <w:left w:val="nil"/>
              <w:bottom w:val="nil"/>
              <w:right w:val="nil"/>
            </w:tcBorders>
            <w:shd w:val="clear" w:color="000000" w:fill="FFFFFF"/>
            <w:noWrap/>
            <w:vAlign w:val="center"/>
            <w:hideMark/>
          </w:tcPr>
          <w:p w14:paraId="11B57AA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7A301D5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269</w:t>
            </w:r>
          </w:p>
        </w:tc>
        <w:tc>
          <w:tcPr>
            <w:tcW w:w="422" w:type="pct"/>
            <w:tcBorders>
              <w:top w:val="nil"/>
              <w:left w:val="nil"/>
              <w:bottom w:val="nil"/>
              <w:right w:val="nil"/>
            </w:tcBorders>
            <w:shd w:val="clear" w:color="000000" w:fill="FFFFFF"/>
            <w:noWrap/>
            <w:vAlign w:val="center"/>
            <w:hideMark/>
          </w:tcPr>
          <w:p w14:paraId="22E2219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18,307</w:t>
            </w:r>
          </w:p>
        </w:tc>
        <w:tc>
          <w:tcPr>
            <w:tcW w:w="409" w:type="pct"/>
            <w:tcBorders>
              <w:top w:val="nil"/>
              <w:left w:val="nil"/>
              <w:bottom w:val="nil"/>
              <w:right w:val="nil"/>
            </w:tcBorders>
            <w:shd w:val="clear" w:color="000000" w:fill="FFFFFF"/>
            <w:noWrap/>
            <w:vAlign w:val="center"/>
            <w:hideMark/>
          </w:tcPr>
          <w:p w14:paraId="582F844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8,622</w:t>
            </w:r>
          </w:p>
        </w:tc>
        <w:tc>
          <w:tcPr>
            <w:tcW w:w="444" w:type="pct"/>
            <w:tcBorders>
              <w:top w:val="nil"/>
              <w:left w:val="nil"/>
              <w:bottom w:val="nil"/>
              <w:right w:val="nil"/>
            </w:tcBorders>
            <w:shd w:val="clear" w:color="000000" w:fill="FFFFFF"/>
            <w:noWrap/>
            <w:vAlign w:val="center"/>
            <w:hideMark/>
          </w:tcPr>
          <w:p w14:paraId="31F2A39C"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9,108</w:t>
            </w:r>
          </w:p>
        </w:tc>
        <w:tc>
          <w:tcPr>
            <w:tcW w:w="510" w:type="pct"/>
            <w:tcBorders>
              <w:top w:val="nil"/>
              <w:left w:val="single" w:sz="8" w:space="0" w:color="auto"/>
              <w:bottom w:val="nil"/>
              <w:right w:val="nil"/>
            </w:tcBorders>
            <w:shd w:val="clear" w:color="000000" w:fill="FFFFFF"/>
            <w:noWrap/>
            <w:vAlign w:val="center"/>
            <w:hideMark/>
          </w:tcPr>
          <w:p w14:paraId="447B6F4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396" w:type="pct"/>
            <w:tcBorders>
              <w:top w:val="nil"/>
              <w:left w:val="nil"/>
              <w:bottom w:val="nil"/>
              <w:right w:val="nil"/>
            </w:tcBorders>
            <w:shd w:val="clear" w:color="000000" w:fill="FFFFFF"/>
            <w:noWrap/>
            <w:vAlign w:val="center"/>
            <w:hideMark/>
          </w:tcPr>
          <w:p w14:paraId="4E68442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229</w:t>
            </w:r>
          </w:p>
        </w:tc>
        <w:tc>
          <w:tcPr>
            <w:tcW w:w="493" w:type="pct"/>
            <w:tcBorders>
              <w:top w:val="nil"/>
              <w:left w:val="nil"/>
              <w:bottom w:val="nil"/>
              <w:right w:val="nil"/>
            </w:tcBorders>
            <w:shd w:val="clear" w:color="000000" w:fill="FFFFFF"/>
            <w:noWrap/>
            <w:vAlign w:val="center"/>
            <w:hideMark/>
          </w:tcPr>
          <w:p w14:paraId="110AFB0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688</w:t>
            </w:r>
          </w:p>
        </w:tc>
        <w:tc>
          <w:tcPr>
            <w:tcW w:w="396" w:type="pct"/>
            <w:tcBorders>
              <w:top w:val="nil"/>
              <w:left w:val="nil"/>
              <w:bottom w:val="nil"/>
              <w:right w:val="nil"/>
            </w:tcBorders>
            <w:shd w:val="clear" w:color="000000" w:fill="FFFFFF"/>
            <w:noWrap/>
            <w:vAlign w:val="center"/>
            <w:hideMark/>
          </w:tcPr>
          <w:p w14:paraId="6D4C651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676</w:t>
            </w:r>
          </w:p>
        </w:tc>
        <w:tc>
          <w:tcPr>
            <w:tcW w:w="346" w:type="pct"/>
            <w:tcBorders>
              <w:top w:val="nil"/>
              <w:left w:val="nil"/>
              <w:bottom w:val="nil"/>
              <w:right w:val="nil"/>
            </w:tcBorders>
            <w:shd w:val="clear" w:color="000000" w:fill="FFFFFF"/>
            <w:noWrap/>
            <w:vAlign w:val="center"/>
            <w:hideMark/>
          </w:tcPr>
          <w:p w14:paraId="26CE729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282</w:t>
            </w:r>
          </w:p>
        </w:tc>
        <w:tc>
          <w:tcPr>
            <w:tcW w:w="441" w:type="pct"/>
            <w:tcBorders>
              <w:top w:val="nil"/>
              <w:left w:val="nil"/>
              <w:bottom w:val="nil"/>
              <w:right w:val="nil"/>
            </w:tcBorders>
            <w:shd w:val="clear" w:color="000000" w:fill="FFFFFF"/>
            <w:noWrap/>
            <w:vAlign w:val="center"/>
            <w:hideMark/>
          </w:tcPr>
          <w:p w14:paraId="590E682A"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381</w:t>
            </w:r>
          </w:p>
        </w:tc>
      </w:tr>
      <w:tr w:rsidR="00FD4E2C" w:rsidRPr="00F12DB6" w14:paraId="0A9E694B" w14:textId="77777777" w:rsidTr="001F35FF">
        <w:trPr>
          <w:trHeight w:val="20"/>
        </w:trPr>
        <w:tc>
          <w:tcPr>
            <w:tcW w:w="304" w:type="pct"/>
            <w:tcBorders>
              <w:top w:val="nil"/>
              <w:left w:val="nil"/>
              <w:bottom w:val="nil"/>
              <w:right w:val="nil"/>
            </w:tcBorders>
            <w:shd w:val="clear" w:color="000000" w:fill="FFFFFF"/>
            <w:noWrap/>
            <w:vAlign w:val="center"/>
            <w:hideMark/>
          </w:tcPr>
          <w:p w14:paraId="6F081059"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2018</w:t>
            </w:r>
          </w:p>
        </w:tc>
        <w:tc>
          <w:tcPr>
            <w:tcW w:w="338" w:type="pct"/>
            <w:tcBorders>
              <w:top w:val="nil"/>
              <w:left w:val="nil"/>
              <w:bottom w:val="nil"/>
              <w:right w:val="nil"/>
            </w:tcBorders>
            <w:shd w:val="clear" w:color="000000" w:fill="FFFFFF"/>
            <w:noWrap/>
            <w:vAlign w:val="center"/>
            <w:hideMark/>
          </w:tcPr>
          <w:p w14:paraId="2368121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nil"/>
              <w:right w:val="nil"/>
            </w:tcBorders>
            <w:shd w:val="clear" w:color="000000" w:fill="FFFFFF"/>
            <w:noWrap/>
            <w:vAlign w:val="center"/>
            <w:hideMark/>
          </w:tcPr>
          <w:p w14:paraId="6A8A6AE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320</w:t>
            </w:r>
          </w:p>
        </w:tc>
        <w:tc>
          <w:tcPr>
            <w:tcW w:w="422" w:type="pct"/>
            <w:tcBorders>
              <w:top w:val="nil"/>
              <w:left w:val="nil"/>
              <w:bottom w:val="nil"/>
              <w:right w:val="nil"/>
            </w:tcBorders>
            <w:shd w:val="clear" w:color="000000" w:fill="FFFFFF"/>
            <w:noWrap/>
            <w:vAlign w:val="center"/>
            <w:hideMark/>
          </w:tcPr>
          <w:p w14:paraId="5B33C70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25,820</w:t>
            </w:r>
          </w:p>
        </w:tc>
        <w:tc>
          <w:tcPr>
            <w:tcW w:w="409" w:type="pct"/>
            <w:tcBorders>
              <w:top w:val="nil"/>
              <w:left w:val="nil"/>
              <w:bottom w:val="nil"/>
              <w:right w:val="nil"/>
            </w:tcBorders>
            <w:shd w:val="clear" w:color="000000" w:fill="FFFFFF"/>
            <w:noWrap/>
            <w:vAlign w:val="center"/>
            <w:hideMark/>
          </w:tcPr>
          <w:p w14:paraId="6C6750B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11,230</w:t>
            </w:r>
          </w:p>
        </w:tc>
        <w:tc>
          <w:tcPr>
            <w:tcW w:w="444" w:type="pct"/>
            <w:tcBorders>
              <w:top w:val="nil"/>
              <w:left w:val="nil"/>
              <w:bottom w:val="nil"/>
              <w:right w:val="nil"/>
            </w:tcBorders>
            <w:shd w:val="clear" w:color="000000" w:fill="FFFFFF"/>
            <w:noWrap/>
            <w:vAlign w:val="center"/>
            <w:hideMark/>
          </w:tcPr>
          <w:p w14:paraId="528FD837"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11,826</w:t>
            </w:r>
          </w:p>
        </w:tc>
        <w:tc>
          <w:tcPr>
            <w:tcW w:w="510" w:type="pct"/>
            <w:tcBorders>
              <w:top w:val="nil"/>
              <w:left w:val="single" w:sz="8" w:space="0" w:color="auto"/>
              <w:bottom w:val="nil"/>
              <w:right w:val="nil"/>
            </w:tcBorders>
            <w:shd w:val="clear" w:color="000000" w:fill="FFFFFF"/>
            <w:noWrap/>
            <w:vAlign w:val="center"/>
            <w:hideMark/>
          </w:tcPr>
          <w:p w14:paraId="7366931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396" w:type="pct"/>
            <w:tcBorders>
              <w:top w:val="nil"/>
              <w:left w:val="nil"/>
              <w:bottom w:val="nil"/>
              <w:right w:val="nil"/>
            </w:tcBorders>
            <w:shd w:val="clear" w:color="000000" w:fill="FFFFFF"/>
            <w:noWrap/>
            <w:vAlign w:val="center"/>
            <w:hideMark/>
          </w:tcPr>
          <w:p w14:paraId="4126B745"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256</w:t>
            </w:r>
          </w:p>
        </w:tc>
        <w:tc>
          <w:tcPr>
            <w:tcW w:w="493" w:type="pct"/>
            <w:tcBorders>
              <w:top w:val="nil"/>
              <w:left w:val="nil"/>
              <w:bottom w:val="nil"/>
              <w:right w:val="nil"/>
            </w:tcBorders>
            <w:shd w:val="clear" w:color="000000" w:fill="FFFFFF"/>
            <w:noWrap/>
            <w:vAlign w:val="center"/>
            <w:hideMark/>
          </w:tcPr>
          <w:p w14:paraId="0551B61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766</w:t>
            </w:r>
          </w:p>
        </w:tc>
        <w:tc>
          <w:tcPr>
            <w:tcW w:w="396" w:type="pct"/>
            <w:tcBorders>
              <w:top w:val="nil"/>
              <w:left w:val="nil"/>
              <w:bottom w:val="nil"/>
              <w:right w:val="nil"/>
            </w:tcBorders>
            <w:shd w:val="clear" w:color="000000" w:fill="FFFFFF"/>
            <w:noWrap/>
            <w:vAlign w:val="center"/>
            <w:hideMark/>
          </w:tcPr>
          <w:p w14:paraId="2AC3A35E"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757</w:t>
            </w:r>
          </w:p>
        </w:tc>
        <w:tc>
          <w:tcPr>
            <w:tcW w:w="346" w:type="pct"/>
            <w:tcBorders>
              <w:top w:val="nil"/>
              <w:left w:val="nil"/>
              <w:bottom w:val="nil"/>
              <w:right w:val="nil"/>
            </w:tcBorders>
            <w:shd w:val="clear" w:color="000000" w:fill="FFFFFF"/>
            <w:noWrap/>
            <w:vAlign w:val="center"/>
            <w:hideMark/>
          </w:tcPr>
          <w:p w14:paraId="2E5F0F2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352</w:t>
            </w:r>
          </w:p>
        </w:tc>
        <w:tc>
          <w:tcPr>
            <w:tcW w:w="441" w:type="pct"/>
            <w:tcBorders>
              <w:top w:val="nil"/>
              <w:left w:val="nil"/>
              <w:bottom w:val="nil"/>
              <w:right w:val="nil"/>
            </w:tcBorders>
            <w:shd w:val="clear" w:color="000000" w:fill="FFFFFF"/>
            <w:noWrap/>
            <w:vAlign w:val="center"/>
            <w:hideMark/>
          </w:tcPr>
          <w:p w14:paraId="0FD572B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397</w:t>
            </w:r>
          </w:p>
        </w:tc>
      </w:tr>
      <w:tr w:rsidR="00FD4E2C" w:rsidRPr="00F12DB6" w14:paraId="265290DD" w14:textId="77777777" w:rsidTr="001F35FF">
        <w:trPr>
          <w:trHeight w:val="20"/>
        </w:trPr>
        <w:tc>
          <w:tcPr>
            <w:tcW w:w="304" w:type="pct"/>
            <w:tcBorders>
              <w:top w:val="nil"/>
              <w:left w:val="nil"/>
              <w:bottom w:val="single" w:sz="8" w:space="0" w:color="auto"/>
              <w:right w:val="nil"/>
            </w:tcBorders>
            <w:shd w:val="clear" w:color="000000" w:fill="FFFFFF"/>
            <w:noWrap/>
            <w:vAlign w:val="center"/>
            <w:hideMark/>
          </w:tcPr>
          <w:p w14:paraId="7A3A060F" w14:textId="77777777" w:rsidR="00F12DB6" w:rsidRPr="00F12DB6" w:rsidRDefault="00F12DB6" w:rsidP="00F12DB6">
            <w:pPr>
              <w:spacing w:after="0"/>
              <w:jc w:val="center"/>
              <w:rPr>
                <w:rFonts w:eastAsia="Times New Roman" w:cs="Times New Roman"/>
                <w:color w:val="000000"/>
                <w:sz w:val="16"/>
                <w:szCs w:val="16"/>
              </w:rPr>
            </w:pPr>
            <w:r w:rsidRPr="00F12DB6">
              <w:rPr>
                <w:rFonts w:eastAsia="Times New Roman" w:cs="Times New Roman"/>
                <w:color w:val="000000"/>
                <w:sz w:val="16"/>
                <w:szCs w:val="16"/>
              </w:rPr>
              <w:t>2019</w:t>
            </w:r>
          </w:p>
        </w:tc>
        <w:tc>
          <w:tcPr>
            <w:tcW w:w="338" w:type="pct"/>
            <w:tcBorders>
              <w:top w:val="nil"/>
              <w:left w:val="nil"/>
              <w:bottom w:val="single" w:sz="8" w:space="0" w:color="auto"/>
              <w:right w:val="nil"/>
            </w:tcBorders>
            <w:shd w:val="clear" w:color="000000" w:fill="FFFFFF"/>
            <w:noWrap/>
            <w:vAlign w:val="center"/>
            <w:hideMark/>
          </w:tcPr>
          <w:p w14:paraId="1F0766E9"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356</w:t>
            </w:r>
          </w:p>
        </w:tc>
        <w:tc>
          <w:tcPr>
            <w:tcW w:w="500" w:type="pct"/>
            <w:tcBorders>
              <w:top w:val="nil"/>
              <w:left w:val="nil"/>
              <w:bottom w:val="single" w:sz="8" w:space="0" w:color="auto"/>
              <w:right w:val="nil"/>
            </w:tcBorders>
            <w:shd w:val="clear" w:color="000000" w:fill="FFFFFF"/>
            <w:noWrap/>
            <w:vAlign w:val="center"/>
            <w:hideMark/>
          </w:tcPr>
          <w:p w14:paraId="7A03BD0D"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312</w:t>
            </w:r>
          </w:p>
        </w:tc>
        <w:tc>
          <w:tcPr>
            <w:tcW w:w="422" w:type="pct"/>
            <w:tcBorders>
              <w:top w:val="nil"/>
              <w:left w:val="nil"/>
              <w:bottom w:val="single" w:sz="8" w:space="0" w:color="auto"/>
              <w:right w:val="nil"/>
            </w:tcBorders>
            <w:shd w:val="clear" w:color="000000" w:fill="FFFFFF"/>
            <w:noWrap/>
            <w:vAlign w:val="center"/>
            <w:hideMark/>
          </w:tcPr>
          <w:p w14:paraId="7C7895B4"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19,779</w:t>
            </w:r>
          </w:p>
        </w:tc>
        <w:tc>
          <w:tcPr>
            <w:tcW w:w="409" w:type="pct"/>
            <w:tcBorders>
              <w:top w:val="nil"/>
              <w:left w:val="nil"/>
              <w:bottom w:val="single" w:sz="8" w:space="0" w:color="auto"/>
              <w:right w:val="nil"/>
            </w:tcBorders>
            <w:shd w:val="clear" w:color="000000" w:fill="FFFFFF"/>
            <w:noWrap/>
            <w:vAlign w:val="center"/>
            <w:hideMark/>
          </w:tcPr>
          <w:p w14:paraId="39140F81"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9,144</w:t>
            </w:r>
          </w:p>
        </w:tc>
        <w:tc>
          <w:tcPr>
            <w:tcW w:w="444" w:type="pct"/>
            <w:tcBorders>
              <w:top w:val="nil"/>
              <w:left w:val="nil"/>
              <w:bottom w:val="single" w:sz="8" w:space="0" w:color="auto"/>
              <w:right w:val="nil"/>
            </w:tcBorders>
            <w:shd w:val="clear" w:color="000000" w:fill="FFFFFF"/>
            <w:noWrap/>
            <w:vAlign w:val="center"/>
            <w:hideMark/>
          </w:tcPr>
          <w:p w14:paraId="51A39E1B"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9,626</w:t>
            </w:r>
          </w:p>
        </w:tc>
        <w:tc>
          <w:tcPr>
            <w:tcW w:w="510" w:type="pct"/>
            <w:tcBorders>
              <w:top w:val="nil"/>
              <w:left w:val="single" w:sz="8" w:space="0" w:color="auto"/>
              <w:bottom w:val="single" w:sz="8" w:space="0" w:color="auto"/>
              <w:right w:val="nil"/>
            </w:tcBorders>
            <w:shd w:val="clear" w:color="000000" w:fill="FFFFFF"/>
            <w:noWrap/>
            <w:vAlign w:val="center"/>
            <w:hideMark/>
          </w:tcPr>
          <w:p w14:paraId="0CF54E46"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396" w:type="pct"/>
            <w:tcBorders>
              <w:top w:val="nil"/>
              <w:left w:val="nil"/>
              <w:bottom w:val="single" w:sz="8" w:space="0" w:color="auto"/>
              <w:right w:val="nil"/>
            </w:tcBorders>
            <w:shd w:val="clear" w:color="000000" w:fill="FFFFFF"/>
            <w:noWrap/>
            <w:vAlign w:val="center"/>
            <w:hideMark/>
          </w:tcPr>
          <w:p w14:paraId="39C88C7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254</w:t>
            </w:r>
          </w:p>
        </w:tc>
        <w:tc>
          <w:tcPr>
            <w:tcW w:w="493" w:type="pct"/>
            <w:tcBorders>
              <w:top w:val="nil"/>
              <w:left w:val="nil"/>
              <w:bottom w:val="single" w:sz="8" w:space="0" w:color="auto"/>
              <w:right w:val="nil"/>
            </w:tcBorders>
            <w:shd w:val="clear" w:color="000000" w:fill="FFFFFF"/>
            <w:noWrap/>
            <w:vAlign w:val="center"/>
            <w:hideMark/>
          </w:tcPr>
          <w:p w14:paraId="5DC0FA62"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759</w:t>
            </w:r>
          </w:p>
        </w:tc>
        <w:tc>
          <w:tcPr>
            <w:tcW w:w="396" w:type="pct"/>
            <w:tcBorders>
              <w:top w:val="nil"/>
              <w:left w:val="nil"/>
              <w:bottom w:val="single" w:sz="8" w:space="0" w:color="auto"/>
              <w:right w:val="nil"/>
            </w:tcBorders>
            <w:shd w:val="clear" w:color="000000" w:fill="FFFFFF"/>
            <w:noWrap/>
            <w:vAlign w:val="center"/>
            <w:hideMark/>
          </w:tcPr>
          <w:p w14:paraId="4F525CF0"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753</w:t>
            </w:r>
          </w:p>
        </w:tc>
        <w:tc>
          <w:tcPr>
            <w:tcW w:w="346" w:type="pct"/>
            <w:tcBorders>
              <w:top w:val="nil"/>
              <w:left w:val="nil"/>
              <w:bottom w:val="single" w:sz="8" w:space="0" w:color="auto"/>
              <w:right w:val="nil"/>
            </w:tcBorders>
            <w:shd w:val="clear" w:color="000000" w:fill="FFFFFF"/>
            <w:noWrap/>
            <w:vAlign w:val="center"/>
            <w:hideMark/>
          </w:tcPr>
          <w:p w14:paraId="25C44D23"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365</w:t>
            </w:r>
          </w:p>
        </w:tc>
        <w:tc>
          <w:tcPr>
            <w:tcW w:w="441" w:type="pct"/>
            <w:tcBorders>
              <w:top w:val="nil"/>
              <w:left w:val="nil"/>
              <w:bottom w:val="single" w:sz="8" w:space="0" w:color="auto"/>
              <w:right w:val="nil"/>
            </w:tcBorders>
            <w:shd w:val="clear" w:color="000000" w:fill="FFFFFF"/>
            <w:noWrap/>
            <w:vAlign w:val="center"/>
            <w:hideMark/>
          </w:tcPr>
          <w:p w14:paraId="76D00B68" w14:textId="77777777" w:rsidR="00F12DB6" w:rsidRPr="00F12DB6" w:rsidRDefault="00F12DB6" w:rsidP="00F12DB6">
            <w:pPr>
              <w:spacing w:after="0"/>
              <w:jc w:val="right"/>
              <w:rPr>
                <w:rFonts w:eastAsia="Times New Roman" w:cs="Times New Roman"/>
                <w:color w:val="000000"/>
                <w:sz w:val="16"/>
                <w:szCs w:val="16"/>
              </w:rPr>
            </w:pPr>
            <w:r w:rsidRPr="00F12DB6">
              <w:rPr>
                <w:rFonts w:eastAsia="Times New Roman" w:cs="Times New Roman"/>
                <w:color w:val="000000"/>
                <w:sz w:val="16"/>
                <w:szCs w:val="16"/>
              </w:rPr>
              <w:t>386</w:t>
            </w:r>
          </w:p>
        </w:tc>
      </w:tr>
    </w:tbl>
    <w:p w14:paraId="3B2825B3" w14:textId="3E929604" w:rsidR="00515474" w:rsidRPr="0087267B" w:rsidRDefault="00515474" w:rsidP="00FD1F26">
      <w:pPr>
        <w:rPr>
          <w:highlight w:val="lightGray"/>
        </w:rPr>
      </w:pPr>
    </w:p>
    <w:p w14:paraId="6F457D2C" w14:textId="6FD402D3" w:rsidR="00C559F1" w:rsidRPr="00C559F1" w:rsidRDefault="00C559F1" w:rsidP="00DD6D62">
      <w:pPr>
        <w:pStyle w:val="SAFETableCaption"/>
      </w:pPr>
      <w:bookmarkStart w:id="88" w:name="_Ref527711083"/>
      <w:commentRangeStart w:id="89"/>
      <w:r w:rsidRPr="000F5C0D">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11</w:t>
      </w:r>
      <w:r w:rsidR="008226C8">
        <w:rPr>
          <w:noProof/>
        </w:rPr>
        <w:fldChar w:fldCharType="end"/>
      </w:r>
      <w:bookmarkEnd w:id="88"/>
      <w:r w:rsidRPr="000F5C0D">
        <w:t xml:space="preserve">. </w:t>
      </w:r>
      <w:commentRangeEnd w:id="89"/>
      <w:r w:rsidR="001F35FF">
        <w:rPr>
          <w:rStyle w:val="CommentReference"/>
          <w:b w:val="0"/>
          <w:i w:val="0"/>
        </w:rPr>
        <w:commentReference w:id="89"/>
      </w:r>
      <w:r w:rsidRPr="000F5C0D">
        <w:t>Data weighting applied in each model, using the Francis (2011) approach. A weight of 1 was applied to the likelihood components for survey biomass and catch</w:t>
      </w:r>
      <w:r>
        <w:t>.</w:t>
      </w:r>
      <w:r w:rsidRPr="00C559F1">
        <w:t xml:space="preserve"> </w:t>
      </w:r>
    </w:p>
    <w:tbl>
      <w:tblPr>
        <w:tblW w:w="0" w:type="auto"/>
        <w:tblLook w:val="04A0" w:firstRow="1" w:lastRow="0" w:firstColumn="1" w:lastColumn="0" w:noHBand="0" w:noVBand="1"/>
      </w:tblPr>
      <w:tblGrid>
        <w:gridCol w:w="1341"/>
        <w:gridCol w:w="1653"/>
        <w:gridCol w:w="1604"/>
        <w:gridCol w:w="1347"/>
        <w:gridCol w:w="1298"/>
      </w:tblGrid>
      <w:tr w:rsidR="00727231" w:rsidRPr="00727231" w14:paraId="1EFBF681" w14:textId="77777777" w:rsidTr="00727231">
        <w:trPr>
          <w:trHeight w:val="349"/>
        </w:trPr>
        <w:tc>
          <w:tcPr>
            <w:tcW w:w="0" w:type="auto"/>
            <w:tcBorders>
              <w:top w:val="single" w:sz="8" w:space="0" w:color="auto"/>
              <w:left w:val="nil"/>
              <w:bottom w:val="single" w:sz="8" w:space="0" w:color="auto"/>
              <w:right w:val="nil"/>
            </w:tcBorders>
            <w:shd w:val="clear" w:color="000000" w:fill="FFFFFF"/>
            <w:noWrap/>
            <w:vAlign w:val="center"/>
            <w:hideMark/>
          </w:tcPr>
          <w:p w14:paraId="097DC745" w14:textId="77777777" w:rsidR="00727231" w:rsidRPr="00727231" w:rsidRDefault="00727231" w:rsidP="00727231">
            <w:pPr>
              <w:spacing w:after="0"/>
              <w:rPr>
                <w:rFonts w:eastAsia="Times New Roman" w:cs="Times New Roman"/>
                <w:b/>
                <w:bCs/>
                <w:color w:val="000000"/>
              </w:rPr>
            </w:pPr>
            <w:bookmarkStart w:id="90" w:name="_Ref402703189"/>
            <w:bookmarkStart w:id="91" w:name="_Ref402722620"/>
            <w:r w:rsidRPr="00727231">
              <w:rPr>
                <w:rFonts w:eastAsia="Times New Roman" w:cs="Times New Roman"/>
                <w:b/>
                <w:bCs/>
                <w:color w:val="000000"/>
              </w:rPr>
              <w:t>Model</w:t>
            </w:r>
          </w:p>
        </w:tc>
        <w:tc>
          <w:tcPr>
            <w:tcW w:w="0" w:type="auto"/>
            <w:tcBorders>
              <w:top w:val="single" w:sz="8" w:space="0" w:color="auto"/>
              <w:left w:val="nil"/>
              <w:bottom w:val="single" w:sz="8" w:space="0" w:color="auto"/>
              <w:right w:val="nil"/>
            </w:tcBorders>
            <w:shd w:val="clear" w:color="000000" w:fill="FFFFFF"/>
            <w:vAlign w:val="center"/>
            <w:hideMark/>
          </w:tcPr>
          <w:p w14:paraId="3952643B"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Length</w:t>
            </w:r>
          </w:p>
        </w:tc>
        <w:tc>
          <w:tcPr>
            <w:tcW w:w="0" w:type="auto"/>
            <w:tcBorders>
              <w:top w:val="single" w:sz="8" w:space="0" w:color="auto"/>
              <w:left w:val="nil"/>
              <w:bottom w:val="single" w:sz="8" w:space="0" w:color="auto"/>
              <w:right w:val="nil"/>
            </w:tcBorders>
            <w:shd w:val="clear" w:color="000000" w:fill="FFFFFF"/>
            <w:vAlign w:val="center"/>
            <w:hideMark/>
          </w:tcPr>
          <w:p w14:paraId="28DBEDD2"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Length</w:t>
            </w:r>
          </w:p>
        </w:tc>
        <w:tc>
          <w:tcPr>
            <w:tcW w:w="0" w:type="auto"/>
            <w:tcBorders>
              <w:top w:val="single" w:sz="8" w:space="0" w:color="auto"/>
              <w:left w:val="nil"/>
              <w:bottom w:val="single" w:sz="8" w:space="0" w:color="auto"/>
              <w:right w:val="nil"/>
            </w:tcBorders>
            <w:shd w:val="clear" w:color="000000" w:fill="FFFFFF"/>
            <w:vAlign w:val="center"/>
            <w:hideMark/>
          </w:tcPr>
          <w:p w14:paraId="183F6895"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Fishery Age</w:t>
            </w:r>
          </w:p>
        </w:tc>
        <w:tc>
          <w:tcPr>
            <w:tcW w:w="0" w:type="auto"/>
            <w:tcBorders>
              <w:top w:val="single" w:sz="8" w:space="0" w:color="auto"/>
              <w:left w:val="nil"/>
              <w:bottom w:val="single" w:sz="8" w:space="0" w:color="auto"/>
              <w:right w:val="nil"/>
            </w:tcBorders>
            <w:shd w:val="clear" w:color="000000" w:fill="FFFFFF"/>
            <w:vAlign w:val="center"/>
            <w:hideMark/>
          </w:tcPr>
          <w:p w14:paraId="539BE70E" w14:textId="77777777" w:rsidR="00727231" w:rsidRPr="00727231" w:rsidRDefault="00727231" w:rsidP="00727231">
            <w:pPr>
              <w:spacing w:after="0"/>
              <w:jc w:val="right"/>
              <w:rPr>
                <w:rFonts w:eastAsia="Times New Roman" w:cs="Times New Roman"/>
                <w:b/>
                <w:bCs/>
                <w:color w:val="000000"/>
              </w:rPr>
            </w:pPr>
            <w:r w:rsidRPr="00727231">
              <w:rPr>
                <w:rFonts w:eastAsia="Times New Roman" w:cs="Times New Roman"/>
                <w:b/>
                <w:bCs/>
                <w:color w:val="000000"/>
              </w:rPr>
              <w:t>Survey Age</w:t>
            </w:r>
          </w:p>
        </w:tc>
      </w:tr>
      <w:tr w:rsidR="00727231" w:rsidRPr="00727231" w14:paraId="317656ED" w14:textId="77777777" w:rsidTr="00727231">
        <w:trPr>
          <w:trHeight w:val="300"/>
        </w:trPr>
        <w:tc>
          <w:tcPr>
            <w:tcW w:w="0" w:type="auto"/>
            <w:tcBorders>
              <w:top w:val="nil"/>
              <w:left w:val="nil"/>
              <w:bottom w:val="nil"/>
              <w:right w:val="nil"/>
            </w:tcBorders>
            <w:shd w:val="clear" w:color="000000" w:fill="FFFFFF"/>
            <w:noWrap/>
            <w:vAlign w:val="center"/>
            <w:hideMark/>
          </w:tcPr>
          <w:p w14:paraId="432C745A"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w:t>
            </w:r>
          </w:p>
        </w:tc>
        <w:tc>
          <w:tcPr>
            <w:tcW w:w="0" w:type="auto"/>
            <w:tcBorders>
              <w:top w:val="nil"/>
              <w:left w:val="nil"/>
              <w:bottom w:val="nil"/>
              <w:right w:val="nil"/>
            </w:tcBorders>
            <w:shd w:val="clear" w:color="000000" w:fill="FFFFFF"/>
            <w:noWrap/>
            <w:vAlign w:val="center"/>
            <w:hideMark/>
          </w:tcPr>
          <w:p w14:paraId="1B787119"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nil"/>
              <w:right w:val="nil"/>
            </w:tcBorders>
            <w:shd w:val="clear" w:color="000000" w:fill="FFFFFF"/>
            <w:noWrap/>
            <w:vAlign w:val="center"/>
            <w:hideMark/>
          </w:tcPr>
          <w:p w14:paraId="76977BBC"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0.33</w:t>
            </w:r>
          </w:p>
        </w:tc>
        <w:tc>
          <w:tcPr>
            <w:tcW w:w="0" w:type="auto"/>
            <w:tcBorders>
              <w:top w:val="nil"/>
              <w:left w:val="nil"/>
              <w:bottom w:val="nil"/>
              <w:right w:val="nil"/>
            </w:tcBorders>
            <w:shd w:val="clear" w:color="000000" w:fill="FFFFFF"/>
            <w:noWrap/>
            <w:vAlign w:val="center"/>
            <w:hideMark/>
          </w:tcPr>
          <w:p w14:paraId="2C72C938"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4A9E2ECD"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0.15</w:t>
            </w:r>
          </w:p>
        </w:tc>
      </w:tr>
      <w:tr w:rsidR="00727231" w:rsidRPr="00727231" w14:paraId="30F1EE7A" w14:textId="77777777" w:rsidTr="00727231">
        <w:trPr>
          <w:trHeight w:val="315"/>
        </w:trPr>
        <w:tc>
          <w:tcPr>
            <w:tcW w:w="0" w:type="auto"/>
            <w:tcBorders>
              <w:top w:val="nil"/>
              <w:left w:val="nil"/>
              <w:bottom w:val="single" w:sz="8" w:space="0" w:color="auto"/>
              <w:right w:val="nil"/>
            </w:tcBorders>
            <w:shd w:val="clear" w:color="000000" w:fill="FFFFFF"/>
            <w:noWrap/>
            <w:vAlign w:val="center"/>
            <w:hideMark/>
          </w:tcPr>
          <w:p w14:paraId="23F17D85" w14:textId="77777777" w:rsidR="00727231" w:rsidRPr="00727231" w:rsidRDefault="00727231" w:rsidP="00727231">
            <w:pPr>
              <w:spacing w:after="0"/>
              <w:rPr>
                <w:rFonts w:eastAsia="Times New Roman" w:cs="Times New Roman"/>
                <w:color w:val="000000"/>
              </w:rPr>
            </w:pPr>
            <w:r w:rsidRPr="00727231">
              <w:rPr>
                <w:rFonts w:eastAsia="Times New Roman" w:cs="Times New Roman"/>
                <w:color w:val="000000"/>
              </w:rPr>
              <w:t>18.2c (2020)</w:t>
            </w:r>
          </w:p>
        </w:tc>
        <w:tc>
          <w:tcPr>
            <w:tcW w:w="0" w:type="auto"/>
            <w:tcBorders>
              <w:top w:val="nil"/>
              <w:left w:val="nil"/>
              <w:bottom w:val="single" w:sz="8" w:space="0" w:color="auto"/>
              <w:right w:val="nil"/>
            </w:tcBorders>
            <w:shd w:val="clear" w:color="000000" w:fill="FFFFFF"/>
            <w:noWrap/>
            <w:vAlign w:val="center"/>
            <w:hideMark/>
          </w:tcPr>
          <w:p w14:paraId="02690C5F"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0.06</w:t>
            </w:r>
          </w:p>
        </w:tc>
        <w:tc>
          <w:tcPr>
            <w:tcW w:w="0" w:type="auto"/>
            <w:tcBorders>
              <w:top w:val="nil"/>
              <w:left w:val="nil"/>
              <w:bottom w:val="single" w:sz="8" w:space="0" w:color="auto"/>
              <w:right w:val="nil"/>
            </w:tcBorders>
            <w:shd w:val="clear" w:color="000000" w:fill="FFFFFF"/>
            <w:noWrap/>
            <w:vAlign w:val="center"/>
            <w:hideMark/>
          </w:tcPr>
          <w:p w14:paraId="130C3CB5"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0.34</w:t>
            </w:r>
          </w:p>
        </w:tc>
        <w:tc>
          <w:tcPr>
            <w:tcW w:w="0" w:type="auto"/>
            <w:tcBorders>
              <w:top w:val="nil"/>
              <w:left w:val="nil"/>
              <w:bottom w:val="single" w:sz="8" w:space="0" w:color="auto"/>
              <w:right w:val="nil"/>
            </w:tcBorders>
            <w:shd w:val="clear" w:color="000000" w:fill="FFFFFF"/>
            <w:noWrap/>
            <w:vAlign w:val="center"/>
            <w:hideMark/>
          </w:tcPr>
          <w:p w14:paraId="578194F7"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0.12</w:t>
            </w:r>
          </w:p>
        </w:tc>
        <w:tc>
          <w:tcPr>
            <w:tcW w:w="0" w:type="auto"/>
            <w:tcBorders>
              <w:top w:val="nil"/>
              <w:left w:val="nil"/>
              <w:bottom w:val="single" w:sz="8" w:space="0" w:color="auto"/>
              <w:right w:val="nil"/>
            </w:tcBorders>
            <w:shd w:val="clear" w:color="000000" w:fill="FFFFFF"/>
            <w:noWrap/>
            <w:vAlign w:val="center"/>
            <w:hideMark/>
          </w:tcPr>
          <w:p w14:paraId="213CB4D4" w14:textId="77777777" w:rsidR="00727231" w:rsidRPr="00727231" w:rsidRDefault="00727231" w:rsidP="00727231">
            <w:pPr>
              <w:spacing w:after="0"/>
              <w:jc w:val="right"/>
              <w:rPr>
                <w:rFonts w:eastAsia="Times New Roman" w:cs="Times New Roman"/>
                <w:color w:val="000000"/>
              </w:rPr>
            </w:pPr>
            <w:r w:rsidRPr="00727231">
              <w:rPr>
                <w:rFonts w:eastAsia="Times New Roman" w:cs="Times New Roman"/>
                <w:color w:val="000000"/>
              </w:rPr>
              <w:t>0.28</w:t>
            </w:r>
          </w:p>
        </w:tc>
      </w:tr>
    </w:tbl>
    <w:p w14:paraId="1865E48B" w14:textId="453F400B" w:rsidR="001677DB" w:rsidRPr="0087267B" w:rsidRDefault="001677DB" w:rsidP="00C559F1">
      <w:pPr>
        <w:rPr>
          <w:highlight w:val="lightGray"/>
        </w:rPr>
      </w:pPr>
    </w:p>
    <w:p w14:paraId="4DED8F1D" w14:textId="452FCA83" w:rsidR="00751F7B" w:rsidRDefault="00751F7B" w:rsidP="00DD6D62">
      <w:pPr>
        <w:pStyle w:val="SAFETableCaption"/>
      </w:pPr>
      <w:bookmarkStart w:id="92" w:name="_Ref527894057"/>
      <w:bookmarkStart w:id="93" w:name="_Ref403228129"/>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13</w:t>
      </w:r>
      <w:r w:rsidR="008226C8">
        <w:rPr>
          <w:noProof/>
        </w:rPr>
        <w:fldChar w:fldCharType="end"/>
      </w:r>
      <w:bookmarkEnd w:id="92"/>
      <w:r w:rsidRPr="00236CDE">
        <w:t xml:space="preserve">. </w:t>
      </w:r>
      <w:r>
        <w:t>Parameters defining growth</w:t>
      </w:r>
      <w:r w:rsidRPr="00236CDE">
        <w:t xml:space="preserve"> estimated within the assessment model and corresponding standard deviations from the hessian for</w:t>
      </w:r>
      <w:r>
        <w:t xml:space="preserve"> the three alternative models: Model 18.2, 18.2b, and 18.2c</w:t>
      </w:r>
      <w:r w:rsidR="00A46910">
        <w:t>, and for the old model updated with 2018 data.</w:t>
      </w:r>
    </w:p>
    <w:tbl>
      <w:tblPr>
        <w:tblW w:w="0" w:type="auto"/>
        <w:tblLook w:val="04A0" w:firstRow="1" w:lastRow="0" w:firstColumn="1" w:lastColumn="0" w:noHBand="0" w:noVBand="1"/>
      </w:tblPr>
      <w:tblGrid>
        <w:gridCol w:w="2575"/>
        <w:gridCol w:w="711"/>
        <w:gridCol w:w="1066"/>
        <w:gridCol w:w="798"/>
        <w:gridCol w:w="1196"/>
      </w:tblGrid>
      <w:tr w:rsidR="00870361" w:rsidRPr="00870361" w14:paraId="6198834C" w14:textId="77777777" w:rsidTr="00870361">
        <w:trPr>
          <w:trHeight w:val="315"/>
        </w:trPr>
        <w:tc>
          <w:tcPr>
            <w:tcW w:w="0" w:type="auto"/>
            <w:tcBorders>
              <w:top w:val="single" w:sz="8" w:space="0" w:color="auto"/>
              <w:left w:val="nil"/>
              <w:bottom w:val="single" w:sz="8" w:space="0" w:color="auto"/>
              <w:right w:val="nil"/>
            </w:tcBorders>
            <w:shd w:val="clear" w:color="000000" w:fill="FFFFFF"/>
            <w:vAlign w:val="center"/>
            <w:hideMark/>
          </w:tcPr>
          <w:p w14:paraId="3A77FB93" w14:textId="77777777" w:rsidR="00870361" w:rsidRPr="00870361" w:rsidRDefault="00870361" w:rsidP="00870361">
            <w:pPr>
              <w:spacing w:after="0"/>
              <w:rPr>
                <w:rFonts w:eastAsia="Times New Roman" w:cs="Times New Roman"/>
                <w:color w:val="000000"/>
              </w:rPr>
            </w:pPr>
            <w:r w:rsidRPr="00870361">
              <w:rPr>
                <w:rFonts w:eastAsia="Times New Roman" w:cs="Times New Roman"/>
                <w:color w:val="000000"/>
              </w:rPr>
              <w:t> </w:t>
            </w:r>
          </w:p>
        </w:tc>
        <w:tc>
          <w:tcPr>
            <w:tcW w:w="0" w:type="auto"/>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27FB0574"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w:t>
            </w:r>
          </w:p>
        </w:tc>
        <w:tc>
          <w:tcPr>
            <w:tcW w:w="0" w:type="auto"/>
            <w:gridSpan w:val="2"/>
            <w:tcBorders>
              <w:top w:val="single" w:sz="8" w:space="0" w:color="auto"/>
              <w:left w:val="nil"/>
              <w:bottom w:val="single" w:sz="8" w:space="0" w:color="auto"/>
              <w:right w:val="single" w:sz="8" w:space="0" w:color="000000"/>
            </w:tcBorders>
            <w:shd w:val="clear" w:color="000000" w:fill="FFFFFF"/>
            <w:vAlign w:val="center"/>
            <w:hideMark/>
          </w:tcPr>
          <w:p w14:paraId="640CFED1"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Model 18.2c (2020)</w:t>
            </w:r>
          </w:p>
        </w:tc>
      </w:tr>
      <w:tr w:rsidR="00870361" w:rsidRPr="00870361" w14:paraId="5BF10887" w14:textId="77777777" w:rsidTr="00870361">
        <w:trPr>
          <w:trHeight w:val="315"/>
        </w:trPr>
        <w:tc>
          <w:tcPr>
            <w:tcW w:w="0" w:type="auto"/>
            <w:tcBorders>
              <w:top w:val="nil"/>
              <w:left w:val="nil"/>
              <w:bottom w:val="single" w:sz="8" w:space="0" w:color="auto"/>
              <w:right w:val="nil"/>
            </w:tcBorders>
            <w:shd w:val="clear" w:color="000000" w:fill="FFFFFF"/>
            <w:vAlign w:val="center"/>
            <w:hideMark/>
          </w:tcPr>
          <w:p w14:paraId="32F1DF9D" w14:textId="77777777" w:rsidR="00870361" w:rsidRPr="00870361" w:rsidRDefault="00870361" w:rsidP="00870361">
            <w:pPr>
              <w:spacing w:after="0"/>
              <w:rPr>
                <w:rFonts w:eastAsia="Times New Roman" w:cs="Times New Roman"/>
                <w:b/>
                <w:bCs/>
                <w:color w:val="000000"/>
              </w:rPr>
            </w:pPr>
            <w:r w:rsidRPr="00870361">
              <w:rPr>
                <w:rFonts w:eastAsia="Times New Roman" w:cs="Times New Roman"/>
                <w:b/>
                <w:bCs/>
                <w:color w:val="000000"/>
              </w:rPr>
              <w:t>Parameter</w:t>
            </w:r>
          </w:p>
        </w:tc>
        <w:tc>
          <w:tcPr>
            <w:tcW w:w="0" w:type="auto"/>
            <w:tcBorders>
              <w:top w:val="nil"/>
              <w:left w:val="single" w:sz="8" w:space="0" w:color="auto"/>
              <w:bottom w:val="single" w:sz="8" w:space="0" w:color="auto"/>
              <w:right w:val="nil"/>
            </w:tcBorders>
            <w:shd w:val="clear" w:color="000000" w:fill="FFFFFF"/>
            <w:vAlign w:val="center"/>
            <w:hideMark/>
          </w:tcPr>
          <w:p w14:paraId="041C5E2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4F55E3E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c>
          <w:tcPr>
            <w:tcW w:w="0" w:type="auto"/>
            <w:tcBorders>
              <w:top w:val="nil"/>
              <w:left w:val="single" w:sz="8" w:space="0" w:color="auto"/>
              <w:bottom w:val="single" w:sz="8" w:space="0" w:color="auto"/>
              <w:right w:val="nil"/>
            </w:tcBorders>
            <w:shd w:val="clear" w:color="000000" w:fill="FFFFFF"/>
            <w:vAlign w:val="center"/>
            <w:hideMark/>
          </w:tcPr>
          <w:p w14:paraId="2D13E80F"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Est</w:t>
            </w:r>
          </w:p>
        </w:tc>
        <w:tc>
          <w:tcPr>
            <w:tcW w:w="0" w:type="auto"/>
            <w:tcBorders>
              <w:top w:val="nil"/>
              <w:left w:val="nil"/>
              <w:bottom w:val="single" w:sz="8" w:space="0" w:color="auto"/>
              <w:right w:val="nil"/>
            </w:tcBorders>
            <w:shd w:val="clear" w:color="000000" w:fill="FFFFFF"/>
            <w:vAlign w:val="center"/>
            <w:hideMark/>
          </w:tcPr>
          <w:p w14:paraId="6FBA5F90" w14:textId="77777777" w:rsidR="00870361" w:rsidRPr="00870361" w:rsidRDefault="00870361" w:rsidP="00870361">
            <w:pPr>
              <w:spacing w:after="0"/>
              <w:jc w:val="center"/>
              <w:rPr>
                <w:rFonts w:eastAsia="Times New Roman" w:cs="Times New Roman"/>
                <w:b/>
                <w:bCs/>
                <w:color w:val="000000"/>
              </w:rPr>
            </w:pPr>
            <w:r w:rsidRPr="00870361">
              <w:rPr>
                <w:rFonts w:eastAsia="Times New Roman" w:cs="Times New Roman"/>
                <w:b/>
                <w:bCs/>
                <w:color w:val="000000"/>
              </w:rPr>
              <w:t>Std. Dev.</w:t>
            </w:r>
          </w:p>
        </w:tc>
      </w:tr>
      <w:tr w:rsidR="00870361" w:rsidRPr="00870361" w14:paraId="7F84220A" w14:textId="77777777" w:rsidTr="00870361">
        <w:trPr>
          <w:trHeight w:val="300"/>
        </w:trPr>
        <w:tc>
          <w:tcPr>
            <w:tcW w:w="0" w:type="auto"/>
            <w:tcBorders>
              <w:top w:val="nil"/>
              <w:left w:val="nil"/>
              <w:bottom w:val="nil"/>
              <w:right w:val="nil"/>
            </w:tcBorders>
            <w:shd w:val="clear" w:color="000000" w:fill="FFFFFF"/>
            <w:noWrap/>
            <w:vAlign w:val="center"/>
            <w:hideMark/>
          </w:tcPr>
          <w:p w14:paraId="48E10E9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(f)</w:t>
            </w:r>
          </w:p>
        </w:tc>
        <w:tc>
          <w:tcPr>
            <w:tcW w:w="0" w:type="auto"/>
            <w:tcBorders>
              <w:top w:val="nil"/>
              <w:left w:val="single" w:sz="8" w:space="0" w:color="auto"/>
              <w:bottom w:val="nil"/>
              <w:right w:val="nil"/>
            </w:tcBorders>
            <w:shd w:val="clear" w:color="000000" w:fill="FFFFFF"/>
            <w:noWrap/>
            <w:vAlign w:val="center"/>
            <w:hideMark/>
          </w:tcPr>
          <w:p w14:paraId="7CF89D4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14.24</w:t>
            </w:r>
          </w:p>
        </w:tc>
        <w:tc>
          <w:tcPr>
            <w:tcW w:w="0" w:type="auto"/>
            <w:tcBorders>
              <w:top w:val="nil"/>
              <w:left w:val="nil"/>
              <w:bottom w:val="nil"/>
              <w:right w:val="nil"/>
            </w:tcBorders>
            <w:shd w:val="clear" w:color="000000" w:fill="FFFFFF"/>
            <w:noWrap/>
            <w:vAlign w:val="center"/>
            <w:hideMark/>
          </w:tcPr>
          <w:p w14:paraId="68B592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0.30</w:t>
            </w:r>
          </w:p>
        </w:tc>
        <w:tc>
          <w:tcPr>
            <w:tcW w:w="0" w:type="auto"/>
            <w:tcBorders>
              <w:top w:val="nil"/>
              <w:left w:val="single" w:sz="8" w:space="0" w:color="auto"/>
              <w:bottom w:val="nil"/>
              <w:right w:val="nil"/>
            </w:tcBorders>
            <w:shd w:val="clear" w:color="000000" w:fill="FFFFFF"/>
            <w:noWrap/>
            <w:vAlign w:val="center"/>
            <w:hideMark/>
          </w:tcPr>
          <w:p w14:paraId="18C2ABF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14.26</w:t>
            </w:r>
          </w:p>
        </w:tc>
        <w:tc>
          <w:tcPr>
            <w:tcW w:w="0" w:type="auto"/>
            <w:tcBorders>
              <w:top w:val="nil"/>
              <w:left w:val="nil"/>
              <w:bottom w:val="nil"/>
              <w:right w:val="nil"/>
            </w:tcBorders>
            <w:shd w:val="clear" w:color="000000" w:fill="FFFFFF"/>
            <w:noWrap/>
            <w:vAlign w:val="center"/>
            <w:hideMark/>
          </w:tcPr>
          <w:p w14:paraId="7F4B1C2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0.19</w:t>
            </w:r>
          </w:p>
        </w:tc>
      </w:tr>
      <w:tr w:rsidR="00870361" w:rsidRPr="00870361" w14:paraId="0FBFFCF7" w14:textId="77777777" w:rsidTr="00870361">
        <w:trPr>
          <w:trHeight w:val="300"/>
        </w:trPr>
        <w:tc>
          <w:tcPr>
            <w:tcW w:w="0" w:type="auto"/>
            <w:tcBorders>
              <w:top w:val="nil"/>
              <w:left w:val="nil"/>
              <w:bottom w:val="nil"/>
              <w:right w:val="nil"/>
            </w:tcBorders>
            <w:shd w:val="clear" w:color="000000" w:fill="FFFFFF"/>
            <w:noWrap/>
            <w:vAlign w:val="center"/>
            <w:hideMark/>
          </w:tcPr>
          <w:p w14:paraId="0B1ACF0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(f)</w:t>
            </w:r>
          </w:p>
        </w:tc>
        <w:tc>
          <w:tcPr>
            <w:tcW w:w="0" w:type="auto"/>
            <w:tcBorders>
              <w:top w:val="nil"/>
              <w:left w:val="single" w:sz="8" w:space="0" w:color="auto"/>
              <w:bottom w:val="nil"/>
              <w:right w:val="nil"/>
            </w:tcBorders>
            <w:shd w:val="clear" w:color="000000" w:fill="FFFFFF"/>
            <w:noWrap/>
            <w:vAlign w:val="center"/>
            <w:hideMark/>
          </w:tcPr>
          <w:p w14:paraId="1E85CB1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44.56</w:t>
            </w:r>
          </w:p>
        </w:tc>
        <w:tc>
          <w:tcPr>
            <w:tcW w:w="0" w:type="auto"/>
            <w:tcBorders>
              <w:top w:val="nil"/>
              <w:left w:val="nil"/>
              <w:bottom w:val="nil"/>
              <w:right w:val="nil"/>
            </w:tcBorders>
            <w:shd w:val="clear" w:color="000000" w:fill="FFFFFF"/>
            <w:noWrap/>
            <w:vAlign w:val="center"/>
            <w:hideMark/>
          </w:tcPr>
          <w:p w14:paraId="0DCDE38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c>
          <w:tcPr>
            <w:tcW w:w="0" w:type="auto"/>
            <w:tcBorders>
              <w:top w:val="nil"/>
              <w:left w:val="single" w:sz="8" w:space="0" w:color="auto"/>
              <w:bottom w:val="nil"/>
              <w:right w:val="nil"/>
            </w:tcBorders>
            <w:shd w:val="clear" w:color="000000" w:fill="FFFFFF"/>
            <w:noWrap/>
            <w:vAlign w:val="center"/>
            <w:hideMark/>
          </w:tcPr>
          <w:p w14:paraId="2E9DF9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44.88</w:t>
            </w:r>
          </w:p>
        </w:tc>
        <w:tc>
          <w:tcPr>
            <w:tcW w:w="0" w:type="auto"/>
            <w:tcBorders>
              <w:top w:val="nil"/>
              <w:left w:val="nil"/>
              <w:bottom w:val="nil"/>
              <w:right w:val="nil"/>
            </w:tcBorders>
            <w:shd w:val="clear" w:color="000000" w:fill="FFFFFF"/>
            <w:noWrap/>
            <w:vAlign w:val="center"/>
            <w:hideMark/>
          </w:tcPr>
          <w:p w14:paraId="7D786B79"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0.38</w:t>
            </w:r>
          </w:p>
        </w:tc>
      </w:tr>
      <w:tr w:rsidR="00870361" w:rsidRPr="00870361" w14:paraId="46F41966" w14:textId="77777777" w:rsidTr="00870361">
        <w:trPr>
          <w:trHeight w:val="300"/>
        </w:trPr>
        <w:tc>
          <w:tcPr>
            <w:tcW w:w="0" w:type="auto"/>
            <w:tcBorders>
              <w:top w:val="nil"/>
              <w:left w:val="nil"/>
              <w:bottom w:val="nil"/>
              <w:right w:val="nil"/>
            </w:tcBorders>
            <w:shd w:val="clear" w:color="000000" w:fill="FFFFFF"/>
            <w:noWrap/>
            <w:vAlign w:val="center"/>
            <w:hideMark/>
          </w:tcPr>
          <w:p w14:paraId="53585AE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(f)</w:t>
            </w:r>
          </w:p>
        </w:tc>
        <w:tc>
          <w:tcPr>
            <w:tcW w:w="0" w:type="auto"/>
            <w:tcBorders>
              <w:top w:val="nil"/>
              <w:left w:val="single" w:sz="8" w:space="0" w:color="auto"/>
              <w:bottom w:val="nil"/>
              <w:right w:val="nil"/>
            </w:tcBorders>
            <w:shd w:val="clear" w:color="000000" w:fill="FFFFFF"/>
            <w:noWrap/>
            <w:vAlign w:val="center"/>
            <w:hideMark/>
          </w:tcPr>
          <w:p w14:paraId="7FA3710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3C3527F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5E49F3C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561A387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6BF4EF0" w14:textId="77777777" w:rsidTr="00870361">
        <w:trPr>
          <w:trHeight w:val="300"/>
        </w:trPr>
        <w:tc>
          <w:tcPr>
            <w:tcW w:w="0" w:type="auto"/>
            <w:tcBorders>
              <w:top w:val="nil"/>
              <w:left w:val="nil"/>
              <w:bottom w:val="nil"/>
              <w:right w:val="nil"/>
            </w:tcBorders>
            <w:shd w:val="clear" w:color="000000" w:fill="FFFFFF"/>
            <w:noWrap/>
            <w:vAlign w:val="center"/>
            <w:hideMark/>
          </w:tcPr>
          <w:p w14:paraId="1D7F29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lastRenderedPageBreak/>
              <w:t>CV in length at age 3 (f)</w:t>
            </w:r>
          </w:p>
        </w:tc>
        <w:tc>
          <w:tcPr>
            <w:tcW w:w="0" w:type="auto"/>
            <w:tcBorders>
              <w:top w:val="nil"/>
              <w:left w:val="single" w:sz="8" w:space="0" w:color="auto"/>
              <w:bottom w:val="nil"/>
              <w:right w:val="nil"/>
            </w:tcBorders>
            <w:shd w:val="clear" w:color="000000" w:fill="FFFFFF"/>
            <w:noWrap/>
            <w:vAlign w:val="center"/>
            <w:hideMark/>
          </w:tcPr>
          <w:p w14:paraId="326556D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74C0ABC6"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E8AC3F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0.11</w:t>
            </w:r>
          </w:p>
        </w:tc>
        <w:tc>
          <w:tcPr>
            <w:tcW w:w="0" w:type="auto"/>
            <w:tcBorders>
              <w:top w:val="nil"/>
              <w:left w:val="nil"/>
              <w:bottom w:val="nil"/>
              <w:right w:val="nil"/>
            </w:tcBorders>
            <w:shd w:val="clear" w:color="000000" w:fill="FFFFFF"/>
            <w:noWrap/>
            <w:vAlign w:val="center"/>
            <w:hideMark/>
          </w:tcPr>
          <w:p w14:paraId="4C8BB58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23C4B524" w14:textId="77777777" w:rsidTr="00870361">
        <w:trPr>
          <w:trHeight w:val="300"/>
        </w:trPr>
        <w:tc>
          <w:tcPr>
            <w:tcW w:w="0" w:type="auto"/>
            <w:tcBorders>
              <w:top w:val="nil"/>
              <w:left w:val="nil"/>
              <w:bottom w:val="nil"/>
              <w:right w:val="nil"/>
            </w:tcBorders>
            <w:shd w:val="clear" w:color="000000" w:fill="FFFFFF"/>
            <w:noWrap/>
            <w:vAlign w:val="center"/>
            <w:hideMark/>
          </w:tcPr>
          <w:p w14:paraId="144419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(f)</w:t>
            </w:r>
          </w:p>
        </w:tc>
        <w:tc>
          <w:tcPr>
            <w:tcW w:w="0" w:type="auto"/>
            <w:tcBorders>
              <w:top w:val="nil"/>
              <w:left w:val="single" w:sz="8" w:space="0" w:color="auto"/>
              <w:bottom w:val="nil"/>
              <w:right w:val="nil"/>
            </w:tcBorders>
            <w:shd w:val="clear" w:color="000000" w:fill="FFFFFF"/>
            <w:noWrap/>
            <w:vAlign w:val="center"/>
            <w:hideMark/>
          </w:tcPr>
          <w:p w14:paraId="139A60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0.09</w:t>
            </w:r>
          </w:p>
        </w:tc>
        <w:tc>
          <w:tcPr>
            <w:tcW w:w="0" w:type="auto"/>
            <w:tcBorders>
              <w:top w:val="nil"/>
              <w:left w:val="nil"/>
              <w:bottom w:val="nil"/>
              <w:right w:val="nil"/>
            </w:tcBorders>
            <w:shd w:val="clear" w:color="000000" w:fill="FFFFFF"/>
            <w:noWrap/>
            <w:vAlign w:val="center"/>
            <w:hideMark/>
          </w:tcPr>
          <w:p w14:paraId="246ABBD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2DB4B2A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nil"/>
              <w:right w:val="nil"/>
            </w:tcBorders>
            <w:shd w:val="clear" w:color="000000" w:fill="FFFFFF"/>
            <w:noWrap/>
            <w:vAlign w:val="center"/>
            <w:hideMark/>
          </w:tcPr>
          <w:p w14:paraId="08363C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02DEEBC9" w14:textId="77777777" w:rsidTr="00870361">
        <w:trPr>
          <w:trHeight w:val="300"/>
        </w:trPr>
        <w:tc>
          <w:tcPr>
            <w:tcW w:w="0" w:type="auto"/>
            <w:tcBorders>
              <w:top w:val="nil"/>
              <w:left w:val="nil"/>
              <w:bottom w:val="nil"/>
              <w:right w:val="nil"/>
            </w:tcBorders>
            <w:shd w:val="clear" w:color="000000" w:fill="FFFFFF"/>
            <w:noWrap/>
            <w:vAlign w:val="center"/>
            <w:hideMark/>
          </w:tcPr>
          <w:p w14:paraId="4C65EC6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3 (m)</w:t>
            </w:r>
          </w:p>
        </w:tc>
        <w:tc>
          <w:tcPr>
            <w:tcW w:w="0" w:type="auto"/>
            <w:tcBorders>
              <w:top w:val="nil"/>
              <w:left w:val="single" w:sz="8" w:space="0" w:color="auto"/>
              <w:bottom w:val="nil"/>
              <w:right w:val="nil"/>
            </w:tcBorders>
            <w:shd w:val="clear" w:color="000000" w:fill="FFFFFF"/>
            <w:noWrap/>
            <w:vAlign w:val="center"/>
            <w:hideMark/>
          </w:tcPr>
          <w:p w14:paraId="7D2C4DA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13.93</w:t>
            </w:r>
          </w:p>
        </w:tc>
        <w:tc>
          <w:tcPr>
            <w:tcW w:w="0" w:type="auto"/>
            <w:tcBorders>
              <w:top w:val="nil"/>
              <w:left w:val="nil"/>
              <w:bottom w:val="nil"/>
              <w:right w:val="nil"/>
            </w:tcBorders>
            <w:shd w:val="clear" w:color="000000" w:fill="FFFFFF"/>
            <w:noWrap/>
            <w:vAlign w:val="center"/>
            <w:hideMark/>
          </w:tcPr>
          <w:p w14:paraId="27AC6FD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c>
          <w:tcPr>
            <w:tcW w:w="0" w:type="auto"/>
            <w:tcBorders>
              <w:top w:val="nil"/>
              <w:left w:val="single" w:sz="8" w:space="0" w:color="auto"/>
              <w:bottom w:val="nil"/>
              <w:right w:val="nil"/>
            </w:tcBorders>
            <w:shd w:val="clear" w:color="000000" w:fill="FFFFFF"/>
            <w:noWrap/>
            <w:vAlign w:val="center"/>
            <w:hideMark/>
          </w:tcPr>
          <w:p w14:paraId="1D4A5E8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14.09</w:t>
            </w:r>
          </w:p>
        </w:tc>
        <w:tc>
          <w:tcPr>
            <w:tcW w:w="0" w:type="auto"/>
            <w:tcBorders>
              <w:top w:val="nil"/>
              <w:left w:val="nil"/>
              <w:bottom w:val="nil"/>
              <w:right w:val="nil"/>
            </w:tcBorders>
            <w:shd w:val="clear" w:color="000000" w:fill="FFFFFF"/>
            <w:noWrap/>
            <w:vAlign w:val="center"/>
            <w:hideMark/>
          </w:tcPr>
          <w:p w14:paraId="4919EE7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0.34</w:t>
            </w:r>
          </w:p>
        </w:tc>
      </w:tr>
      <w:tr w:rsidR="00870361" w:rsidRPr="00870361" w14:paraId="79BE8FC3" w14:textId="77777777" w:rsidTr="00870361">
        <w:trPr>
          <w:trHeight w:val="300"/>
        </w:trPr>
        <w:tc>
          <w:tcPr>
            <w:tcW w:w="0" w:type="auto"/>
            <w:tcBorders>
              <w:top w:val="nil"/>
              <w:left w:val="nil"/>
              <w:bottom w:val="nil"/>
              <w:right w:val="nil"/>
            </w:tcBorders>
            <w:shd w:val="clear" w:color="000000" w:fill="FFFFFF"/>
            <w:noWrap/>
            <w:vAlign w:val="center"/>
            <w:hideMark/>
          </w:tcPr>
          <w:p w14:paraId="3D081E3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Length at age 21 (m)</w:t>
            </w:r>
          </w:p>
        </w:tc>
        <w:tc>
          <w:tcPr>
            <w:tcW w:w="0" w:type="auto"/>
            <w:tcBorders>
              <w:top w:val="nil"/>
              <w:left w:val="single" w:sz="8" w:space="0" w:color="auto"/>
              <w:bottom w:val="nil"/>
              <w:right w:val="nil"/>
            </w:tcBorders>
            <w:shd w:val="clear" w:color="000000" w:fill="FFFFFF"/>
            <w:noWrap/>
            <w:vAlign w:val="center"/>
            <w:hideMark/>
          </w:tcPr>
          <w:p w14:paraId="7B7CE80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37.06</w:t>
            </w:r>
          </w:p>
        </w:tc>
        <w:tc>
          <w:tcPr>
            <w:tcW w:w="0" w:type="auto"/>
            <w:tcBorders>
              <w:top w:val="nil"/>
              <w:left w:val="nil"/>
              <w:bottom w:val="nil"/>
              <w:right w:val="nil"/>
            </w:tcBorders>
            <w:shd w:val="clear" w:color="000000" w:fill="FFFFFF"/>
            <w:noWrap/>
            <w:vAlign w:val="center"/>
            <w:hideMark/>
          </w:tcPr>
          <w:p w14:paraId="01DEF5B2"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c>
          <w:tcPr>
            <w:tcW w:w="0" w:type="auto"/>
            <w:tcBorders>
              <w:top w:val="nil"/>
              <w:left w:val="single" w:sz="8" w:space="0" w:color="auto"/>
              <w:bottom w:val="nil"/>
              <w:right w:val="nil"/>
            </w:tcBorders>
            <w:shd w:val="clear" w:color="000000" w:fill="FFFFFF"/>
            <w:noWrap/>
            <w:vAlign w:val="center"/>
            <w:hideMark/>
          </w:tcPr>
          <w:p w14:paraId="61845F57"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37.57</w:t>
            </w:r>
          </w:p>
        </w:tc>
        <w:tc>
          <w:tcPr>
            <w:tcW w:w="0" w:type="auto"/>
            <w:tcBorders>
              <w:top w:val="nil"/>
              <w:left w:val="nil"/>
              <w:bottom w:val="nil"/>
              <w:right w:val="nil"/>
            </w:tcBorders>
            <w:shd w:val="clear" w:color="000000" w:fill="FFFFFF"/>
            <w:noWrap/>
            <w:vAlign w:val="center"/>
            <w:hideMark/>
          </w:tcPr>
          <w:p w14:paraId="2E4A76D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0.26</w:t>
            </w:r>
          </w:p>
        </w:tc>
      </w:tr>
      <w:tr w:rsidR="00870361" w:rsidRPr="00870361" w14:paraId="6D93F7B4" w14:textId="77777777" w:rsidTr="00870361">
        <w:trPr>
          <w:trHeight w:val="300"/>
        </w:trPr>
        <w:tc>
          <w:tcPr>
            <w:tcW w:w="0" w:type="auto"/>
            <w:tcBorders>
              <w:top w:val="nil"/>
              <w:left w:val="nil"/>
              <w:bottom w:val="nil"/>
              <w:right w:val="nil"/>
            </w:tcBorders>
            <w:shd w:val="clear" w:color="000000" w:fill="FFFFFF"/>
            <w:noWrap/>
            <w:vAlign w:val="center"/>
            <w:hideMark/>
          </w:tcPr>
          <w:p w14:paraId="1E9E34BC"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von Bertalanffy k (m)</w:t>
            </w:r>
          </w:p>
        </w:tc>
        <w:tc>
          <w:tcPr>
            <w:tcW w:w="0" w:type="auto"/>
            <w:tcBorders>
              <w:top w:val="nil"/>
              <w:left w:val="single" w:sz="8" w:space="0" w:color="auto"/>
              <w:bottom w:val="nil"/>
              <w:right w:val="nil"/>
            </w:tcBorders>
            <w:shd w:val="clear" w:color="000000" w:fill="FFFFFF"/>
            <w:noWrap/>
            <w:vAlign w:val="center"/>
            <w:hideMark/>
          </w:tcPr>
          <w:p w14:paraId="3659E4BE"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31A91BB3"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3F98713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0.22</w:t>
            </w:r>
          </w:p>
        </w:tc>
        <w:tc>
          <w:tcPr>
            <w:tcW w:w="0" w:type="auto"/>
            <w:tcBorders>
              <w:top w:val="nil"/>
              <w:left w:val="nil"/>
              <w:bottom w:val="nil"/>
              <w:right w:val="nil"/>
            </w:tcBorders>
            <w:shd w:val="clear" w:color="000000" w:fill="FFFFFF"/>
            <w:noWrap/>
            <w:vAlign w:val="center"/>
            <w:hideMark/>
          </w:tcPr>
          <w:p w14:paraId="563C97A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6DE90644" w14:textId="77777777" w:rsidTr="00870361">
        <w:trPr>
          <w:trHeight w:val="300"/>
        </w:trPr>
        <w:tc>
          <w:tcPr>
            <w:tcW w:w="0" w:type="auto"/>
            <w:tcBorders>
              <w:top w:val="nil"/>
              <w:left w:val="nil"/>
              <w:bottom w:val="nil"/>
              <w:right w:val="nil"/>
            </w:tcBorders>
            <w:shd w:val="clear" w:color="000000" w:fill="FFFFFF"/>
            <w:noWrap/>
            <w:vAlign w:val="center"/>
            <w:hideMark/>
          </w:tcPr>
          <w:p w14:paraId="60929A24"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3 (m)</w:t>
            </w:r>
          </w:p>
        </w:tc>
        <w:tc>
          <w:tcPr>
            <w:tcW w:w="0" w:type="auto"/>
            <w:tcBorders>
              <w:top w:val="nil"/>
              <w:left w:val="single" w:sz="8" w:space="0" w:color="auto"/>
              <w:bottom w:val="nil"/>
              <w:right w:val="nil"/>
            </w:tcBorders>
            <w:shd w:val="clear" w:color="000000" w:fill="FFFFFF"/>
            <w:noWrap/>
            <w:vAlign w:val="center"/>
            <w:hideMark/>
          </w:tcPr>
          <w:p w14:paraId="73304AB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0.14</w:t>
            </w:r>
          </w:p>
        </w:tc>
        <w:tc>
          <w:tcPr>
            <w:tcW w:w="0" w:type="auto"/>
            <w:tcBorders>
              <w:top w:val="nil"/>
              <w:left w:val="nil"/>
              <w:bottom w:val="nil"/>
              <w:right w:val="nil"/>
            </w:tcBorders>
            <w:shd w:val="clear" w:color="000000" w:fill="FFFFFF"/>
            <w:noWrap/>
            <w:vAlign w:val="center"/>
            <w:hideMark/>
          </w:tcPr>
          <w:p w14:paraId="1EAE4C8F"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c>
          <w:tcPr>
            <w:tcW w:w="0" w:type="auto"/>
            <w:tcBorders>
              <w:top w:val="nil"/>
              <w:left w:val="single" w:sz="8" w:space="0" w:color="auto"/>
              <w:bottom w:val="nil"/>
              <w:right w:val="nil"/>
            </w:tcBorders>
            <w:shd w:val="clear" w:color="000000" w:fill="FFFFFF"/>
            <w:noWrap/>
            <w:vAlign w:val="center"/>
            <w:hideMark/>
          </w:tcPr>
          <w:p w14:paraId="1FBBBEED"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0.12</w:t>
            </w:r>
          </w:p>
        </w:tc>
        <w:tc>
          <w:tcPr>
            <w:tcW w:w="0" w:type="auto"/>
            <w:tcBorders>
              <w:top w:val="nil"/>
              <w:left w:val="nil"/>
              <w:bottom w:val="nil"/>
              <w:right w:val="nil"/>
            </w:tcBorders>
            <w:shd w:val="clear" w:color="000000" w:fill="FFFFFF"/>
            <w:noWrap/>
            <w:vAlign w:val="center"/>
            <w:hideMark/>
          </w:tcPr>
          <w:p w14:paraId="00984DB0"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0.01</w:t>
            </w:r>
          </w:p>
        </w:tc>
      </w:tr>
      <w:tr w:rsidR="00870361" w:rsidRPr="00870361" w14:paraId="3CD960C2" w14:textId="77777777" w:rsidTr="00870361">
        <w:trPr>
          <w:trHeight w:val="315"/>
        </w:trPr>
        <w:tc>
          <w:tcPr>
            <w:tcW w:w="0" w:type="auto"/>
            <w:tcBorders>
              <w:top w:val="nil"/>
              <w:left w:val="nil"/>
              <w:bottom w:val="single" w:sz="8" w:space="0" w:color="auto"/>
              <w:right w:val="nil"/>
            </w:tcBorders>
            <w:shd w:val="clear" w:color="000000" w:fill="FFFFFF"/>
            <w:noWrap/>
            <w:vAlign w:val="center"/>
            <w:hideMark/>
          </w:tcPr>
          <w:p w14:paraId="1FA25ACA"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CV in length at age 21 (m)</w:t>
            </w:r>
          </w:p>
        </w:tc>
        <w:tc>
          <w:tcPr>
            <w:tcW w:w="0" w:type="auto"/>
            <w:tcBorders>
              <w:top w:val="nil"/>
              <w:left w:val="single" w:sz="8" w:space="0" w:color="auto"/>
              <w:bottom w:val="single" w:sz="8" w:space="0" w:color="auto"/>
              <w:right w:val="nil"/>
            </w:tcBorders>
            <w:shd w:val="clear" w:color="000000" w:fill="FFFFFF"/>
            <w:noWrap/>
            <w:vAlign w:val="center"/>
            <w:hideMark/>
          </w:tcPr>
          <w:p w14:paraId="3281AE9B"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0.08</w:t>
            </w:r>
          </w:p>
        </w:tc>
        <w:tc>
          <w:tcPr>
            <w:tcW w:w="0" w:type="auto"/>
            <w:tcBorders>
              <w:top w:val="nil"/>
              <w:left w:val="nil"/>
              <w:bottom w:val="single" w:sz="8" w:space="0" w:color="auto"/>
              <w:right w:val="nil"/>
            </w:tcBorders>
            <w:shd w:val="clear" w:color="000000" w:fill="FFFFFF"/>
            <w:noWrap/>
            <w:vAlign w:val="center"/>
            <w:hideMark/>
          </w:tcPr>
          <w:p w14:paraId="34144521"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c>
          <w:tcPr>
            <w:tcW w:w="0" w:type="auto"/>
            <w:tcBorders>
              <w:top w:val="nil"/>
              <w:left w:val="single" w:sz="8" w:space="0" w:color="auto"/>
              <w:bottom w:val="single" w:sz="8" w:space="0" w:color="auto"/>
              <w:right w:val="nil"/>
            </w:tcBorders>
            <w:shd w:val="clear" w:color="000000" w:fill="FFFFFF"/>
            <w:noWrap/>
            <w:vAlign w:val="center"/>
            <w:hideMark/>
          </w:tcPr>
          <w:p w14:paraId="08ACCE25"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0.07</w:t>
            </w:r>
          </w:p>
        </w:tc>
        <w:tc>
          <w:tcPr>
            <w:tcW w:w="0" w:type="auto"/>
            <w:tcBorders>
              <w:top w:val="nil"/>
              <w:left w:val="nil"/>
              <w:bottom w:val="single" w:sz="8" w:space="0" w:color="auto"/>
              <w:right w:val="nil"/>
            </w:tcBorders>
            <w:shd w:val="clear" w:color="000000" w:fill="FFFFFF"/>
            <w:noWrap/>
            <w:vAlign w:val="center"/>
            <w:hideMark/>
          </w:tcPr>
          <w:p w14:paraId="686D1C08" w14:textId="77777777" w:rsidR="00870361" w:rsidRPr="00870361" w:rsidRDefault="00870361" w:rsidP="00870361">
            <w:pPr>
              <w:spacing w:after="0"/>
              <w:jc w:val="right"/>
              <w:rPr>
                <w:rFonts w:eastAsia="Times New Roman" w:cs="Times New Roman"/>
                <w:color w:val="000000"/>
              </w:rPr>
            </w:pPr>
            <w:r w:rsidRPr="00870361">
              <w:rPr>
                <w:rFonts w:eastAsia="Times New Roman" w:cs="Times New Roman"/>
                <w:color w:val="000000"/>
              </w:rPr>
              <w:t>0.00</w:t>
            </w:r>
          </w:p>
        </w:tc>
      </w:tr>
    </w:tbl>
    <w:p w14:paraId="354DFA96" w14:textId="77777777" w:rsidR="00870361" w:rsidRDefault="00870361" w:rsidP="00751F7B">
      <w:pPr>
        <w:rPr>
          <w:sz w:val="20"/>
          <w:szCs w:val="20"/>
          <w:vertAlign w:val="superscript"/>
        </w:rPr>
      </w:pPr>
    </w:p>
    <w:p w14:paraId="5273D600" w14:textId="6FB99565" w:rsidR="00FD1F26" w:rsidRDefault="00FD1F26" w:rsidP="00DF0A7E"/>
    <w:p w14:paraId="33C66F59" w14:textId="4885D8C8" w:rsidR="003E4C8F" w:rsidRDefault="003E4C8F" w:rsidP="00DD6D62">
      <w:pPr>
        <w:pStyle w:val="SAFETableCaption"/>
        <w:rPr>
          <w:sz w:val="20"/>
          <w:szCs w:val="20"/>
        </w:rPr>
      </w:pPr>
      <w:bookmarkStart w:id="94" w:name="_Ref528424297"/>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14</w:t>
      </w:r>
      <w:r w:rsidR="008226C8">
        <w:rPr>
          <w:noProof/>
        </w:rPr>
        <w:fldChar w:fldCharType="end"/>
      </w:r>
      <w:bookmarkEnd w:id="94"/>
      <w:r w:rsidRPr="00236CDE">
        <w:t>.</w:t>
      </w:r>
      <w:r>
        <w:t xml:space="preserve"> </w:t>
      </w:r>
      <w:r w:rsidR="00C67A64">
        <w:t>Comparison of e</w:t>
      </w:r>
      <w:r>
        <w:t>stimates of the log of R</w:t>
      </w:r>
      <w:r w:rsidR="00C67A64">
        <w:t>0 and initial fishing mortality</w:t>
      </w:r>
      <w:r>
        <w:t>.</w:t>
      </w:r>
    </w:p>
    <w:tbl>
      <w:tblPr>
        <w:tblW w:w="0" w:type="auto"/>
        <w:tblLook w:val="04A0" w:firstRow="1" w:lastRow="0" w:firstColumn="1" w:lastColumn="0" w:noHBand="0" w:noVBand="1"/>
      </w:tblPr>
      <w:tblGrid>
        <w:gridCol w:w="1127"/>
        <w:gridCol w:w="821"/>
        <w:gridCol w:w="989"/>
        <w:gridCol w:w="831"/>
        <w:gridCol w:w="1002"/>
      </w:tblGrid>
      <w:tr w:rsidR="00C67A64" w:rsidRPr="00C67A64" w14:paraId="0C71D687" w14:textId="77777777" w:rsidTr="00C67A64">
        <w:trPr>
          <w:trHeight w:val="315"/>
        </w:trPr>
        <w:tc>
          <w:tcPr>
            <w:tcW w:w="0" w:type="auto"/>
            <w:tcBorders>
              <w:top w:val="single" w:sz="8" w:space="0" w:color="auto"/>
              <w:left w:val="nil"/>
              <w:bottom w:val="single" w:sz="8" w:space="0" w:color="auto"/>
              <w:right w:val="nil"/>
            </w:tcBorders>
            <w:shd w:val="clear" w:color="000000" w:fill="FFFFFF"/>
            <w:noWrap/>
            <w:vAlign w:val="center"/>
            <w:hideMark/>
          </w:tcPr>
          <w:p w14:paraId="250E12F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 </w:t>
            </w:r>
          </w:p>
        </w:tc>
        <w:tc>
          <w:tcPr>
            <w:tcW w:w="0" w:type="auto"/>
            <w:gridSpan w:val="2"/>
            <w:tcBorders>
              <w:top w:val="single" w:sz="8" w:space="0" w:color="auto"/>
              <w:left w:val="nil"/>
              <w:bottom w:val="single" w:sz="8" w:space="0" w:color="auto"/>
              <w:right w:val="nil"/>
            </w:tcBorders>
            <w:shd w:val="clear" w:color="000000" w:fill="FFFFFF"/>
            <w:vAlign w:val="center"/>
            <w:hideMark/>
          </w:tcPr>
          <w:p w14:paraId="27FB07EB"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w:t>
            </w:r>
          </w:p>
        </w:tc>
        <w:tc>
          <w:tcPr>
            <w:tcW w:w="0" w:type="auto"/>
            <w:gridSpan w:val="2"/>
            <w:tcBorders>
              <w:top w:val="single" w:sz="8" w:space="0" w:color="auto"/>
              <w:left w:val="nil"/>
              <w:bottom w:val="single" w:sz="8" w:space="0" w:color="auto"/>
              <w:right w:val="nil"/>
            </w:tcBorders>
            <w:shd w:val="clear" w:color="000000" w:fill="FFFFFF"/>
            <w:vAlign w:val="center"/>
            <w:hideMark/>
          </w:tcPr>
          <w:p w14:paraId="646B88F4" w14:textId="77777777" w:rsidR="00C67A64" w:rsidRPr="00C67A64" w:rsidRDefault="00C67A64" w:rsidP="00C67A64">
            <w:pPr>
              <w:spacing w:after="0"/>
              <w:jc w:val="center"/>
              <w:rPr>
                <w:rFonts w:eastAsia="Times New Roman" w:cs="Times New Roman"/>
                <w:b/>
                <w:bCs/>
                <w:color w:val="000000"/>
                <w:sz w:val="20"/>
                <w:szCs w:val="20"/>
              </w:rPr>
            </w:pPr>
            <w:r w:rsidRPr="00C67A64">
              <w:rPr>
                <w:rFonts w:eastAsia="Times New Roman" w:cs="Times New Roman"/>
                <w:b/>
                <w:bCs/>
                <w:color w:val="000000"/>
                <w:sz w:val="20"/>
                <w:szCs w:val="20"/>
              </w:rPr>
              <w:t>Model 18.2c (2020)</w:t>
            </w:r>
          </w:p>
        </w:tc>
      </w:tr>
      <w:tr w:rsidR="00C67A64" w:rsidRPr="00C67A64" w14:paraId="323EEE78"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63FC360" w14:textId="77777777" w:rsidR="00C67A64" w:rsidRPr="00C67A64" w:rsidRDefault="00C67A64" w:rsidP="00C67A64">
            <w:pPr>
              <w:spacing w:after="0"/>
              <w:rPr>
                <w:rFonts w:eastAsia="Times New Roman" w:cs="Times New Roman"/>
                <w:b/>
                <w:bCs/>
                <w:color w:val="000000"/>
                <w:sz w:val="20"/>
                <w:szCs w:val="20"/>
              </w:rPr>
            </w:pPr>
            <w:r w:rsidRPr="00C67A64">
              <w:rPr>
                <w:rFonts w:eastAsia="Times New Roman" w:cs="Times New Roman"/>
                <w:b/>
                <w:bCs/>
                <w:color w:val="000000"/>
                <w:sz w:val="20"/>
                <w:szCs w:val="20"/>
              </w:rPr>
              <w:t>Parameter</w:t>
            </w:r>
          </w:p>
        </w:tc>
        <w:tc>
          <w:tcPr>
            <w:tcW w:w="0" w:type="auto"/>
            <w:tcBorders>
              <w:top w:val="nil"/>
              <w:left w:val="single" w:sz="8" w:space="0" w:color="auto"/>
              <w:bottom w:val="nil"/>
              <w:right w:val="nil"/>
            </w:tcBorders>
            <w:shd w:val="clear" w:color="000000" w:fill="FFFFFF"/>
            <w:vAlign w:val="center"/>
            <w:hideMark/>
          </w:tcPr>
          <w:p w14:paraId="5736F48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72505AF3"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c>
          <w:tcPr>
            <w:tcW w:w="0" w:type="auto"/>
            <w:tcBorders>
              <w:top w:val="nil"/>
              <w:left w:val="single" w:sz="8" w:space="0" w:color="auto"/>
              <w:bottom w:val="nil"/>
              <w:right w:val="nil"/>
            </w:tcBorders>
            <w:shd w:val="clear" w:color="000000" w:fill="FFFFFF"/>
            <w:vAlign w:val="center"/>
            <w:hideMark/>
          </w:tcPr>
          <w:p w14:paraId="0FBE100B"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Est</w:t>
            </w:r>
          </w:p>
        </w:tc>
        <w:tc>
          <w:tcPr>
            <w:tcW w:w="0" w:type="auto"/>
            <w:tcBorders>
              <w:top w:val="nil"/>
              <w:left w:val="nil"/>
              <w:bottom w:val="nil"/>
              <w:right w:val="nil"/>
            </w:tcBorders>
            <w:shd w:val="clear" w:color="000000" w:fill="FFFFFF"/>
            <w:vAlign w:val="center"/>
            <w:hideMark/>
          </w:tcPr>
          <w:p w14:paraId="097A41E7" w14:textId="77777777" w:rsidR="00C67A64" w:rsidRPr="00C67A64" w:rsidRDefault="00C67A64" w:rsidP="00C67A64">
            <w:pPr>
              <w:spacing w:after="0"/>
              <w:jc w:val="right"/>
              <w:rPr>
                <w:rFonts w:eastAsia="Times New Roman" w:cs="Times New Roman"/>
                <w:b/>
                <w:bCs/>
                <w:color w:val="000000"/>
                <w:sz w:val="20"/>
                <w:szCs w:val="20"/>
              </w:rPr>
            </w:pPr>
            <w:r w:rsidRPr="00C67A64">
              <w:rPr>
                <w:rFonts w:eastAsia="Times New Roman" w:cs="Times New Roman"/>
                <w:b/>
                <w:bCs/>
                <w:color w:val="000000"/>
                <w:sz w:val="20"/>
                <w:szCs w:val="20"/>
              </w:rPr>
              <w:t>Std. Dev.</w:t>
            </w:r>
          </w:p>
        </w:tc>
      </w:tr>
      <w:tr w:rsidR="00C67A64" w:rsidRPr="00C67A64" w14:paraId="07382058" w14:textId="77777777" w:rsidTr="00C67A64">
        <w:trPr>
          <w:trHeight w:val="315"/>
        </w:trPr>
        <w:tc>
          <w:tcPr>
            <w:tcW w:w="0" w:type="auto"/>
            <w:tcBorders>
              <w:top w:val="nil"/>
              <w:left w:val="nil"/>
              <w:bottom w:val="single" w:sz="8" w:space="0" w:color="auto"/>
              <w:right w:val="nil"/>
            </w:tcBorders>
            <w:shd w:val="clear" w:color="000000" w:fill="FFFFFF"/>
            <w:noWrap/>
            <w:vAlign w:val="center"/>
            <w:hideMark/>
          </w:tcPr>
          <w:p w14:paraId="334F4A3C"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ln(R0)</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03DFB51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13.786</w:t>
            </w:r>
          </w:p>
        </w:tc>
        <w:tc>
          <w:tcPr>
            <w:tcW w:w="0" w:type="auto"/>
            <w:tcBorders>
              <w:top w:val="single" w:sz="8" w:space="0" w:color="auto"/>
              <w:left w:val="nil"/>
              <w:bottom w:val="single" w:sz="8" w:space="0" w:color="auto"/>
              <w:right w:val="nil"/>
            </w:tcBorders>
            <w:shd w:val="clear" w:color="000000" w:fill="FFFFFF"/>
            <w:noWrap/>
            <w:vAlign w:val="center"/>
            <w:hideMark/>
          </w:tcPr>
          <w:p w14:paraId="38321BC7"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0.028</w:t>
            </w:r>
          </w:p>
        </w:tc>
        <w:tc>
          <w:tcPr>
            <w:tcW w:w="0" w:type="auto"/>
            <w:tcBorders>
              <w:top w:val="single" w:sz="8" w:space="0" w:color="auto"/>
              <w:left w:val="single" w:sz="8" w:space="0" w:color="auto"/>
              <w:bottom w:val="single" w:sz="8" w:space="0" w:color="auto"/>
              <w:right w:val="nil"/>
            </w:tcBorders>
            <w:shd w:val="clear" w:color="000000" w:fill="FFFFFF"/>
            <w:noWrap/>
            <w:vAlign w:val="center"/>
            <w:hideMark/>
          </w:tcPr>
          <w:p w14:paraId="75606985"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13.773</w:t>
            </w:r>
          </w:p>
        </w:tc>
        <w:tc>
          <w:tcPr>
            <w:tcW w:w="0" w:type="auto"/>
            <w:tcBorders>
              <w:top w:val="single" w:sz="8" w:space="0" w:color="auto"/>
              <w:left w:val="nil"/>
              <w:bottom w:val="single" w:sz="8" w:space="0" w:color="auto"/>
              <w:right w:val="nil"/>
            </w:tcBorders>
            <w:shd w:val="clear" w:color="000000" w:fill="FFFFFF"/>
            <w:noWrap/>
            <w:vAlign w:val="center"/>
            <w:hideMark/>
          </w:tcPr>
          <w:p w14:paraId="0EBD176B"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0.025</w:t>
            </w:r>
          </w:p>
        </w:tc>
      </w:tr>
      <w:tr w:rsidR="00C67A64" w:rsidRPr="00C67A64" w14:paraId="323CB279" w14:textId="77777777" w:rsidTr="00C67A64">
        <w:trPr>
          <w:trHeight w:val="315"/>
        </w:trPr>
        <w:tc>
          <w:tcPr>
            <w:tcW w:w="0" w:type="auto"/>
            <w:tcBorders>
              <w:top w:val="nil"/>
              <w:left w:val="nil"/>
              <w:bottom w:val="single" w:sz="8" w:space="0" w:color="auto"/>
              <w:right w:val="nil"/>
            </w:tcBorders>
            <w:shd w:val="clear" w:color="000000" w:fill="FFFFFF"/>
            <w:vAlign w:val="center"/>
            <w:hideMark/>
          </w:tcPr>
          <w:p w14:paraId="0F3D737D" w14:textId="77777777" w:rsidR="00C67A64" w:rsidRPr="00C67A64" w:rsidRDefault="00C67A64" w:rsidP="00C67A64">
            <w:pPr>
              <w:spacing w:after="0"/>
              <w:rPr>
                <w:rFonts w:eastAsia="Times New Roman" w:cs="Times New Roman"/>
                <w:color w:val="000000"/>
              </w:rPr>
            </w:pPr>
            <w:r w:rsidRPr="00C67A64">
              <w:rPr>
                <w:rFonts w:eastAsia="Times New Roman" w:cs="Times New Roman"/>
                <w:color w:val="000000"/>
              </w:rPr>
              <w:t>Initial F</w:t>
            </w:r>
          </w:p>
        </w:tc>
        <w:tc>
          <w:tcPr>
            <w:tcW w:w="0" w:type="auto"/>
            <w:tcBorders>
              <w:top w:val="nil"/>
              <w:left w:val="single" w:sz="8" w:space="0" w:color="auto"/>
              <w:bottom w:val="single" w:sz="8" w:space="0" w:color="auto"/>
              <w:right w:val="nil"/>
            </w:tcBorders>
            <w:shd w:val="clear" w:color="000000" w:fill="FFFFFF"/>
            <w:noWrap/>
            <w:vAlign w:val="center"/>
            <w:hideMark/>
          </w:tcPr>
          <w:p w14:paraId="438439A2"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42A3D0AC"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0.002</w:t>
            </w:r>
          </w:p>
        </w:tc>
        <w:tc>
          <w:tcPr>
            <w:tcW w:w="0" w:type="auto"/>
            <w:tcBorders>
              <w:top w:val="nil"/>
              <w:left w:val="single" w:sz="8" w:space="0" w:color="auto"/>
              <w:bottom w:val="single" w:sz="8" w:space="0" w:color="auto"/>
              <w:right w:val="nil"/>
            </w:tcBorders>
            <w:shd w:val="clear" w:color="000000" w:fill="FFFFFF"/>
            <w:noWrap/>
            <w:vAlign w:val="center"/>
            <w:hideMark/>
          </w:tcPr>
          <w:p w14:paraId="218921A4"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0.024</w:t>
            </w:r>
          </w:p>
        </w:tc>
        <w:tc>
          <w:tcPr>
            <w:tcW w:w="0" w:type="auto"/>
            <w:tcBorders>
              <w:top w:val="nil"/>
              <w:left w:val="nil"/>
              <w:bottom w:val="single" w:sz="8" w:space="0" w:color="auto"/>
              <w:right w:val="nil"/>
            </w:tcBorders>
            <w:shd w:val="clear" w:color="000000" w:fill="FFFFFF"/>
            <w:noWrap/>
            <w:vAlign w:val="center"/>
            <w:hideMark/>
          </w:tcPr>
          <w:p w14:paraId="24DC4B2D" w14:textId="77777777" w:rsidR="00C67A64" w:rsidRPr="00C67A64" w:rsidRDefault="00C67A64" w:rsidP="00C67A64">
            <w:pPr>
              <w:spacing w:after="0"/>
              <w:jc w:val="right"/>
              <w:rPr>
                <w:rFonts w:eastAsia="Times New Roman" w:cs="Times New Roman"/>
                <w:color w:val="000000"/>
              </w:rPr>
            </w:pPr>
            <w:r w:rsidRPr="00C67A64">
              <w:rPr>
                <w:rFonts w:eastAsia="Times New Roman" w:cs="Times New Roman"/>
                <w:color w:val="000000"/>
              </w:rPr>
              <w:t>0.001</w:t>
            </w:r>
          </w:p>
        </w:tc>
      </w:tr>
    </w:tbl>
    <w:p w14:paraId="66F4C1E5" w14:textId="2F0509A9" w:rsidR="003E4C8F" w:rsidRDefault="003E4C8F" w:rsidP="00751F7B">
      <w:pPr>
        <w:rPr>
          <w:sz w:val="20"/>
          <w:szCs w:val="20"/>
        </w:rPr>
      </w:pPr>
    </w:p>
    <w:p w14:paraId="3EC431BB" w14:textId="69693051" w:rsidR="00282142" w:rsidRPr="00236CDE" w:rsidRDefault="00282142" w:rsidP="00DD6D62">
      <w:pPr>
        <w:pStyle w:val="SAFETableCaption"/>
      </w:pPr>
      <w:bookmarkStart w:id="95" w:name="_Ref527897965"/>
      <w:r w:rsidRPr="00236CDE">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15</w:t>
      </w:r>
      <w:r w:rsidR="008226C8">
        <w:rPr>
          <w:noProof/>
        </w:rPr>
        <w:fldChar w:fldCharType="end"/>
      </w:r>
      <w:bookmarkEnd w:id="90"/>
      <w:bookmarkEnd w:id="93"/>
      <w:bookmarkEnd w:id="95"/>
      <w:r w:rsidRPr="00236CDE">
        <w:t xml:space="preserve">. Parameter estimates </w:t>
      </w:r>
      <w:r w:rsidR="00477EA1" w:rsidRPr="00236CDE">
        <w:t xml:space="preserve">for parameters estimated within the assessment model </w:t>
      </w:r>
      <w:r w:rsidRPr="00236CDE">
        <w:t>and corresponding standard deviations</w:t>
      </w:r>
      <w:bookmarkEnd w:id="91"/>
      <w:r w:rsidR="00477EA1" w:rsidRPr="00236CDE">
        <w:t xml:space="preserve"> from the </w:t>
      </w:r>
      <w:r w:rsidR="00C213E8">
        <w:t>inverse H</w:t>
      </w:r>
      <w:r w:rsidR="00477EA1" w:rsidRPr="00236CDE">
        <w:t>e</w:t>
      </w:r>
      <w:r w:rsidR="00414C1D" w:rsidRPr="00236CDE">
        <w:t>ssian for</w:t>
      </w:r>
      <w:r w:rsidR="00236CDE">
        <w:t xml:space="preserve"> Model</w:t>
      </w:r>
      <w:r w:rsidR="00C213E8">
        <w:t>s</w:t>
      </w:r>
      <w:r w:rsidR="00236CDE">
        <w:t xml:space="preserve"> 18.2c</w:t>
      </w:r>
      <w:r w:rsidR="00C213E8">
        <w:t xml:space="preserve"> and 18.c (2020).</w:t>
      </w:r>
    </w:p>
    <w:tbl>
      <w:tblPr>
        <w:tblW w:w="5000" w:type="pct"/>
        <w:tblLook w:val="04A0" w:firstRow="1" w:lastRow="0" w:firstColumn="1" w:lastColumn="0" w:noHBand="0" w:noVBand="1"/>
      </w:tblPr>
      <w:tblGrid>
        <w:gridCol w:w="429"/>
        <w:gridCol w:w="2606"/>
        <w:gridCol w:w="622"/>
        <w:gridCol w:w="385"/>
        <w:gridCol w:w="451"/>
        <w:gridCol w:w="830"/>
        <w:gridCol w:w="445"/>
        <w:gridCol w:w="451"/>
        <w:gridCol w:w="817"/>
        <w:gridCol w:w="333"/>
        <w:gridCol w:w="453"/>
        <w:gridCol w:w="746"/>
        <w:gridCol w:w="782"/>
      </w:tblGrid>
      <w:tr w:rsidR="001D5D59" w:rsidRPr="001D5D59" w14:paraId="6E97CAA3" w14:textId="77777777" w:rsidTr="001D5D59">
        <w:trPr>
          <w:trHeight w:val="735"/>
        </w:trPr>
        <w:tc>
          <w:tcPr>
            <w:tcW w:w="229" w:type="pct"/>
            <w:tcBorders>
              <w:top w:val="nil"/>
              <w:left w:val="nil"/>
              <w:bottom w:val="nil"/>
              <w:right w:val="nil"/>
            </w:tcBorders>
            <w:shd w:val="clear" w:color="auto" w:fill="auto"/>
            <w:noWrap/>
            <w:vAlign w:val="bottom"/>
            <w:hideMark/>
          </w:tcPr>
          <w:p w14:paraId="7CD2BACC" w14:textId="77777777" w:rsidR="001D5D59" w:rsidRPr="001D5D59" w:rsidRDefault="001D5D59" w:rsidP="001D5D59">
            <w:pPr>
              <w:spacing w:after="0"/>
              <w:rPr>
                <w:rFonts w:eastAsia="Times New Roman" w:cs="Times New Roman"/>
                <w:sz w:val="24"/>
                <w:szCs w:val="24"/>
              </w:rPr>
            </w:pPr>
          </w:p>
        </w:tc>
        <w:tc>
          <w:tcPr>
            <w:tcW w:w="1394" w:type="pct"/>
            <w:tcBorders>
              <w:top w:val="nil"/>
              <w:left w:val="nil"/>
              <w:bottom w:val="nil"/>
              <w:right w:val="nil"/>
            </w:tcBorders>
            <w:shd w:val="clear" w:color="auto" w:fill="auto"/>
            <w:noWrap/>
            <w:vAlign w:val="bottom"/>
            <w:hideMark/>
          </w:tcPr>
          <w:p w14:paraId="3B552C54" w14:textId="77777777" w:rsidR="001D5D59" w:rsidRPr="001D5D59" w:rsidRDefault="001D5D59" w:rsidP="001D5D59">
            <w:pPr>
              <w:spacing w:after="0"/>
              <w:rPr>
                <w:rFonts w:eastAsia="Times New Roman" w:cs="Times New Roman"/>
                <w:sz w:val="20"/>
                <w:szCs w:val="20"/>
              </w:rPr>
            </w:pPr>
          </w:p>
        </w:tc>
        <w:tc>
          <w:tcPr>
            <w:tcW w:w="1461" w:type="pct"/>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4D92750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Current Selectivity</w:t>
            </w:r>
            <w:r w:rsidRPr="001D5D59">
              <w:rPr>
                <w:rFonts w:eastAsia="Times New Roman" w:cs="Times New Roman"/>
                <w:b/>
                <w:bCs/>
                <w:color w:val="000000"/>
                <w:sz w:val="18"/>
                <w:szCs w:val="18"/>
              </w:rPr>
              <w:br/>
              <w:t xml:space="preserve"> (1988-present)</w:t>
            </w:r>
          </w:p>
        </w:tc>
        <w:tc>
          <w:tcPr>
            <w:tcW w:w="1915" w:type="pct"/>
            <w:gridSpan w:val="6"/>
            <w:tcBorders>
              <w:top w:val="single" w:sz="8" w:space="0" w:color="auto"/>
              <w:left w:val="nil"/>
              <w:bottom w:val="single" w:sz="8" w:space="0" w:color="auto"/>
              <w:right w:val="single" w:sz="8" w:space="0" w:color="000000"/>
            </w:tcBorders>
            <w:shd w:val="clear" w:color="auto" w:fill="auto"/>
            <w:vAlign w:val="center"/>
            <w:hideMark/>
          </w:tcPr>
          <w:p w14:paraId="06A121BC"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Past Selectivity</w:t>
            </w:r>
            <w:r w:rsidRPr="001D5D59">
              <w:rPr>
                <w:rFonts w:eastAsia="Times New Roman" w:cs="Times New Roman"/>
                <w:b/>
                <w:bCs/>
                <w:color w:val="000000"/>
                <w:sz w:val="18"/>
                <w:szCs w:val="18"/>
              </w:rPr>
              <w:br/>
              <w:t xml:space="preserve"> (1964-1987)</w:t>
            </w:r>
          </w:p>
        </w:tc>
      </w:tr>
      <w:tr w:rsidR="001D5D59" w:rsidRPr="001D5D59" w14:paraId="6DB4EC41" w14:textId="77777777" w:rsidTr="001D5D59">
        <w:trPr>
          <w:trHeight w:val="315"/>
        </w:trPr>
        <w:tc>
          <w:tcPr>
            <w:tcW w:w="229" w:type="pct"/>
            <w:tcBorders>
              <w:top w:val="nil"/>
              <w:left w:val="nil"/>
              <w:bottom w:val="nil"/>
              <w:right w:val="nil"/>
            </w:tcBorders>
            <w:shd w:val="clear" w:color="auto" w:fill="auto"/>
            <w:noWrap/>
            <w:vAlign w:val="bottom"/>
            <w:hideMark/>
          </w:tcPr>
          <w:p w14:paraId="5045C8E6" w14:textId="77777777" w:rsidR="001D5D59" w:rsidRPr="001D5D59" w:rsidRDefault="001D5D59" w:rsidP="001D5D59">
            <w:pPr>
              <w:spacing w:after="0"/>
              <w:jc w:val="center"/>
              <w:rPr>
                <w:rFonts w:eastAsia="Times New Roman" w:cs="Times New Roman"/>
                <w:b/>
                <w:bCs/>
                <w:color w:val="000000"/>
                <w:sz w:val="18"/>
                <w:szCs w:val="18"/>
              </w:rPr>
            </w:pPr>
          </w:p>
        </w:tc>
        <w:tc>
          <w:tcPr>
            <w:tcW w:w="1394" w:type="pct"/>
            <w:tcBorders>
              <w:top w:val="nil"/>
              <w:left w:val="nil"/>
              <w:bottom w:val="nil"/>
              <w:right w:val="nil"/>
            </w:tcBorders>
            <w:shd w:val="clear" w:color="auto" w:fill="auto"/>
            <w:noWrap/>
            <w:vAlign w:val="bottom"/>
            <w:hideMark/>
          </w:tcPr>
          <w:p w14:paraId="2038F8CC" w14:textId="77777777" w:rsidR="001D5D59" w:rsidRPr="001D5D59" w:rsidRDefault="001D5D59" w:rsidP="001D5D59">
            <w:pPr>
              <w:spacing w:after="0"/>
              <w:rPr>
                <w:rFonts w:eastAsia="Times New Roman" w:cs="Times New Roman"/>
                <w:sz w:val="20"/>
                <w:szCs w:val="20"/>
              </w:rPr>
            </w:pPr>
          </w:p>
        </w:tc>
        <w:tc>
          <w:tcPr>
            <w:tcW w:w="539" w:type="pct"/>
            <w:gridSpan w:val="2"/>
            <w:tcBorders>
              <w:top w:val="single" w:sz="8" w:space="0" w:color="auto"/>
              <w:left w:val="single" w:sz="8" w:space="0" w:color="auto"/>
              <w:bottom w:val="single" w:sz="8" w:space="0" w:color="auto"/>
              <w:right w:val="single" w:sz="8" w:space="0" w:color="000000"/>
            </w:tcBorders>
            <w:shd w:val="clear" w:color="000000" w:fill="FFFFFF"/>
            <w:vAlign w:val="center"/>
            <w:hideMark/>
          </w:tcPr>
          <w:p w14:paraId="44AD6A66"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923" w:type="pct"/>
            <w:gridSpan w:val="3"/>
            <w:tcBorders>
              <w:top w:val="single" w:sz="8" w:space="0" w:color="auto"/>
              <w:left w:val="nil"/>
              <w:bottom w:val="single" w:sz="8" w:space="0" w:color="auto"/>
              <w:right w:val="single" w:sz="8" w:space="0" w:color="000000"/>
            </w:tcBorders>
            <w:shd w:val="clear" w:color="000000" w:fill="FFFFFF"/>
            <w:vAlign w:val="center"/>
            <w:hideMark/>
          </w:tcPr>
          <w:p w14:paraId="4BD79F0D"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c>
          <w:tcPr>
            <w:tcW w:w="856" w:type="pct"/>
            <w:gridSpan w:val="3"/>
            <w:tcBorders>
              <w:top w:val="single" w:sz="8" w:space="0" w:color="auto"/>
              <w:left w:val="nil"/>
              <w:bottom w:val="single" w:sz="8" w:space="0" w:color="auto"/>
              <w:right w:val="single" w:sz="8" w:space="0" w:color="000000"/>
            </w:tcBorders>
            <w:shd w:val="clear" w:color="000000" w:fill="FFFFFF"/>
            <w:vAlign w:val="center"/>
            <w:hideMark/>
          </w:tcPr>
          <w:p w14:paraId="29FD80F4"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 xml:space="preserve">Model 18.2c </w:t>
            </w:r>
          </w:p>
        </w:tc>
        <w:tc>
          <w:tcPr>
            <w:tcW w:w="1059" w:type="pct"/>
            <w:gridSpan w:val="3"/>
            <w:tcBorders>
              <w:top w:val="single" w:sz="8" w:space="0" w:color="auto"/>
              <w:left w:val="nil"/>
              <w:bottom w:val="single" w:sz="8" w:space="0" w:color="auto"/>
              <w:right w:val="single" w:sz="8" w:space="0" w:color="000000"/>
            </w:tcBorders>
            <w:shd w:val="clear" w:color="000000" w:fill="FFFFFF"/>
            <w:vAlign w:val="center"/>
            <w:hideMark/>
          </w:tcPr>
          <w:p w14:paraId="7D48D23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Model 18.2c (2020)</w:t>
            </w:r>
          </w:p>
        </w:tc>
      </w:tr>
      <w:tr w:rsidR="001D5D59" w:rsidRPr="001D5D59" w14:paraId="73264878" w14:textId="77777777" w:rsidTr="001D5D59">
        <w:trPr>
          <w:trHeight w:val="315"/>
        </w:trPr>
        <w:tc>
          <w:tcPr>
            <w:tcW w:w="229" w:type="pct"/>
            <w:tcBorders>
              <w:top w:val="nil"/>
              <w:left w:val="nil"/>
              <w:bottom w:val="nil"/>
              <w:right w:val="nil"/>
            </w:tcBorders>
            <w:shd w:val="clear" w:color="auto" w:fill="auto"/>
            <w:noWrap/>
            <w:vAlign w:val="bottom"/>
            <w:hideMark/>
          </w:tcPr>
          <w:p w14:paraId="50D87206" w14:textId="77777777" w:rsidR="001D5D59" w:rsidRPr="001D5D59" w:rsidRDefault="001D5D59" w:rsidP="001D5D59">
            <w:pPr>
              <w:spacing w:after="0"/>
              <w:jc w:val="center"/>
              <w:rPr>
                <w:rFonts w:eastAsia="Times New Roman" w:cs="Times New Roman"/>
                <w:color w:val="000000"/>
                <w:sz w:val="18"/>
                <w:szCs w:val="18"/>
              </w:rPr>
            </w:pPr>
          </w:p>
        </w:tc>
        <w:tc>
          <w:tcPr>
            <w:tcW w:w="1394" w:type="pct"/>
            <w:tcBorders>
              <w:top w:val="nil"/>
              <w:left w:val="nil"/>
              <w:bottom w:val="nil"/>
              <w:right w:val="nil"/>
            </w:tcBorders>
            <w:shd w:val="clear" w:color="auto" w:fill="auto"/>
            <w:noWrap/>
            <w:vAlign w:val="bottom"/>
            <w:hideMark/>
          </w:tcPr>
          <w:p w14:paraId="1A9B2620" w14:textId="77777777" w:rsidR="001D5D59" w:rsidRPr="001D5D59" w:rsidRDefault="001D5D59" w:rsidP="001D5D59">
            <w:pPr>
              <w:spacing w:after="0"/>
              <w:rPr>
                <w:rFonts w:eastAsia="Times New Roman" w:cs="Times New Roman"/>
                <w:sz w:val="20"/>
                <w:szCs w:val="20"/>
              </w:rPr>
            </w:pPr>
          </w:p>
        </w:tc>
        <w:tc>
          <w:tcPr>
            <w:tcW w:w="333" w:type="pct"/>
            <w:tcBorders>
              <w:top w:val="nil"/>
              <w:left w:val="single" w:sz="8" w:space="0" w:color="auto"/>
              <w:bottom w:val="nil"/>
              <w:right w:val="nil"/>
            </w:tcBorders>
            <w:shd w:val="clear" w:color="000000" w:fill="FFFFFF"/>
            <w:vAlign w:val="center"/>
            <w:hideMark/>
          </w:tcPr>
          <w:p w14:paraId="4D125A3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47" w:type="pct"/>
            <w:gridSpan w:val="2"/>
            <w:tcBorders>
              <w:top w:val="nil"/>
              <w:left w:val="nil"/>
              <w:bottom w:val="nil"/>
              <w:right w:val="single" w:sz="8" w:space="0" w:color="auto"/>
            </w:tcBorders>
            <w:shd w:val="clear" w:color="000000" w:fill="FFFFFF"/>
            <w:vAlign w:val="center"/>
            <w:hideMark/>
          </w:tcPr>
          <w:p w14:paraId="541BB9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44" w:type="pct"/>
            <w:tcBorders>
              <w:top w:val="nil"/>
              <w:left w:val="nil"/>
              <w:bottom w:val="nil"/>
              <w:right w:val="nil"/>
            </w:tcBorders>
            <w:shd w:val="clear" w:color="000000" w:fill="FFFFFF"/>
            <w:vAlign w:val="center"/>
            <w:hideMark/>
          </w:tcPr>
          <w:p w14:paraId="46A7AB2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79" w:type="pct"/>
            <w:gridSpan w:val="2"/>
            <w:tcBorders>
              <w:top w:val="nil"/>
              <w:left w:val="nil"/>
              <w:bottom w:val="nil"/>
              <w:right w:val="single" w:sz="8" w:space="0" w:color="auto"/>
            </w:tcBorders>
            <w:shd w:val="clear" w:color="000000" w:fill="FFFFFF"/>
            <w:vAlign w:val="center"/>
            <w:hideMark/>
          </w:tcPr>
          <w:p w14:paraId="295DE09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437" w:type="pct"/>
            <w:tcBorders>
              <w:top w:val="nil"/>
              <w:left w:val="nil"/>
              <w:bottom w:val="nil"/>
              <w:right w:val="nil"/>
            </w:tcBorders>
            <w:shd w:val="clear" w:color="000000" w:fill="FFFFFF"/>
            <w:vAlign w:val="center"/>
            <w:hideMark/>
          </w:tcPr>
          <w:p w14:paraId="117DF08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20" w:type="pct"/>
            <w:gridSpan w:val="2"/>
            <w:tcBorders>
              <w:top w:val="nil"/>
              <w:left w:val="nil"/>
              <w:bottom w:val="nil"/>
              <w:right w:val="single" w:sz="8" w:space="0" w:color="auto"/>
            </w:tcBorders>
            <w:shd w:val="clear" w:color="000000" w:fill="FFFFFF"/>
            <w:vAlign w:val="center"/>
            <w:hideMark/>
          </w:tcPr>
          <w:p w14:paraId="27802AB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c>
          <w:tcPr>
            <w:tcW w:w="399" w:type="pct"/>
            <w:tcBorders>
              <w:top w:val="nil"/>
              <w:left w:val="nil"/>
              <w:bottom w:val="nil"/>
              <w:right w:val="nil"/>
            </w:tcBorders>
            <w:shd w:val="clear" w:color="000000" w:fill="FFFFFF"/>
            <w:vAlign w:val="center"/>
            <w:hideMark/>
          </w:tcPr>
          <w:p w14:paraId="7AF30AD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Est</w:t>
            </w:r>
          </w:p>
        </w:tc>
        <w:tc>
          <w:tcPr>
            <w:tcW w:w="418" w:type="pct"/>
            <w:tcBorders>
              <w:top w:val="nil"/>
              <w:left w:val="nil"/>
              <w:bottom w:val="nil"/>
              <w:right w:val="single" w:sz="8" w:space="0" w:color="auto"/>
            </w:tcBorders>
            <w:shd w:val="clear" w:color="000000" w:fill="FFFFFF"/>
            <w:vAlign w:val="center"/>
            <w:hideMark/>
          </w:tcPr>
          <w:p w14:paraId="58F2BC1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Std</w:t>
            </w:r>
          </w:p>
        </w:tc>
      </w:tr>
      <w:tr w:rsidR="001D5D59" w:rsidRPr="001D5D59" w14:paraId="29D4CBB1" w14:textId="77777777" w:rsidTr="001D5D59">
        <w:trPr>
          <w:trHeight w:val="300"/>
        </w:trPr>
        <w:tc>
          <w:tcPr>
            <w:tcW w:w="229" w:type="pct"/>
            <w:vMerge w:val="restart"/>
            <w:tcBorders>
              <w:top w:val="single" w:sz="8" w:space="0" w:color="auto"/>
              <w:left w:val="single" w:sz="8" w:space="0" w:color="auto"/>
              <w:bottom w:val="single" w:sz="8" w:space="0" w:color="000000"/>
              <w:right w:val="single" w:sz="8" w:space="0" w:color="auto"/>
            </w:tcBorders>
            <w:shd w:val="clear" w:color="000000" w:fill="FFFFFF"/>
            <w:textDirection w:val="btLr"/>
            <w:vAlign w:val="center"/>
            <w:hideMark/>
          </w:tcPr>
          <w:p w14:paraId="1EB71171"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Fishery</w:t>
            </w:r>
          </w:p>
        </w:tc>
        <w:tc>
          <w:tcPr>
            <w:tcW w:w="1394" w:type="pct"/>
            <w:tcBorders>
              <w:top w:val="single" w:sz="8" w:space="0" w:color="auto"/>
              <w:left w:val="nil"/>
              <w:bottom w:val="nil"/>
              <w:right w:val="nil"/>
            </w:tcBorders>
            <w:shd w:val="clear" w:color="000000" w:fill="FFFFFF"/>
            <w:vAlign w:val="center"/>
            <w:hideMark/>
          </w:tcPr>
          <w:p w14:paraId="7024DA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length at 50% selectivity (f)</w:t>
            </w:r>
          </w:p>
        </w:tc>
        <w:tc>
          <w:tcPr>
            <w:tcW w:w="333" w:type="pct"/>
            <w:tcBorders>
              <w:top w:val="single" w:sz="8" w:space="0" w:color="auto"/>
              <w:left w:val="single" w:sz="8" w:space="0" w:color="auto"/>
              <w:bottom w:val="nil"/>
              <w:right w:val="nil"/>
            </w:tcBorders>
            <w:shd w:val="clear" w:color="000000" w:fill="FFFFFF"/>
            <w:noWrap/>
            <w:vAlign w:val="center"/>
            <w:hideMark/>
          </w:tcPr>
          <w:p w14:paraId="50E3AC9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38.09</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496060D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0.79</w:t>
            </w:r>
          </w:p>
        </w:tc>
        <w:tc>
          <w:tcPr>
            <w:tcW w:w="444" w:type="pct"/>
            <w:tcBorders>
              <w:top w:val="single" w:sz="8" w:space="0" w:color="auto"/>
              <w:left w:val="nil"/>
              <w:bottom w:val="nil"/>
              <w:right w:val="nil"/>
            </w:tcBorders>
            <w:shd w:val="clear" w:color="000000" w:fill="FFFFFF"/>
            <w:noWrap/>
            <w:vAlign w:val="center"/>
            <w:hideMark/>
          </w:tcPr>
          <w:p w14:paraId="116FD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38.29</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0BCA634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0.82</w:t>
            </w:r>
          </w:p>
        </w:tc>
        <w:tc>
          <w:tcPr>
            <w:tcW w:w="437" w:type="pct"/>
            <w:tcBorders>
              <w:top w:val="single" w:sz="8" w:space="0" w:color="auto"/>
              <w:left w:val="nil"/>
              <w:bottom w:val="nil"/>
              <w:right w:val="nil"/>
            </w:tcBorders>
            <w:shd w:val="clear" w:color="000000" w:fill="FFFFFF"/>
            <w:noWrap/>
            <w:vAlign w:val="center"/>
            <w:hideMark/>
          </w:tcPr>
          <w:p w14:paraId="6E50878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23.59</w:t>
            </w:r>
          </w:p>
        </w:tc>
        <w:tc>
          <w:tcPr>
            <w:tcW w:w="420" w:type="pct"/>
            <w:gridSpan w:val="2"/>
            <w:tcBorders>
              <w:top w:val="single" w:sz="8" w:space="0" w:color="auto"/>
              <w:left w:val="nil"/>
              <w:bottom w:val="nil"/>
              <w:right w:val="single" w:sz="8" w:space="0" w:color="auto"/>
            </w:tcBorders>
            <w:shd w:val="clear" w:color="000000" w:fill="FFFFFF"/>
            <w:noWrap/>
            <w:vAlign w:val="center"/>
            <w:hideMark/>
          </w:tcPr>
          <w:p w14:paraId="226CC20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2.19</w:t>
            </w:r>
          </w:p>
        </w:tc>
        <w:tc>
          <w:tcPr>
            <w:tcW w:w="399" w:type="pct"/>
            <w:tcBorders>
              <w:top w:val="single" w:sz="8" w:space="0" w:color="auto"/>
              <w:left w:val="nil"/>
              <w:bottom w:val="nil"/>
              <w:right w:val="nil"/>
            </w:tcBorders>
            <w:shd w:val="clear" w:color="000000" w:fill="FFFFFF"/>
            <w:noWrap/>
            <w:vAlign w:val="center"/>
            <w:hideMark/>
          </w:tcPr>
          <w:p w14:paraId="415C5AF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23.33</w:t>
            </w:r>
          </w:p>
        </w:tc>
        <w:tc>
          <w:tcPr>
            <w:tcW w:w="418" w:type="pct"/>
            <w:tcBorders>
              <w:top w:val="single" w:sz="8" w:space="0" w:color="auto"/>
              <w:left w:val="nil"/>
              <w:bottom w:val="nil"/>
              <w:right w:val="single" w:sz="8" w:space="0" w:color="auto"/>
            </w:tcBorders>
            <w:shd w:val="clear" w:color="000000" w:fill="FFFFFF"/>
            <w:noWrap/>
            <w:vAlign w:val="center"/>
            <w:hideMark/>
          </w:tcPr>
          <w:p w14:paraId="0F1B6A9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2.10</w:t>
            </w:r>
          </w:p>
        </w:tc>
      </w:tr>
      <w:tr w:rsidR="001D5D59" w:rsidRPr="001D5D59" w14:paraId="276473F6"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63971EEA"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789DA2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Logistic slope (f)</w:t>
            </w:r>
          </w:p>
        </w:tc>
        <w:tc>
          <w:tcPr>
            <w:tcW w:w="333" w:type="pct"/>
            <w:tcBorders>
              <w:top w:val="nil"/>
              <w:left w:val="single" w:sz="8" w:space="0" w:color="auto"/>
              <w:bottom w:val="nil"/>
              <w:right w:val="nil"/>
            </w:tcBorders>
            <w:shd w:val="clear" w:color="000000" w:fill="FFFFFF"/>
            <w:noWrap/>
            <w:vAlign w:val="center"/>
            <w:hideMark/>
          </w:tcPr>
          <w:p w14:paraId="3E82567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7.91</w:t>
            </w:r>
          </w:p>
        </w:tc>
        <w:tc>
          <w:tcPr>
            <w:tcW w:w="447" w:type="pct"/>
            <w:gridSpan w:val="2"/>
            <w:tcBorders>
              <w:top w:val="nil"/>
              <w:left w:val="nil"/>
              <w:bottom w:val="nil"/>
              <w:right w:val="single" w:sz="8" w:space="0" w:color="auto"/>
            </w:tcBorders>
            <w:shd w:val="clear" w:color="000000" w:fill="FFFFFF"/>
            <w:noWrap/>
            <w:vAlign w:val="center"/>
            <w:hideMark/>
          </w:tcPr>
          <w:p w14:paraId="293C06B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44" w:type="pct"/>
            <w:tcBorders>
              <w:top w:val="nil"/>
              <w:left w:val="nil"/>
              <w:bottom w:val="nil"/>
              <w:right w:val="nil"/>
            </w:tcBorders>
            <w:shd w:val="clear" w:color="000000" w:fill="FFFFFF"/>
            <w:noWrap/>
            <w:vAlign w:val="center"/>
            <w:hideMark/>
          </w:tcPr>
          <w:p w14:paraId="7ED9B0F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8.33</w:t>
            </w:r>
          </w:p>
        </w:tc>
        <w:tc>
          <w:tcPr>
            <w:tcW w:w="479" w:type="pct"/>
            <w:gridSpan w:val="2"/>
            <w:tcBorders>
              <w:top w:val="nil"/>
              <w:left w:val="nil"/>
              <w:bottom w:val="nil"/>
              <w:right w:val="single" w:sz="8" w:space="0" w:color="auto"/>
            </w:tcBorders>
            <w:shd w:val="clear" w:color="000000" w:fill="FFFFFF"/>
            <w:noWrap/>
            <w:vAlign w:val="center"/>
            <w:hideMark/>
          </w:tcPr>
          <w:p w14:paraId="0067709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0.67</w:t>
            </w:r>
          </w:p>
        </w:tc>
        <w:tc>
          <w:tcPr>
            <w:tcW w:w="437" w:type="pct"/>
            <w:tcBorders>
              <w:top w:val="nil"/>
              <w:left w:val="nil"/>
              <w:bottom w:val="nil"/>
              <w:right w:val="nil"/>
            </w:tcBorders>
            <w:shd w:val="clear" w:color="000000" w:fill="FFFFFF"/>
            <w:noWrap/>
            <w:vAlign w:val="center"/>
            <w:hideMark/>
          </w:tcPr>
          <w:p w14:paraId="1B58126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6.93</w:t>
            </w:r>
          </w:p>
        </w:tc>
        <w:tc>
          <w:tcPr>
            <w:tcW w:w="420" w:type="pct"/>
            <w:gridSpan w:val="2"/>
            <w:tcBorders>
              <w:top w:val="nil"/>
              <w:left w:val="nil"/>
              <w:bottom w:val="nil"/>
              <w:right w:val="single" w:sz="8" w:space="0" w:color="auto"/>
            </w:tcBorders>
            <w:shd w:val="clear" w:color="000000" w:fill="FFFFFF"/>
            <w:noWrap/>
            <w:vAlign w:val="center"/>
            <w:hideMark/>
          </w:tcPr>
          <w:p w14:paraId="1CC5B07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2.38</w:t>
            </w:r>
          </w:p>
        </w:tc>
        <w:tc>
          <w:tcPr>
            <w:tcW w:w="399" w:type="pct"/>
            <w:tcBorders>
              <w:top w:val="nil"/>
              <w:left w:val="nil"/>
              <w:bottom w:val="nil"/>
              <w:right w:val="nil"/>
            </w:tcBorders>
            <w:shd w:val="clear" w:color="000000" w:fill="FFFFFF"/>
            <w:noWrap/>
            <w:vAlign w:val="center"/>
            <w:hideMark/>
          </w:tcPr>
          <w:p w14:paraId="670F80F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6.71</w:t>
            </w:r>
          </w:p>
        </w:tc>
        <w:tc>
          <w:tcPr>
            <w:tcW w:w="418" w:type="pct"/>
            <w:tcBorders>
              <w:top w:val="nil"/>
              <w:left w:val="nil"/>
              <w:bottom w:val="nil"/>
              <w:right w:val="single" w:sz="8" w:space="0" w:color="auto"/>
            </w:tcBorders>
            <w:shd w:val="clear" w:color="000000" w:fill="FFFFFF"/>
            <w:noWrap/>
            <w:vAlign w:val="center"/>
            <w:hideMark/>
          </w:tcPr>
          <w:p w14:paraId="58D2BB3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2.30</w:t>
            </w:r>
          </w:p>
        </w:tc>
      </w:tr>
      <w:tr w:rsidR="001D5D59" w:rsidRPr="001D5D59" w14:paraId="49CCAFDB" w14:textId="77777777" w:rsidTr="001D5D59">
        <w:trPr>
          <w:trHeight w:val="300"/>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53C17570"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3FC3380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length at 50% selectivity</w:t>
            </w:r>
          </w:p>
        </w:tc>
        <w:tc>
          <w:tcPr>
            <w:tcW w:w="333" w:type="pct"/>
            <w:tcBorders>
              <w:top w:val="nil"/>
              <w:left w:val="single" w:sz="8" w:space="0" w:color="auto"/>
              <w:bottom w:val="nil"/>
              <w:right w:val="nil"/>
            </w:tcBorders>
            <w:shd w:val="clear" w:color="000000" w:fill="FFFFFF"/>
            <w:noWrap/>
            <w:vAlign w:val="center"/>
            <w:hideMark/>
          </w:tcPr>
          <w:p w14:paraId="3F4A604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-2.96</w:t>
            </w:r>
          </w:p>
        </w:tc>
        <w:tc>
          <w:tcPr>
            <w:tcW w:w="447" w:type="pct"/>
            <w:gridSpan w:val="2"/>
            <w:tcBorders>
              <w:top w:val="nil"/>
              <w:left w:val="nil"/>
              <w:bottom w:val="nil"/>
              <w:right w:val="single" w:sz="8" w:space="0" w:color="auto"/>
            </w:tcBorders>
            <w:shd w:val="clear" w:color="000000" w:fill="FFFFFF"/>
            <w:noWrap/>
            <w:vAlign w:val="center"/>
            <w:hideMark/>
          </w:tcPr>
          <w:p w14:paraId="235C72E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0.51</w:t>
            </w:r>
          </w:p>
        </w:tc>
        <w:tc>
          <w:tcPr>
            <w:tcW w:w="444" w:type="pct"/>
            <w:tcBorders>
              <w:top w:val="nil"/>
              <w:left w:val="nil"/>
              <w:bottom w:val="nil"/>
              <w:right w:val="nil"/>
            </w:tcBorders>
            <w:shd w:val="clear" w:color="000000" w:fill="FFFFFF"/>
            <w:noWrap/>
            <w:vAlign w:val="center"/>
            <w:hideMark/>
          </w:tcPr>
          <w:p w14:paraId="2CB13CC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-2.76</w:t>
            </w:r>
          </w:p>
        </w:tc>
        <w:tc>
          <w:tcPr>
            <w:tcW w:w="479" w:type="pct"/>
            <w:gridSpan w:val="2"/>
            <w:tcBorders>
              <w:top w:val="nil"/>
              <w:left w:val="nil"/>
              <w:bottom w:val="nil"/>
              <w:right w:val="single" w:sz="8" w:space="0" w:color="auto"/>
            </w:tcBorders>
            <w:shd w:val="clear" w:color="000000" w:fill="FFFFFF"/>
            <w:noWrap/>
            <w:vAlign w:val="center"/>
            <w:hideMark/>
          </w:tcPr>
          <w:p w14:paraId="2676240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0.50</w:t>
            </w:r>
          </w:p>
        </w:tc>
        <w:tc>
          <w:tcPr>
            <w:tcW w:w="437" w:type="pct"/>
            <w:tcBorders>
              <w:top w:val="nil"/>
              <w:left w:val="nil"/>
              <w:bottom w:val="nil"/>
              <w:right w:val="nil"/>
            </w:tcBorders>
            <w:shd w:val="clear" w:color="000000" w:fill="FFFFFF"/>
            <w:noWrap/>
            <w:vAlign w:val="center"/>
            <w:hideMark/>
          </w:tcPr>
          <w:p w14:paraId="1D50995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0.72</w:t>
            </w:r>
          </w:p>
        </w:tc>
        <w:tc>
          <w:tcPr>
            <w:tcW w:w="420" w:type="pct"/>
            <w:gridSpan w:val="2"/>
            <w:tcBorders>
              <w:top w:val="nil"/>
              <w:left w:val="nil"/>
              <w:bottom w:val="nil"/>
              <w:right w:val="single" w:sz="8" w:space="0" w:color="auto"/>
            </w:tcBorders>
            <w:shd w:val="clear" w:color="000000" w:fill="FFFFFF"/>
            <w:noWrap/>
            <w:vAlign w:val="center"/>
            <w:hideMark/>
          </w:tcPr>
          <w:p w14:paraId="3817DAC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2.50</w:t>
            </w:r>
          </w:p>
        </w:tc>
        <w:tc>
          <w:tcPr>
            <w:tcW w:w="399" w:type="pct"/>
            <w:tcBorders>
              <w:top w:val="nil"/>
              <w:left w:val="nil"/>
              <w:bottom w:val="nil"/>
              <w:right w:val="nil"/>
            </w:tcBorders>
            <w:shd w:val="clear" w:color="000000" w:fill="FFFFFF"/>
            <w:noWrap/>
            <w:vAlign w:val="center"/>
            <w:hideMark/>
          </w:tcPr>
          <w:p w14:paraId="062FD5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0.93</w:t>
            </w:r>
          </w:p>
        </w:tc>
        <w:tc>
          <w:tcPr>
            <w:tcW w:w="418" w:type="pct"/>
            <w:tcBorders>
              <w:top w:val="nil"/>
              <w:left w:val="nil"/>
              <w:bottom w:val="nil"/>
              <w:right w:val="single" w:sz="8" w:space="0" w:color="auto"/>
            </w:tcBorders>
            <w:shd w:val="clear" w:color="000000" w:fill="FFFFFF"/>
            <w:noWrap/>
            <w:vAlign w:val="center"/>
            <w:hideMark/>
          </w:tcPr>
          <w:p w14:paraId="741AF8E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2.41</w:t>
            </w:r>
          </w:p>
        </w:tc>
      </w:tr>
      <w:tr w:rsidR="001D5D59" w:rsidRPr="001D5D59" w14:paraId="19545929" w14:textId="77777777" w:rsidTr="001D5D59">
        <w:trPr>
          <w:trHeight w:val="315"/>
        </w:trPr>
        <w:tc>
          <w:tcPr>
            <w:tcW w:w="229" w:type="pct"/>
            <w:vMerge/>
            <w:tcBorders>
              <w:top w:val="single" w:sz="8" w:space="0" w:color="auto"/>
              <w:left w:val="single" w:sz="8" w:space="0" w:color="auto"/>
              <w:bottom w:val="single" w:sz="8" w:space="0" w:color="000000"/>
              <w:right w:val="single" w:sz="8" w:space="0" w:color="auto"/>
            </w:tcBorders>
            <w:vAlign w:val="center"/>
            <w:hideMark/>
          </w:tcPr>
          <w:p w14:paraId="4C8345E4"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631D13C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offset slope (m)</w:t>
            </w:r>
          </w:p>
        </w:tc>
        <w:tc>
          <w:tcPr>
            <w:tcW w:w="333" w:type="pct"/>
            <w:tcBorders>
              <w:top w:val="nil"/>
              <w:left w:val="single" w:sz="8" w:space="0" w:color="auto"/>
              <w:bottom w:val="nil"/>
              <w:right w:val="nil"/>
            </w:tcBorders>
            <w:shd w:val="clear" w:color="000000" w:fill="FFFFFF"/>
            <w:noWrap/>
            <w:vAlign w:val="center"/>
            <w:hideMark/>
          </w:tcPr>
          <w:p w14:paraId="6D8D360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-0.46</w:t>
            </w:r>
          </w:p>
        </w:tc>
        <w:tc>
          <w:tcPr>
            <w:tcW w:w="447" w:type="pct"/>
            <w:gridSpan w:val="2"/>
            <w:tcBorders>
              <w:top w:val="nil"/>
              <w:left w:val="nil"/>
              <w:bottom w:val="nil"/>
              <w:right w:val="single" w:sz="8" w:space="0" w:color="auto"/>
            </w:tcBorders>
            <w:shd w:val="clear" w:color="000000" w:fill="FFFFFF"/>
            <w:noWrap/>
            <w:vAlign w:val="center"/>
            <w:hideMark/>
          </w:tcPr>
          <w:p w14:paraId="5D5E77D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44" w:type="pct"/>
            <w:tcBorders>
              <w:top w:val="nil"/>
              <w:left w:val="nil"/>
              <w:bottom w:val="nil"/>
              <w:right w:val="nil"/>
            </w:tcBorders>
            <w:shd w:val="clear" w:color="000000" w:fill="FFFFFF"/>
            <w:noWrap/>
            <w:vAlign w:val="center"/>
            <w:hideMark/>
          </w:tcPr>
          <w:p w14:paraId="0C296AE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79" w:type="pct"/>
            <w:gridSpan w:val="2"/>
            <w:tcBorders>
              <w:top w:val="nil"/>
              <w:left w:val="nil"/>
              <w:bottom w:val="nil"/>
              <w:right w:val="single" w:sz="8" w:space="0" w:color="auto"/>
            </w:tcBorders>
            <w:shd w:val="clear" w:color="000000" w:fill="FFFFFF"/>
            <w:noWrap/>
            <w:vAlign w:val="center"/>
            <w:hideMark/>
          </w:tcPr>
          <w:p w14:paraId="2BF5C4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0.70</w:t>
            </w:r>
          </w:p>
        </w:tc>
        <w:tc>
          <w:tcPr>
            <w:tcW w:w="437" w:type="pct"/>
            <w:tcBorders>
              <w:top w:val="nil"/>
              <w:left w:val="nil"/>
              <w:bottom w:val="nil"/>
              <w:right w:val="nil"/>
            </w:tcBorders>
            <w:shd w:val="clear" w:color="000000" w:fill="FFFFFF"/>
            <w:noWrap/>
            <w:vAlign w:val="center"/>
            <w:hideMark/>
          </w:tcPr>
          <w:p w14:paraId="0E700FA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0.71</w:t>
            </w:r>
          </w:p>
        </w:tc>
        <w:tc>
          <w:tcPr>
            <w:tcW w:w="420" w:type="pct"/>
            <w:gridSpan w:val="2"/>
            <w:tcBorders>
              <w:top w:val="nil"/>
              <w:left w:val="nil"/>
              <w:bottom w:val="nil"/>
              <w:right w:val="single" w:sz="8" w:space="0" w:color="auto"/>
            </w:tcBorders>
            <w:shd w:val="clear" w:color="000000" w:fill="FFFFFF"/>
            <w:noWrap/>
            <w:vAlign w:val="center"/>
            <w:hideMark/>
          </w:tcPr>
          <w:p w14:paraId="7C15521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3.18</w:t>
            </w:r>
          </w:p>
        </w:tc>
        <w:tc>
          <w:tcPr>
            <w:tcW w:w="399" w:type="pct"/>
            <w:tcBorders>
              <w:top w:val="nil"/>
              <w:left w:val="nil"/>
              <w:bottom w:val="nil"/>
              <w:right w:val="nil"/>
            </w:tcBorders>
            <w:shd w:val="clear" w:color="000000" w:fill="FFFFFF"/>
            <w:noWrap/>
            <w:vAlign w:val="center"/>
            <w:hideMark/>
          </w:tcPr>
          <w:p w14:paraId="58FAD65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0.86</w:t>
            </w:r>
          </w:p>
        </w:tc>
        <w:tc>
          <w:tcPr>
            <w:tcW w:w="418" w:type="pct"/>
            <w:tcBorders>
              <w:top w:val="nil"/>
              <w:left w:val="nil"/>
              <w:bottom w:val="nil"/>
              <w:right w:val="single" w:sz="8" w:space="0" w:color="auto"/>
            </w:tcBorders>
            <w:shd w:val="clear" w:color="000000" w:fill="FFFFFF"/>
            <w:noWrap/>
            <w:vAlign w:val="center"/>
            <w:hideMark/>
          </w:tcPr>
          <w:p w14:paraId="29FE3C1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3.07</w:t>
            </w:r>
          </w:p>
        </w:tc>
      </w:tr>
      <w:tr w:rsidR="001D5D59" w:rsidRPr="001D5D59" w14:paraId="5C3B8EF5" w14:textId="77777777" w:rsidTr="001D5D59">
        <w:trPr>
          <w:trHeight w:val="300"/>
        </w:trPr>
        <w:tc>
          <w:tcPr>
            <w:tcW w:w="229" w:type="pct"/>
            <w:vMerge w:val="restart"/>
            <w:tcBorders>
              <w:top w:val="nil"/>
              <w:left w:val="single" w:sz="8" w:space="0" w:color="auto"/>
              <w:bottom w:val="single" w:sz="8" w:space="0" w:color="000000"/>
              <w:right w:val="single" w:sz="8" w:space="0" w:color="auto"/>
            </w:tcBorders>
            <w:shd w:val="clear" w:color="000000" w:fill="FFFFFF"/>
            <w:textDirection w:val="btLr"/>
            <w:vAlign w:val="center"/>
            <w:hideMark/>
          </w:tcPr>
          <w:p w14:paraId="53ED37B6" w14:textId="77777777" w:rsidR="001D5D59" w:rsidRPr="001D5D59" w:rsidRDefault="001D5D59" w:rsidP="001D5D59">
            <w:pPr>
              <w:spacing w:after="0"/>
              <w:jc w:val="center"/>
              <w:rPr>
                <w:rFonts w:eastAsia="Times New Roman" w:cs="Times New Roman"/>
                <w:b/>
                <w:bCs/>
                <w:color w:val="000000"/>
                <w:sz w:val="18"/>
                <w:szCs w:val="18"/>
              </w:rPr>
            </w:pPr>
            <w:r w:rsidRPr="001D5D59">
              <w:rPr>
                <w:rFonts w:eastAsia="Times New Roman" w:cs="Times New Roman"/>
                <w:b/>
                <w:bCs/>
                <w:color w:val="000000"/>
                <w:sz w:val="18"/>
                <w:szCs w:val="18"/>
              </w:rPr>
              <w:t>Survey</w:t>
            </w:r>
          </w:p>
        </w:tc>
        <w:tc>
          <w:tcPr>
            <w:tcW w:w="1394" w:type="pct"/>
            <w:tcBorders>
              <w:top w:val="single" w:sz="8" w:space="0" w:color="auto"/>
              <w:left w:val="nil"/>
              <w:bottom w:val="nil"/>
              <w:right w:val="nil"/>
            </w:tcBorders>
            <w:shd w:val="clear" w:color="000000" w:fill="FFFFFF"/>
            <w:vAlign w:val="center"/>
            <w:hideMark/>
          </w:tcPr>
          <w:p w14:paraId="4E7F155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Peak: beginning size for the plateau (f)</w:t>
            </w:r>
          </w:p>
        </w:tc>
        <w:tc>
          <w:tcPr>
            <w:tcW w:w="333" w:type="pct"/>
            <w:tcBorders>
              <w:top w:val="single" w:sz="8" w:space="0" w:color="auto"/>
              <w:left w:val="single" w:sz="8" w:space="0" w:color="auto"/>
              <w:bottom w:val="nil"/>
              <w:right w:val="nil"/>
            </w:tcBorders>
            <w:shd w:val="clear" w:color="000000" w:fill="FFFFFF"/>
            <w:noWrap/>
            <w:vAlign w:val="center"/>
            <w:hideMark/>
          </w:tcPr>
          <w:p w14:paraId="7C62645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7.53</w:t>
            </w:r>
          </w:p>
        </w:tc>
        <w:tc>
          <w:tcPr>
            <w:tcW w:w="447" w:type="pct"/>
            <w:gridSpan w:val="2"/>
            <w:tcBorders>
              <w:top w:val="single" w:sz="8" w:space="0" w:color="auto"/>
              <w:left w:val="nil"/>
              <w:bottom w:val="nil"/>
              <w:right w:val="single" w:sz="8" w:space="0" w:color="auto"/>
            </w:tcBorders>
            <w:shd w:val="clear" w:color="000000" w:fill="FFFFFF"/>
            <w:noWrap/>
            <w:vAlign w:val="center"/>
            <w:hideMark/>
          </w:tcPr>
          <w:p w14:paraId="65B192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0.34</w:t>
            </w:r>
          </w:p>
        </w:tc>
        <w:tc>
          <w:tcPr>
            <w:tcW w:w="444" w:type="pct"/>
            <w:tcBorders>
              <w:top w:val="single" w:sz="8" w:space="0" w:color="auto"/>
              <w:left w:val="nil"/>
              <w:bottom w:val="nil"/>
              <w:right w:val="nil"/>
            </w:tcBorders>
            <w:shd w:val="clear" w:color="000000" w:fill="FFFFFF"/>
            <w:noWrap/>
            <w:vAlign w:val="center"/>
            <w:hideMark/>
          </w:tcPr>
          <w:p w14:paraId="684BAB53"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6.70</w:t>
            </w:r>
          </w:p>
        </w:tc>
        <w:tc>
          <w:tcPr>
            <w:tcW w:w="479" w:type="pct"/>
            <w:gridSpan w:val="2"/>
            <w:tcBorders>
              <w:top w:val="single" w:sz="8" w:space="0" w:color="auto"/>
              <w:left w:val="nil"/>
              <w:bottom w:val="nil"/>
              <w:right w:val="single" w:sz="8" w:space="0" w:color="auto"/>
            </w:tcBorders>
            <w:shd w:val="clear" w:color="000000" w:fill="FFFFFF"/>
            <w:noWrap/>
            <w:vAlign w:val="center"/>
            <w:hideMark/>
          </w:tcPr>
          <w:p w14:paraId="39F88AC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0.25</w:t>
            </w:r>
          </w:p>
        </w:tc>
        <w:tc>
          <w:tcPr>
            <w:tcW w:w="437" w:type="pct"/>
            <w:tcBorders>
              <w:top w:val="single" w:sz="8" w:space="0" w:color="auto"/>
              <w:left w:val="nil"/>
              <w:bottom w:val="nil"/>
              <w:right w:val="nil"/>
            </w:tcBorders>
            <w:shd w:val="clear" w:color="000000" w:fill="FFFFFF"/>
            <w:noWrap/>
            <w:vAlign w:val="center"/>
            <w:hideMark/>
          </w:tcPr>
          <w:p w14:paraId="0EF10F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single" w:sz="8" w:space="0" w:color="auto"/>
              <w:left w:val="nil"/>
              <w:bottom w:val="nil"/>
              <w:right w:val="nil"/>
            </w:tcBorders>
            <w:shd w:val="clear" w:color="000000" w:fill="FFFFFF"/>
            <w:noWrap/>
            <w:vAlign w:val="center"/>
            <w:hideMark/>
          </w:tcPr>
          <w:p w14:paraId="50F10EF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single" w:sz="8" w:space="0" w:color="auto"/>
              <w:left w:val="single" w:sz="8" w:space="0" w:color="auto"/>
              <w:bottom w:val="nil"/>
              <w:right w:val="nil"/>
            </w:tcBorders>
            <w:shd w:val="clear" w:color="000000" w:fill="FFFFFF"/>
            <w:noWrap/>
            <w:vAlign w:val="center"/>
            <w:hideMark/>
          </w:tcPr>
          <w:p w14:paraId="4AD90402"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single" w:sz="8" w:space="0" w:color="auto"/>
              <w:left w:val="nil"/>
              <w:bottom w:val="nil"/>
              <w:right w:val="single" w:sz="8" w:space="0" w:color="auto"/>
            </w:tcBorders>
            <w:shd w:val="clear" w:color="000000" w:fill="FFFFFF"/>
            <w:noWrap/>
            <w:vAlign w:val="center"/>
            <w:hideMark/>
          </w:tcPr>
          <w:p w14:paraId="027BA37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7814E747"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73E82EB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2D54E79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Ascending width (f; ln)</w:t>
            </w:r>
          </w:p>
        </w:tc>
        <w:tc>
          <w:tcPr>
            <w:tcW w:w="333" w:type="pct"/>
            <w:tcBorders>
              <w:top w:val="nil"/>
              <w:left w:val="single" w:sz="8" w:space="0" w:color="auto"/>
              <w:bottom w:val="nil"/>
              <w:right w:val="nil"/>
            </w:tcBorders>
            <w:shd w:val="clear" w:color="000000" w:fill="FFFFFF"/>
            <w:noWrap/>
            <w:vAlign w:val="center"/>
            <w:hideMark/>
          </w:tcPr>
          <w:p w14:paraId="2D446B6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447" w:type="pct"/>
            <w:gridSpan w:val="2"/>
            <w:tcBorders>
              <w:top w:val="nil"/>
              <w:left w:val="nil"/>
              <w:bottom w:val="nil"/>
              <w:right w:val="single" w:sz="8" w:space="0" w:color="auto"/>
            </w:tcBorders>
            <w:shd w:val="clear" w:color="000000" w:fill="FFFFFF"/>
            <w:noWrap/>
            <w:vAlign w:val="center"/>
            <w:hideMark/>
          </w:tcPr>
          <w:p w14:paraId="34DA5F4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0.14</w:t>
            </w:r>
          </w:p>
        </w:tc>
        <w:tc>
          <w:tcPr>
            <w:tcW w:w="444" w:type="pct"/>
            <w:tcBorders>
              <w:top w:val="nil"/>
              <w:left w:val="nil"/>
              <w:bottom w:val="nil"/>
              <w:right w:val="nil"/>
            </w:tcBorders>
            <w:shd w:val="clear" w:color="000000" w:fill="FFFFFF"/>
            <w:noWrap/>
            <w:vAlign w:val="center"/>
            <w:hideMark/>
          </w:tcPr>
          <w:p w14:paraId="388644D1"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2.03</w:t>
            </w:r>
          </w:p>
        </w:tc>
        <w:tc>
          <w:tcPr>
            <w:tcW w:w="479" w:type="pct"/>
            <w:gridSpan w:val="2"/>
            <w:tcBorders>
              <w:top w:val="nil"/>
              <w:left w:val="nil"/>
              <w:bottom w:val="nil"/>
              <w:right w:val="single" w:sz="8" w:space="0" w:color="auto"/>
            </w:tcBorders>
            <w:shd w:val="clear" w:color="000000" w:fill="FFFFFF"/>
            <w:noWrap/>
            <w:vAlign w:val="center"/>
            <w:hideMark/>
          </w:tcPr>
          <w:p w14:paraId="120AE2D7"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2.34</w:t>
            </w:r>
          </w:p>
        </w:tc>
        <w:tc>
          <w:tcPr>
            <w:tcW w:w="1674" w:type="pct"/>
            <w:gridSpan w:val="5"/>
            <w:tcBorders>
              <w:top w:val="nil"/>
              <w:left w:val="nil"/>
              <w:bottom w:val="nil"/>
              <w:right w:val="single" w:sz="8" w:space="0" w:color="000000"/>
            </w:tcBorders>
            <w:shd w:val="clear" w:color="000000" w:fill="FFFFFF"/>
            <w:noWrap/>
            <w:vAlign w:val="center"/>
            <w:hideMark/>
          </w:tcPr>
          <w:p w14:paraId="46AD0E93" w14:textId="77777777" w:rsidR="001D5D59" w:rsidRPr="001D5D59" w:rsidRDefault="001D5D59" w:rsidP="001D5D59">
            <w:pPr>
              <w:spacing w:after="0"/>
              <w:jc w:val="center"/>
              <w:rPr>
                <w:rFonts w:eastAsia="Times New Roman" w:cs="Times New Roman"/>
                <w:color w:val="000000"/>
                <w:sz w:val="18"/>
                <w:szCs w:val="18"/>
              </w:rPr>
            </w:pPr>
            <w:r w:rsidRPr="001D5D59">
              <w:rPr>
                <w:rFonts w:eastAsia="Times New Roman" w:cs="Times New Roman"/>
                <w:color w:val="000000"/>
                <w:sz w:val="18"/>
                <w:szCs w:val="18"/>
              </w:rPr>
              <w:t>As for current survey selectivity</w:t>
            </w:r>
          </w:p>
        </w:tc>
      </w:tr>
      <w:tr w:rsidR="001D5D59" w:rsidRPr="001D5D59" w14:paraId="6865D8A1" w14:textId="77777777" w:rsidTr="001D5D59">
        <w:trPr>
          <w:trHeight w:val="300"/>
        </w:trPr>
        <w:tc>
          <w:tcPr>
            <w:tcW w:w="229" w:type="pct"/>
            <w:vMerge/>
            <w:tcBorders>
              <w:top w:val="nil"/>
              <w:left w:val="single" w:sz="8" w:space="0" w:color="auto"/>
              <w:bottom w:val="single" w:sz="8" w:space="0" w:color="000000"/>
              <w:right w:val="single" w:sz="8" w:space="0" w:color="auto"/>
            </w:tcBorders>
            <w:vAlign w:val="center"/>
            <w:hideMark/>
          </w:tcPr>
          <w:p w14:paraId="54F992BE"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nil"/>
              <w:right w:val="nil"/>
            </w:tcBorders>
            <w:shd w:val="clear" w:color="000000" w:fill="FFFFFF"/>
            <w:vAlign w:val="center"/>
            <w:hideMark/>
          </w:tcPr>
          <w:p w14:paraId="057F57E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peak offset</w:t>
            </w:r>
          </w:p>
        </w:tc>
        <w:tc>
          <w:tcPr>
            <w:tcW w:w="333" w:type="pct"/>
            <w:tcBorders>
              <w:top w:val="nil"/>
              <w:left w:val="single" w:sz="8" w:space="0" w:color="auto"/>
              <w:bottom w:val="nil"/>
              <w:right w:val="nil"/>
            </w:tcBorders>
            <w:shd w:val="clear" w:color="000000" w:fill="FFFFFF"/>
            <w:noWrap/>
            <w:vAlign w:val="center"/>
            <w:hideMark/>
          </w:tcPr>
          <w:p w14:paraId="015CA47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-0.9</w:t>
            </w:r>
          </w:p>
        </w:tc>
        <w:tc>
          <w:tcPr>
            <w:tcW w:w="447" w:type="pct"/>
            <w:gridSpan w:val="2"/>
            <w:tcBorders>
              <w:top w:val="nil"/>
              <w:left w:val="nil"/>
              <w:bottom w:val="nil"/>
              <w:right w:val="single" w:sz="8" w:space="0" w:color="auto"/>
            </w:tcBorders>
            <w:shd w:val="clear" w:color="000000" w:fill="FFFFFF"/>
            <w:noWrap/>
            <w:vAlign w:val="center"/>
            <w:hideMark/>
          </w:tcPr>
          <w:p w14:paraId="5A1F529C"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0.36</w:t>
            </w:r>
          </w:p>
        </w:tc>
        <w:tc>
          <w:tcPr>
            <w:tcW w:w="444" w:type="pct"/>
            <w:tcBorders>
              <w:top w:val="nil"/>
              <w:left w:val="nil"/>
              <w:bottom w:val="nil"/>
              <w:right w:val="nil"/>
            </w:tcBorders>
            <w:shd w:val="clear" w:color="000000" w:fill="FFFFFF"/>
            <w:noWrap/>
            <w:vAlign w:val="center"/>
            <w:hideMark/>
          </w:tcPr>
          <w:p w14:paraId="7EB1068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-0.77</w:t>
            </w:r>
          </w:p>
        </w:tc>
        <w:tc>
          <w:tcPr>
            <w:tcW w:w="479" w:type="pct"/>
            <w:gridSpan w:val="2"/>
            <w:tcBorders>
              <w:top w:val="nil"/>
              <w:left w:val="nil"/>
              <w:bottom w:val="nil"/>
              <w:right w:val="single" w:sz="8" w:space="0" w:color="auto"/>
            </w:tcBorders>
            <w:shd w:val="clear" w:color="000000" w:fill="FFFFFF"/>
            <w:noWrap/>
            <w:vAlign w:val="center"/>
            <w:hideMark/>
          </w:tcPr>
          <w:p w14:paraId="68548F3B"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0.28</w:t>
            </w:r>
          </w:p>
        </w:tc>
        <w:tc>
          <w:tcPr>
            <w:tcW w:w="437" w:type="pct"/>
            <w:tcBorders>
              <w:top w:val="nil"/>
              <w:left w:val="nil"/>
              <w:bottom w:val="nil"/>
              <w:right w:val="nil"/>
            </w:tcBorders>
            <w:shd w:val="clear" w:color="000000" w:fill="FFFFFF"/>
            <w:noWrap/>
            <w:vAlign w:val="center"/>
            <w:hideMark/>
          </w:tcPr>
          <w:p w14:paraId="0F07C62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nil"/>
              <w:right w:val="nil"/>
            </w:tcBorders>
            <w:shd w:val="clear" w:color="000000" w:fill="FFFFFF"/>
            <w:noWrap/>
            <w:vAlign w:val="center"/>
            <w:hideMark/>
          </w:tcPr>
          <w:p w14:paraId="384928A6"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nil"/>
              <w:right w:val="nil"/>
            </w:tcBorders>
            <w:shd w:val="clear" w:color="000000" w:fill="FFFFFF"/>
            <w:noWrap/>
            <w:vAlign w:val="center"/>
            <w:hideMark/>
          </w:tcPr>
          <w:p w14:paraId="69A92C6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nil"/>
              <w:right w:val="single" w:sz="8" w:space="0" w:color="auto"/>
            </w:tcBorders>
            <w:shd w:val="clear" w:color="000000" w:fill="FFFFFF"/>
            <w:noWrap/>
            <w:vAlign w:val="center"/>
            <w:hideMark/>
          </w:tcPr>
          <w:p w14:paraId="1A19BC9F"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r w:rsidR="001D5D59" w:rsidRPr="001D5D59" w14:paraId="253376D3" w14:textId="77777777" w:rsidTr="001D5D59">
        <w:trPr>
          <w:trHeight w:val="315"/>
        </w:trPr>
        <w:tc>
          <w:tcPr>
            <w:tcW w:w="229" w:type="pct"/>
            <w:vMerge/>
            <w:tcBorders>
              <w:top w:val="nil"/>
              <w:left w:val="single" w:sz="8" w:space="0" w:color="auto"/>
              <w:bottom w:val="single" w:sz="8" w:space="0" w:color="000000"/>
              <w:right w:val="single" w:sz="8" w:space="0" w:color="auto"/>
            </w:tcBorders>
            <w:vAlign w:val="center"/>
            <w:hideMark/>
          </w:tcPr>
          <w:p w14:paraId="26349386" w14:textId="77777777" w:rsidR="001D5D59" w:rsidRPr="001D5D59" w:rsidRDefault="001D5D59" w:rsidP="001D5D59">
            <w:pPr>
              <w:spacing w:after="0"/>
              <w:rPr>
                <w:rFonts w:eastAsia="Times New Roman" w:cs="Times New Roman"/>
                <w:b/>
                <w:bCs/>
                <w:color w:val="000000"/>
                <w:sz w:val="18"/>
                <w:szCs w:val="18"/>
              </w:rPr>
            </w:pPr>
          </w:p>
        </w:tc>
        <w:tc>
          <w:tcPr>
            <w:tcW w:w="1394" w:type="pct"/>
            <w:tcBorders>
              <w:top w:val="nil"/>
              <w:left w:val="nil"/>
              <w:bottom w:val="single" w:sz="8" w:space="0" w:color="auto"/>
              <w:right w:val="nil"/>
            </w:tcBorders>
            <w:shd w:val="clear" w:color="000000" w:fill="FFFFFF"/>
            <w:vAlign w:val="center"/>
            <w:hideMark/>
          </w:tcPr>
          <w:p w14:paraId="4A0C38E5"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Male ascending width offset (ln)</w:t>
            </w:r>
          </w:p>
        </w:tc>
        <w:tc>
          <w:tcPr>
            <w:tcW w:w="333" w:type="pct"/>
            <w:tcBorders>
              <w:top w:val="nil"/>
              <w:left w:val="single" w:sz="8" w:space="0" w:color="auto"/>
              <w:bottom w:val="single" w:sz="8" w:space="0" w:color="auto"/>
              <w:right w:val="nil"/>
            </w:tcBorders>
            <w:shd w:val="clear" w:color="000000" w:fill="FFFFFF"/>
            <w:noWrap/>
            <w:vAlign w:val="center"/>
            <w:hideMark/>
          </w:tcPr>
          <w:p w14:paraId="51EF926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-0.32</w:t>
            </w:r>
          </w:p>
        </w:tc>
        <w:tc>
          <w:tcPr>
            <w:tcW w:w="447" w:type="pct"/>
            <w:gridSpan w:val="2"/>
            <w:tcBorders>
              <w:top w:val="nil"/>
              <w:left w:val="nil"/>
              <w:bottom w:val="single" w:sz="8" w:space="0" w:color="auto"/>
              <w:right w:val="single" w:sz="8" w:space="0" w:color="auto"/>
            </w:tcBorders>
            <w:shd w:val="clear" w:color="000000" w:fill="FFFFFF"/>
            <w:noWrap/>
            <w:vAlign w:val="center"/>
            <w:hideMark/>
          </w:tcPr>
          <w:p w14:paraId="6ECFE110"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0.18</w:t>
            </w:r>
          </w:p>
        </w:tc>
        <w:tc>
          <w:tcPr>
            <w:tcW w:w="444" w:type="pct"/>
            <w:tcBorders>
              <w:top w:val="nil"/>
              <w:left w:val="nil"/>
              <w:bottom w:val="single" w:sz="8" w:space="0" w:color="auto"/>
              <w:right w:val="nil"/>
            </w:tcBorders>
            <w:shd w:val="clear" w:color="000000" w:fill="FFFFFF"/>
            <w:noWrap/>
            <w:vAlign w:val="center"/>
            <w:hideMark/>
          </w:tcPr>
          <w:p w14:paraId="37FA21BE"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-0.31</w:t>
            </w:r>
          </w:p>
        </w:tc>
        <w:tc>
          <w:tcPr>
            <w:tcW w:w="479" w:type="pct"/>
            <w:gridSpan w:val="2"/>
            <w:tcBorders>
              <w:top w:val="nil"/>
              <w:left w:val="nil"/>
              <w:bottom w:val="single" w:sz="8" w:space="0" w:color="auto"/>
              <w:right w:val="single" w:sz="8" w:space="0" w:color="auto"/>
            </w:tcBorders>
            <w:shd w:val="clear" w:color="000000" w:fill="FFFFFF"/>
            <w:noWrap/>
            <w:vAlign w:val="center"/>
            <w:hideMark/>
          </w:tcPr>
          <w:p w14:paraId="11ED447A"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0.16</w:t>
            </w:r>
          </w:p>
        </w:tc>
        <w:tc>
          <w:tcPr>
            <w:tcW w:w="437" w:type="pct"/>
            <w:tcBorders>
              <w:top w:val="nil"/>
              <w:left w:val="nil"/>
              <w:bottom w:val="single" w:sz="8" w:space="0" w:color="auto"/>
              <w:right w:val="nil"/>
            </w:tcBorders>
            <w:shd w:val="clear" w:color="000000" w:fill="FFFFFF"/>
            <w:noWrap/>
            <w:vAlign w:val="center"/>
            <w:hideMark/>
          </w:tcPr>
          <w:p w14:paraId="5668B69D"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20" w:type="pct"/>
            <w:gridSpan w:val="2"/>
            <w:tcBorders>
              <w:top w:val="nil"/>
              <w:left w:val="nil"/>
              <w:bottom w:val="single" w:sz="8" w:space="0" w:color="auto"/>
              <w:right w:val="nil"/>
            </w:tcBorders>
            <w:shd w:val="clear" w:color="000000" w:fill="FFFFFF"/>
            <w:noWrap/>
            <w:vAlign w:val="center"/>
            <w:hideMark/>
          </w:tcPr>
          <w:p w14:paraId="0A328B04"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399" w:type="pct"/>
            <w:tcBorders>
              <w:top w:val="nil"/>
              <w:left w:val="single" w:sz="8" w:space="0" w:color="auto"/>
              <w:bottom w:val="single" w:sz="8" w:space="0" w:color="auto"/>
              <w:right w:val="nil"/>
            </w:tcBorders>
            <w:shd w:val="clear" w:color="000000" w:fill="FFFFFF"/>
            <w:noWrap/>
            <w:vAlign w:val="center"/>
            <w:hideMark/>
          </w:tcPr>
          <w:p w14:paraId="500BD418"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c>
          <w:tcPr>
            <w:tcW w:w="418" w:type="pct"/>
            <w:tcBorders>
              <w:top w:val="nil"/>
              <w:left w:val="nil"/>
              <w:bottom w:val="single" w:sz="8" w:space="0" w:color="auto"/>
              <w:right w:val="single" w:sz="8" w:space="0" w:color="auto"/>
            </w:tcBorders>
            <w:shd w:val="clear" w:color="000000" w:fill="FFFFFF"/>
            <w:noWrap/>
            <w:vAlign w:val="center"/>
            <w:hideMark/>
          </w:tcPr>
          <w:p w14:paraId="70D48D09" w14:textId="77777777" w:rsidR="001D5D59" w:rsidRPr="001D5D59" w:rsidRDefault="001D5D59" w:rsidP="001D5D59">
            <w:pPr>
              <w:spacing w:after="0"/>
              <w:jc w:val="right"/>
              <w:rPr>
                <w:rFonts w:eastAsia="Times New Roman" w:cs="Times New Roman"/>
                <w:color w:val="000000"/>
                <w:sz w:val="18"/>
                <w:szCs w:val="18"/>
              </w:rPr>
            </w:pPr>
            <w:r w:rsidRPr="001D5D59">
              <w:rPr>
                <w:rFonts w:eastAsia="Times New Roman" w:cs="Times New Roman"/>
                <w:color w:val="000000"/>
                <w:sz w:val="18"/>
                <w:szCs w:val="18"/>
              </w:rPr>
              <w:t> </w:t>
            </w:r>
          </w:p>
        </w:tc>
      </w:tr>
    </w:tbl>
    <w:p w14:paraId="7B8110A7" w14:textId="3C8BA3C6" w:rsidR="00282142" w:rsidRPr="0087267B" w:rsidRDefault="00282142" w:rsidP="00282142">
      <w:pPr>
        <w:rPr>
          <w:highlight w:val="lightGray"/>
        </w:rPr>
      </w:pPr>
    </w:p>
    <w:p w14:paraId="5EA619F0" w14:textId="2F53D1A1" w:rsidR="00BA3390" w:rsidRPr="00F03729" w:rsidRDefault="00BA3390" w:rsidP="00DD6D62">
      <w:pPr>
        <w:pStyle w:val="SAFETableCaption"/>
      </w:pPr>
      <w:bookmarkStart w:id="96" w:name="_Ref528424415"/>
      <w:r w:rsidRPr="00F03729">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16</w:t>
      </w:r>
      <w:r w:rsidR="008226C8">
        <w:rPr>
          <w:noProof/>
        </w:rPr>
        <w:fldChar w:fldCharType="end"/>
      </w:r>
      <w:bookmarkEnd w:id="96"/>
      <w:r w:rsidRPr="00F03729">
        <w:t>. Estimated recruitment deviations with corresponding standard dev</w:t>
      </w:r>
      <w:r w:rsidR="002955F7" w:rsidRPr="00F03729">
        <w:t>i</w:t>
      </w:r>
      <w:r w:rsidRPr="00F03729">
        <w:t>ations.</w:t>
      </w:r>
      <w:r w:rsidR="00F03729">
        <w:t xml:space="preserve"> Recruitment devia</w:t>
      </w:r>
      <w:r w:rsidR="00243A50">
        <w:t>tions were fixed to 0 after 2016</w:t>
      </w:r>
      <w:r w:rsidR="00F03729">
        <w:t>.</w:t>
      </w:r>
    </w:p>
    <w:tbl>
      <w:tblPr>
        <w:tblW w:w="6784" w:type="dxa"/>
        <w:tblLook w:val="04A0" w:firstRow="1" w:lastRow="0" w:firstColumn="1" w:lastColumn="0" w:noHBand="0" w:noVBand="1"/>
      </w:tblPr>
      <w:tblGrid>
        <w:gridCol w:w="960"/>
        <w:gridCol w:w="1420"/>
        <w:gridCol w:w="960"/>
        <w:gridCol w:w="222"/>
        <w:gridCol w:w="960"/>
        <w:gridCol w:w="1402"/>
        <w:gridCol w:w="960"/>
      </w:tblGrid>
      <w:tr w:rsidR="00243A50" w:rsidRPr="00243A50" w14:paraId="5B1BCA43" w14:textId="77777777" w:rsidTr="00243A50">
        <w:trPr>
          <w:trHeight w:val="585"/>
        </w:trPr>
        <w:tc>
          <w:tcPr>
            <w:tcW w:w="960" w:type="dxa"/>
            <w:tcBorders>
              <w:top w:val="single" w:sz="8" w:space="0" w:color="auto"/>
              <w:left w:val="nil"/>
              <w:bottom w:val="single" w:sz="8" w:space="0" w:color="auto"/>
              <w:right w:val="nil"/>
            </w:tcBorders>
            <w:shd w:val="clear" w:color="auto" w:fill="auto"/>
            <w:noWrap/>
            <w:vAlign w:val="center"/>
            <w:hideMark/>
          </w:tcPr>
          <w:p w14:paraId="77BA2268"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420" w:type="dxa"/>
            <w:tcBorders>
              <w:top w:val="single" w:sz="8" w:space="0" w:color="auto"/>
              <w:left w:val="single" w:sz="8" w:space="0" w:color="auto"/>
              <w:bottom w:val="single" w:sz="8" w:space="0" w:color="auto"/>
              <w:right w:val="nil"/>
            </w:tcBorders>
            <w:shd w:val="clear" w:color="auto" w:fill="auto"/>
            <w:vAlign w:val="center"/>
            <w:hideMark/>
          </w:tcPr>
          <w:p w14:paraId="3AC6D875"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796AD0E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c>
          <w:tcPr>
            <w:tcW w:w="144" w:type="dxa"/>
            <w:tcBorders>
              <w:top w:val="nil"/>
              <w:left w:val="nil"/>
              <w:bottom w:val="nil"/>
              <w:right w:val="nil"/>
            </w:tcBorders>
            <w:shd w:val="clear" w:color="auto" w:fill="auto"/>
            <w:noWrap/>
            <w:vAlign w:val="bottom"/>
            <w:hideMark/>
          </w:tcPr>
          <w:p w14:paraId="11DD03F0" w14:textId="77777777" w:rsidR="00243A50" w:rsidRPr="00243A50" w:rsidRDefault="00243A50" w:rsidP="00243A50">
            <w:pPr>
              <w:spacing w:after="0"/>
              <w:jc w:val="center"/>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auto" w:fill="auto"/>
            <w:noWrap/>
            <w:vAlign w:val="center"/>
            <w:hideMark/>
          </w:tcPr>
          <w:p w14:paraId="66ECD5BE"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Year</w:t>
            </w:r>
          </w:p>
        </w:tc>
        <w:tc>
          <w:tcPr>
            <w:tcW w:w="1380" w:type="dxa"/>
            <w:tcBorders>
              <w:top w:val="single" w:sz="8" w:space="0" w:color="auto"/>
              <w:left w:val="single" w:sz="8" w:space="0" w:color="auto"/>
              <w:bottom w:val="single" w:sz="8" w:space="0" w:color="auto"/>
              <w:right w:val="nil"/>
            </w:tcBorders>
            <w:shd w:val="clear" w:color="auto" w:fill="auto"/>
            <w:vAlign w:val="center"/>
            <w:hideMark/>
          </w:tcPr>
          <w:p w14:paraId="26D0C5C6"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Recruitment Deviations</w:t>
            </w:r>
          </w:p>
        </w:tc>
        <w:tc>
          <w:tcPr>
            <w:tcW w:w="960" w:type="dxa"/>
            <w:tcBorders>
              <w:top w:val="single" w:sz="8" w:space="0" w:color="auto"/>
              <w:left w:val="nil"/>
              <w:bottom w:val="single" w:sz="8" w:space="0" w:color="auto"/>
              <w:right w:val="nil"/>
            </w:tcBorders>
            <w:shd w:val="clear" w:color="auto" w:fill="auto"/>
            <w:noWrap/>
            <w:vAlign w:val="center"/>
            <w:hideMark/>
          </w:tcPr>
          <w:p w14:paraId="323FF80D" w14:textId="77777777" w:rsidR="00243A50" w:rsidRPr="00243A50" w:rsidRDefault="00243A50" w:rsidP="00243A50">
            <w:pPr>
              <w:spacing w:after="0"/>
              <w:jc w:val="center"/>
              <w:rPr>
                <w:rFonts w:eastAsia="Times New Roman" w:cs="Times New Roman"/>
                <w:b/>
                <w:bCs/>
                <w:color w:val="000000"/>
              </w:rPr>
            </w:pPr>
            <w:r w:rsidRPr="00243A50">
              <w:rPr>
                <w:rFonts w:eastAsia="Times New Roman" w:cs="Times New Roman"/>
                <w:b/>
                <w:bCs/>
                <w:color w:val="000000"/>
              </w:rPr>
              <w:t>Std</w:t>
            </w:r>
          </w:p>
        </w:tc>
      </w:tr>
      <w:tr w:rsidR="00243A50" w:rsidRPr="00243A50" w14:paraId="306659FE" w14:textId="77777777" w:rsidTr="00243A50">
        <w:trPr>
          <w:trHeight w:val="300"/>
        </w:trPr>
        <w:tc>
          <w:tcPr>
            <w:tcW w:w="960" w:type="dxa"/>
            <w:tcBorders>
              <w:top w:val="nil"/>
              <w:left w:val="nil"/>
              <w:bottom w:val="nil"/>
              <w:right w:val="nil"/>
            </w:tcBorders>
            <w:shd w:val="clear" w:color="auto" w:fill="auto"/>
            <w:noWrap/>
            <w:vAlign w:val="center"/>
            <w:hideMark/>
          </w:tcPr>
          <w:p w14:paraId="542B476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1964</w:t>
            </w:r>
          </w:p>
        </w:tc>
        <w:tc>
          <w:tcPr>
            <w:tcW w:w="1420" w:type="dxa"/>
            <w:tcBorders>
              <w:top w:val="nil"/>
              <w:left w:val="single" w:sz="8" w:space="0" w:color="auto"/>
              <w:bottom w:val="nil"/>
              <w:right w:val="nil"/>
            </w:tcBorders>
            <w:shd w:val="clear" w:color="auto" w:fill="auto"/>
            <w:noWrap/>
            <w:vAlign w:val="center"/>
            <w:hideMark/>
          </w:tcPr>
          <w:p w14:paraId="1B5E22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-0.799</w:t>
            </w:r>
          </w:p>
        </w:tc>
        <w:tc>
          <w:tcPr>
            <w:tcW w:w="960" w:type="dxa"/>
            <w:tcBorders>
              <w:top w:val="nil"/>
              <w:left w:val="nil"/>
              <w:bottom w:val="nil"/>
              <w:right w:val="nil"/>
            </w:tcBorders>
            <w:shd w:val="clear" w:color="auto" w:fill="auto"/>
            <w:noWrap/>
            <w:vAlign w:val="center"/>
            <w:hideMark/>
          </w:tcPr>
          <w:p w14:paraId="05573B3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0.371</w:t>
            </w:r>
          </w:p>
        </w:tc>
        <w:tc>
          <w:tcPr>
            <w:tcW w:w="144" w:type="dxa"/>
            <w:tcBorders>
              <w:top w:val="nil"/>
              <w:left w:val="nil"/>
              <w:bottom w:val="nil"/>
              <w:right w:val="nil"/>
            </w:tcBorders>
            <w:shd w:val="clear" w:color="auto" w:fill="auto"/>
            <w:noWrap/>
            <w:vAlign w:val="bottom"/>
            <w:hideMark/>
          </w:tcPr>
          <w:p w14:paraId="7E888DB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7B2922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1993</w:t>
            </w:r>
          </w:p>
        </w:tc>
        <w:tc>
          <w:tcPr>
            <w:tcW w:w="1380" w:type="dxa"/>
            <w:tcBorders>
              <w:top w:val="nil"/>
              <w:left w:val="single" w:sz="8" w:space="0" w:color="auto"/>
              <w:bottom w:val="nil"/>
              <w:right w:val="nil"/>
            </w:tcBorders>
            <w:shd w:val="clear" w:color="auto" w:fill="auto"/>
            <w:noWrap/>
            <w:vAlign w:val="center"/>
            <w:hideMark/>
          </w:tcPr>
          <w:p w14:paraId="789DE4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c>
          <w:tcPr>
            <w:tcW w:w="960" w:type="dxa"/>
            <w:tcBorders>
              <w:top w:val="nil"/>
              <w:left w:val="nil"/>
              <w:bottom w:val="nil"/>
              <w:right w:val="nil"/>
            </w:tcBorders>
            <w:shd w:val="clear" w:color="auto" w:fill="auto"/>
            <w:noWrap/>
            <w:vAlign w:val="center"/>
            <w:hideMark/>
          </w:tcPr>
          <w:p w14:paraId="5C4725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0.286</w:t>
            </w:r>
          </w:p>
        </w:tc>
      </w:tr>
      <w:tr w:rsidR="00243A50" w:rsidRPr="00243A50" w14:paraId="623A547D" w14:textId="77777777" w:rsidTr="00243A50">
        <w:trPr>
          <w:trHeight w:val="300"/>
        </w:trPr>
        <w:tc>
          <w:tcPr>
            <w:tcW w:w="960" w:type="dxa"/>
            <w:tcBorders>
              <w:top w:val="nil"/>
              <w:left w:val="nil"/>
              <w:bottom w:val="nil"/>
              <w:right w:val="nil"/>
            </w:tcBorders>
            <w:shd w:val="clear" w:color="auto" w:fill="auto"/>
            <w:noWrap/>
            <w:vAlign w:val="center"/>
            <w:hideMark/>
          </w:tcPr>
          <w:p w14:paraId="6197241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1965</w:t>
            </w:r>
          </w:p>
        </w:tc>
        <w:tc>
          <w:tcPr>
            <w:tcW w:w="1420" w:type="dxa"/>
            <w:tcBorders>
              <w:top w:val="nil"/>
              <w:left w:val="single" w:sz="8" w:space="0" w:color="auto"/>
              <w:bottom w:val="nil"/>
              <w:right w:val="nil"/>
            </w:tcBorders>
            <w:shd w:val="clear" w:color="auto" w:fill="auto"/>
            <w:noWrap/>
            <w:vAlign w:val="center"/>
            <w:hideMark/>
          </w:tcPr>
          <w:p w14:paraId="7E4F5BE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-0.848</w:t>
            </w:r>
          </w:p>
        </w:tc>
        <w:tc>
          <w:tcPr>
            <w:tcW w:w="960" w:type="dxa"/>
            <w:tcBorders>
              <w:top w:val="nil"/>
              <w:left w:val="nil"/>
              <w:bottom w:val="nil"/>
              <w:right w:val="nil"/>
            </w:tcBorders>
            <w:shd w:val="clear" w:color="auto" w:fill="auto"/>
            <w:noWrap/>
            <w:vAlign w:val="center"/>
            <w:hideMark/>
          </w:tcPr>
          <w:p w14:paraId="4585311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0.365</w:t>
            </w:r>
          </w:p>
        </w:tc>
        <w:tc>
          <w:tcPr>
            <w:tcW w:w="144" w:type="dxa"/>
            <w:tcBorders>
              <w:top w:val="nil"/>
              <w:left w:val="nil"/>
              <w:bottom w:val="nil"/>
              <w:right w:val="nil"/>
            </w:tcBorders>
            <w:shd w:val="clear" w:color="auto" w:fill="auto"/>
            <w:noWrap/>
            <w:vAlign w:val="bottom"/>
            <w:hideMark/>
          </w:tcPr>
          <w:p w14:paraId="21BA05F8"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83CC2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1994</w:t>
            </w:r>
          </w:p>
        </w:tc>
        <w:tc>
          <w:tcPr>
            <w:tcW w:w="1380" w:type="dxa"/>
            <w:tcBorders>
              <w:top w:val="nil"/>
              <w:left w:val="single" w:sz="8" w:space="0" w:color="auto"/>
              <w:bottom w:val="nil"/>
              <w:right w:val="nil"/>
            </w:tcBorders>
            <w:shd w:val="clear" w:color="auto" w:fill="auto"/>
            <w:noWrap/>
            <w:vAlign w:val="center"/>
            <w:hideMark/>
          </w:tcPr>
          <w:p w14:paraId="733C55A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-0.247</w:t>
            </w:r>
          </w:p>
        </w:tc>
        <w:tc>
          <w:tcPr>
            <w:tcW w:w="960" w:type="dxa"/>
            <w:tcBorders>
              <w:top w:val="nil"/>
              <w:left w:val="nil"/>
              <w:bottom w:val="nil"/>
              <w:right w:val="nil"/>
            </w:tcBorders>
            <w:shd w:val="clear" w:color="auto" w:fill="auto"/>
            <w:noWrap/>
            <w:vAlign w:val="center"/>
            <w:hideMark/>
          </w:tcPr>
          <w:p w14:paraId="6CADC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0.274</w:t>
            </w:r>
          </w:p>
        </w:tc>
      </w:tr>
      <w:tr w:rsidR="00243A50" w:rsidRPr="00243A50" w14:paraId="543A5BF8" w14:textId="77777777" w:rsidTr="00243A50">
        <w:trPr>
          <w:trHeight w:val="300"/>
        </w:trPr>
        <w:tc>
          <w:tcPr>
            <w:tcW w:w="960" w:type="dxa"/>
            <w:tcBorders>
              <w:top w:val="nil"/>
              <w:left w:val="nil"/>
              <w:bottom w:val="nil"/>
              <w:right w:val="nil"/>
            </w:tcBorders>
            <w:shd w:val="clear" w:color="auto" w:fill="auto"/>
            <w:noWrap/>
            <w:vAlign w:val="center"/>
            <w:hideMark/>
          </w:tcPr>
          <w:p w14:paraId="72C82A7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1966</w:t>
            </w:r>
          </w:p>
        </w:tc>
        <w:tc>
          <w:tcPr>
            <w:tcW w:w="1420" w:type="dxa"/>
            <w:tcBorders>
              <w:top w:val="nil"/>
              <w:left w:val="single" w:sz="8" w:space="0" w:color="auto"/>
              <w:bottom w:val="nil"/>
              <w:right w:val="nil"/>
            </w:tcBorders>
            <w:shd w:val="clear" w:color="auto" w:fill="auto"/>
            <w:noWrap/>
            <w:vAlign w:val="center"/>
            <w:hideMark/>
          </w:tcPr>
          <w:p w14:paraId="0412A02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-0.883</w:t>
            </w:r>
          </w:p>
        </w:tc>
        <w:tc>
          <w:tcPr>
            <w:tcW w:w="960" w:type="dxa"/>
            <w:tcBorders>
              <w:top w:val="nil"/>
              <w:left w:val="nil"/>
              <w:bottom w:val="nil"/>
              <w:right w:val="nil"/>
            </w:tcBorders>
            <w:shd w:val="clear" w:color="auto" w:fill="auto"/>
            <w:noWrap/>
            <w:vAlign w:val="center"/>
            <w:hideMark/>
          </w:tcPr>
          <w:p w14:paraId="5997C2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0.361</w:t>
            </w:r>
          </w:p>
        </w:tc>
        <w:tc>
          <w:tcPr>
            <w:tcW w:w="144" w:type="dxa"/>
            <w:tcBorders>
              <w:top w:val="nil"/>
              <w:left w:val="nil"/>
              <w:bottom w:val="nil"/>
              <w:right w:val="nil"/>
            </w:tcBorders>
            <w:shd w:val="clear" w:color="auto" w:fill="auto"/>
            <w:noWrap/>
            <w:vAlign w:val="bottom"/>
            <w:hideMark/>
          </w:tcPr>
          <w:p w14:paraId="2E1FC8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5B2AD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1995</w:t>
            </w:r>
          </w:p>
        </w:tc>
        <w:tc>
          <w:tcPr>
            <w:tcW w:w="1380" w:type="dxa"/>
            <w:tcBorders>
              <w:top w:val="nil"/>
              <w:left w:val="single" w:sz="8" w:space="0" w:color="auto"/>
              <w:bottom w:val="nil"/>
              <w:right w:val="nil"/>
            </w:tcBorders>
            <w:shd w:val="clear" w:color="auto" w:fill="auto"/>
            <w:noWrap/>
            <w:vAlign w:val="center"/>
            <w:hideMark/>
          </w:tcPr>
          <w:p w14:paraId="088671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-0.177</w:t>
            </w:r>
          </w:p>
        </w:tc>
        <w:tc>
          <w:tcPr>
            <w:tcW w:w="960" w:type="dxa"/>
            <w:tcBorders>
              <w:top w:val="nil"/>
              <w:left w:val="nil"/>
              <w:bottom w:val="nil"/>
              <w:right w:val="nil"/>
            </w:tcBorders>
            <w:shd w:val="clear" w:color="auto" w:fill="auto"/>
            <w:noWrap/>
            <w:vAlign w:val="center"/>
            <w:hideMark/>
          </w:tcPr>
          <w:p w14:paraId="28C6230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0.233</w:t>
            </w:r>
          </w:p>
        </w:tc>
      </w:tr>
      <w:tr w:rsidR="00243A50" w:rsidRPr="00243A50" w14:paraId="4A3F3371" w14:textId="77777777" w:rsidTr="00243A50">
        <w:trPr>
          <w:trHeight w:val="300"/>
        </w:trPr>
        <w:tc>
          <w:tcPr>
            <w:tcW w:w="960" w:type="dxa"/>
            <w:tcBorders>
              <w:top w:val="nil"/>
              <w:left w:val="nil"/>
              <w:bottom w:val="nil"/>
              <w:right w:val="nil"/>
            </w:tcBorders>
            <w:shd w:val="clear" w:color="auto" w:fill="auto"/>
            <w:noWrap/>
            <w:vAlign w:val="center"/>
            <w:hideMark/>
          </w:tcPr>
          <w:p w14:paraId="5DE71B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1967</w:t>
            </w:r>
          </w:p>
        </w:tc>
        <w:tc>
          <w:tcPr>
            <w:tcW w:w="1420" w:type="dxa"/>
            <w:tcBorders>
              <w:top w:val="nil"/>
              <w:left w:val="single" w:sz="8" w:space="0" w:color="auto"/>
              <w:bottom w:val="nil"/>
              <w:right w:val="nil"/>
            </w:tcBorders>
            <w:shd w:val="clear" w:color="auto" w:fill="auto"/>
            <w:noWrap/>
            <w:vAlign w:val="center"/>
            <w:hideMark/>
          </w:tcPr>
          <w:p w14:paraId="060A5E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-0.890</w:t>
            </w:r>
          </w:p>
        </w:tc>
        <w:tc>
          <w:tcPr>
            <w:tcW w:w="960" w:type="dxa"/>
            <w:tcBorders>
              <w:top w:val="nil"/>
              <w:left w:val="nil"/>
              <w:bottom w:val="nil"/>
              <w:right w:val="nil"/>
            </w:tcBorders>
            <w:shd w:val="clear" w:color="auto" w:fill="auto"/>
            <w:noWrap/>
            <w:vAlign w:val="center"/>
            <w:hideMark/>
          </w:tcPr>
          <w:p w14:paraId="56CF5D8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0.358</w:t>
            </w:r>
          </w:p>
        </w:tc>
        <w:tc>
          <w:tcPr>
            <w:tcW w:w="144" w:type="dxa"/>
            <w:tcBorders>
              <w:top w:val="nil"/>
              <w:left w:val="nil"/>
              <w:bottom w:val="nil"/>
              <w:right w:val="nil"/>
            </w:tcBorders>
            <w:shd w:val="clear" w:color="auto" w:fill="auto"/>
            <w:noWrap/>
            <w:vAlign w:val="bottom"/>
            <w:hideMark/>
          </w:tcPr>
          <w:p w14:paraId="6C42C8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915776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1996</w:t>
            </w:r>
          </w:p>
        </w:tc>
        <w:tc>
          <w:tcPr>
            <w:tcW w:w="1380" w:type="dxa"/>
            <w:tcBorders>
              <w:top w:val="nil"/>
              <w:left w:val="single" w:sz="8" w:space="0" w:color="auto"/>
              <w:bottom w:val="nil"/>
              <w:right w:val="nil"/>
            </w:tcBorders>
            <w:shd w:val="clear" w:color="auto" w:fill="auto"/>
            <w:noWrap/>
            <w:vAlign w:val="center"/>
            <w:hideMark/>
          </w:tcPr>
          <w:p w14:paraId="2792C0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c>
          <w:tcPr>
            <w:tcW w:w="960" w:type="dxa"/>
            <w:tcBorders>
              <w:top w:val="nil"/>
              <w:left w:val="nil"/>
              <w:bottom w:val="nil"/>
              <w:right w:val="nil"/>
            </w:tcBorders>
            <w:shd w:val="clear" w:color="auto" w:fill="auto"/>
            <w:noWrap/>
            <w:vAlign w:val="center"/>
            <w:hideMark/>
          </w:tcPr>
          <w:p w14:paraId="43DE82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0.185</w:t>
            </w:r>
          </w:p>
        </w:tc>
      </w:tr>
      <w:tr w:rsidR="00243A50" w:rsidRPr="00243A50" w14:paraId="5AF1A574" w14:textId="77777777" w:rsidTr="00243A50">
        <w:trPr>
          <w:trHeight w:val="300"/>
        </w:trPr>
        <w:tc>
          <w:tcPr>
            <w:tcW w:w="960" w:type="dxa"/>
            <w:tcBorders>
              <w:top w:val="nil"/>
              <w:left w:val="nil"/>
              <w:bottom w:val="nil"/>
              <w:right w:val="nil"/>
            </w:tcBorders>
            <w:shd w:val="clear" w:color="auto" w:fill="auto"/>
            <w:noWrap/>
            <w:vAlign w:val="center"/>
            <w:hideMark/>
          </w:tcPr>
          <w:p w14:paraId="75A562B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1968</w:t>
            </w:r>
          </w:p>
        </w:tc>
        <w:tc>
          <w:tcPr>
            <w:tcW w:w="1420" w:type="dxa"/>
            <w:tcBorders>
              <w:top w:val="nil"/>
              <w:left w:val="single" w:sz="8" w:space="0" w:color="auto"/>
              <w:bottom w:val="nil"/>
              <w:right w:val="nil"/>
            </w:tcBorders>
            <w:shd w:val="clear" w:color="auto" w:fill="auto"/>
            <w:noWrap/>
            <w:vAlign w:val="center"/>
            <w:hideMark/>
          </w:tcPr>
          <w:p w14:paraId="64C82F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-0.857</w:t>
            </w:r>
          </w:p>
        </w:tc>
        <w:tc>
          <w:tcPr>
            <w:tcW w:w="960" w:type="dxa"/>
            <w:tcBorders>
              <w:top w:val="nil"/>
              <w:left w:val="nil"/>
              <w:bottom w:val="nil"/>
              <w:right w:val="nil"/>
            </w:tcBorders>
            <w:shd w:val="clear" w:color="auto" w:fill="auto"/>
            <w:noWrap/>
            <w:vAlign w:val="center"/>
            <w:hideMark/>
          </w:tcPr>
          <w:p w14:paraId="6EC16D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0.356</w:t>
            </w:r>
          </w:p>
        </w:tc>
        <w:tc>
          <w:tcPr>
            <w:tcW w:w="144" w:type="dxa"/>
            <w:tcBorders>
              <w:top w:val="nil"/>
              <w:left w:val="nil"/>
              <w:bottom w:val="nil"/>
              <w:right w:val="nil"/>
            </w:tcBorders>
            <w:shd w:val="clear" w:color="auto" w:fill="auto"/>
            <w:noWrap/>
            <w:vAlign w:val="bottom"/>
            <w:hideMark/>
          </w:tcPr>
          <w:p w14:paraId="0D936DD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BE8D75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1997</w:t>
            </w:r>
          </w:p>
        </w:tc>
        <w:tc>
          <w:tcPr>
            <w:tcW w:w="1380" w:type="dxa"/>
            <w:tcBorders>
              <w:top w:val="nil"/>
              <w:left w:val="single" w:sz="8" w:space="0" w:color="auto"/>
              <w:bottom w:val="nil"/>
              <w:right w:val="nil"/>
            </w:tcBorders>
            <w:shd w:val="clear" w:color="auto" w:fill="auto"/>
            <w:noWrap/>
            <w:vAlign w:val="center"/>
            <w:hideMark/>
          </w:tcPr>
          <w:p w14:paraId="5E9A44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5F4E53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0.196</w:t>
            </w:r>
          </w:p>
        </w:tc>
      </w:tr>
      <w:tr w:rsidR="00243A50" w:rsidRPr="00243A50" w14:paraId="7911EF4F" w14:textId="77777777" w:rsidTr="00243A50">
        <w:trPr>
          <w:trHeight w:val="300"/>
        </w:trPr>
        <w:tc>
          <w:tcPr>
            <w:tcW w:w="960" w:type="dxa"/>
            <w:tcBorders>
              <w:top w:val="nil"/>
              <w:left w:val="nil"/>
              <w:bottom w:val="nil"/>
              <w:right w:val="nil"/>
            </w:tcBorders>
            <w:shd w:val="clear" w:color="auto" w:fill="auto"/>
            <w:noWrap/>
            <w:vAlign w:val="center"/>
            <w:hideMark/>
          </w:tcPr>
          <w:p w14:paraId="0365460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lastRenderedPageBreak/>
              <w:t>1969</w:t>
            </w:r>
          </w:p>
        </w:tc>
        <w:tc>
          <w:tcPr>
            <w:tcW w:w="1420" w:type="dxa"/>
            <w:tcBorders>
              <w:top w:val="nil"/>
              <w:left w:val="single" w:sz="8" w:space="0" w:color="auto"/>
              <w:bottom w:val="nil"/>
              <w:right w:val="nil"/>
            </w:tcBorders>
            <w:shd w:val="clear" w:color="auto" w:fill="auto"/>
            <w:noWrap/>
            <w:vAlign w:val="center"/>
            <w:hideMark/>
          </w:tcPr>
          <w:p w14:paraId="5F3B7FA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-0.783</w:t>
            </w:r>
          </w:p>
        </w:tc>
        <w:tc>
          <w:tcPr>
            <w:tcW w:w="960" w:type="dxa"/>
            <w:tcBorders>
              <w:top w:val="nil"/>
              <w:left w:val="nil"/>
              <w:bottom w:val="nil"/>
              <w:right w:val="nil"/>
            </w:tcBorders>
            <w:shd w:val="clear" w:color="auto" w:fill="auto"/>
            <w:noWrap/>
            <w:vAlign w:val="center"/>
            <w:hideMark/>
          </w:tcPr>
          <w:p w14:paraId="089D546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0.354</w:t>
            </w:r>
          </w:p>
        </w:tc>
        <w:tc>
          <w:tcPr>
            <w:tcW w:w="144" w:type="dxa"/>
            <w:tcBorders>
              <w:top w:val="nil"/>
              <w:left w:val="nil"/>
              <w:bottom w:val="nil"/>
              <w:right w:val="nil"/>
            </w:tcBorders>
            <w:shd w:val="clear" w:color="auto" w:fill="auto"/>
            <w:noWrap/>
            <w:vAlign w:val="bottom"/>
            <w:hideMark/>
          </w:tcPr>
          <w:p w14:paraId="16BCD83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65C001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1998</w:t>
            </w:r>
          </w:p>
        </w:tc>
        <w:tc>
          <w:tcPr>
            <w:tcW w:w="1380" w:type="dxa"/>
            <w:tcBorders>
              <w:top w:val="nil"/>
              <w:left w:val="single" w:sz="8" w:space="0" w:color="auto"/>
              <w:bottom w:val="nil"/>
              <w:right w:val="nil"/>
            </w:tcBorders>
            <w:shd w:val="clear" w:color="auto" w:fill="auto"/>
            <w:noWrap/>
            <w:vAlign w:val="center"/>
            <w:hideMark/>
          </w:tcPr>
          <w:p w14:paraId="1214382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0.153</w:t>
            </w:r>
          </w:p>
        </w:tc>
        <w:tc>
          <w:tcPr>
            <w:tcW w:w="960" w:type="dxa"/>
            <w:tcBorders>
              <w:top w:val="nil"/>
              <w:left w:val="nil"/>
              <w:bottom w:val="nil"/>
              <w:right w:val="nil"/>
            </w:tcBorders>
            <w:shd w:val="clear" w:color="auto" w:fill="auto"/>
            <w:noWrap/>
            <w:vAlign w:val="center"/>
            <w:hideMark/>
          </w:tcPr>
          <w:p w14:paraId="2CBA10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0.191</w:t>
            </w:r>
          </w:p>
        </w:tc>
      </w:tr>
      <w:tr w:rsidR="00243A50" w:rsidRPr="00243A50" w14:paraId="373CC7BD" w14:textId="77777777" w:rsidTr="00243A50">
        <w:trPr>
          <w:trHeight w:val="300"/>
        </w:trPr>
        <w:tc>
          <w:tcPr>
            <w:tcW w:w="960" w:type="dxa"/>
            <w:tcBorders>
              <w:top w:val="nil"/>
              <w:left w:val="nil"/>
              <w:bottom w:val="nil"/>
              <w:right w:val="nil"/>
            </w:tcBorders>
            <w:shd w:val="clear" w:color="auto" w:fill="auto"/>
            <w:noWrap/>
            <w:vAlign w:val="center"/>
            <w:hideMark/>
          </w:tcPr>
          <w:p w14:paraId="4016A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1970</w:t>
            </w:r>
          </w:p>
        </w:tc>
        <w:tc>
          <w:tcPr>
            <w:tcW w:w="1420" w:type="dxa"/>
            <w:tcBorders>
              <w:top w:val="nil"/>
              <w:left w:val="single" w:sz="8" w:space="0" w:color="auto"/>
              <w:bottom w:val="nil"/>
              <w:right w:val="nil"/>
            </w:tcBorders>
            <w:shd w:val="clear" w:color="auto" w:fill="auto"/>
            <w:noWrap/>
            <w:vAlign w:val="center"/>
            <w:hideMark/>
          </w:tcPr>
          <w:p w14:paraId="40081A1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-0.715</w:t>
            </w:r>
          </w:p>
        </w:tc>
        <w:tc>
          <w:tcPr>
            <w:tcW w:w="960" w:type="dxa"/>
            <w:tcBorders>
              <w:top w:val="nil"/>
              <w:left w:val="nil"/>
              <w:bottom w:val="nil"/>
              <w:right w:val="nil"/>
            </w:tcBorders>
            <w:shd w:val="clear" w:color="auto" w:fill="auto"/>
            <w:noWrap/>
            <w:vAlign w:val="center"/>
            <w:hideMark/>
          </w:tcPr>
          <w:p w14:paraId="11DDFEB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0.348</w:t>
            </w:r>
          </w:p>
        </w:tc>
        <w:tc>
          <w:tcPr>
            <w:tcW w:w="144" w:type="dxa"/>
            <w:tcBorders>
              <w:top w:val="nil"/>
              <w:left w:val="nil"/>
              <w:bottom w:val="nil"/>
              <w:right w:val="nil"/>
            </w:tcBorders>
            <w:shd w:val="clear" w:color="auto" w:fill="auto"/>
            <w:noWrap/>
            <w:vAlign w:val="bottom"/>
            <w:hideMark/>
          </w:tcPr>
          <w:p w14:paraId="0C81467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679EF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1999</w:t>
            </w:r>
          </w:p>
        </w:tc>
        <w:tc>
          <w:tcPr>
            <w:tcW w:w="1380" w:type="dxa"/>
            <w:tcBorders>
              <w:top w:val="nil"/>
              <w:left w:val="single" w:sz="8" w:space="0" w:color="auto"/>
              <w:bottom w:val="nil"/>
              <w:right w:val="nil"/>
            </w:tcBorders>
            <w:shd w:val="clear" w:color="auto" w:fill="auto"/>
            <w:noWrap/>
            <w:vAlign w:val="center"/>
            <w:hideMark/>
          </w:tcPr>
          <w:p w14:paraId="1EF8C1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-0.106</w:t>
            </w:r>
          </w:p>
        </w:tc>
        <w:tc>
          <w:tcPr>
            <w:tcW w:w="960" w:type="dxa"/>
            <w:tcBorders>
              <w:top w:val="nil"/>
              <w:left w:val="nil"/>
              <w:bottom w:val="nil"/>
              <w:right w:val="nil"/>
            </w:tcBorders>
            <w:shd w:val="clear" w:color="auto" w:fill="auto"/>
            <w:noWrap/>
            <w:vAlign w:val="center"/>
            <w:hideMark/>
          </w:tcPr>
          <w:p w14:paraId="48170C3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0.200</w:t>
            </w:r>
          </w:p>
        </w:tc>
      </w:tr>
      <w:tr w:rsidR="00243A50" w:rsidRPr="00243A50" w14:paraId="7538290F" w14:textId="77777777" w:rsidTr="00243A50">
        <w:trPr>
          <w:trHeight w:val="300"/>
        </w:trPr>
        <w:tc>
          <w:tcPr>
            <w:tcW w:w="960" w:type="dxa"/>
            <w:tcBorders>
              <w:top w:val="nil"/>
              <w:left w:val="nil"/>
              <w:bottom w:val="nil"/>
              <w:right w:val="nil"/>
            </w:tcBorders>
            <w:shd w:val="clear" w:color="auto" w:fill="auto"/>
            <w:noWrap/>
            <w:vAlign w:val="center"/>
            <w:hideMark/>
          </w:tcPr>
          <w:p w14:paraId="31C7801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1971</w:t>
            </w:r>
          </w:p>
        </w:tc>
        <w:tc>
          <w:tcPr>
            <w:tcW w:w="1420" w:type="dxa"/>
            <w:tcBorders>
              <w:top w:val="nil"/>
              <w:left w:val="single" w:sz="8" w:space="0" w:color="auto"/>
              <w:bottom w:val="nil"/>
              <w:right w:val="nil"/>
            </w:tcBorders>
            <w:shd w:val="clear" w:color="auto" w:fill="auto"/>
            <w:noWrap/>
            <w:vAlign w:val="center"/>
            <w:hideMark/>
          </w:tcPr>
          <w:p w14:paraId="4D8ACC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-0.731</w:t>
            </w:r>
          </w:p>
        </w:tc>
        <w:tc>
          <w:tcPr>
            <w:tcW w:w="960" w:type="dxa"/>
            <w:tcBorders>
              <w:top w:val="nil"/>
              <w:left w:val="nil"/>
              <w:bottom w:val="nil"/>
              <w:right w:val="nil"/>
            </w:tcBorders>
            <w:shd w:val="clear" w:color="auto" w:fill="auto"/>
            <w:noWrap/>
            <w:vAlign w:val="center"/>
            <w:hideMark/>
          </w:tcPr>
          <w:p w14:paraId="60CC71C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0.342</w:t>
            </w:r>
          </w:p>
        </w:tc>
        <w:tc>
          <w:tcPr>
            <w:tcW w:w="144" w:type="dxa"/>
            <w:tcBorders>
              <w:top w:val="nil"/>
              <w:left w:val="nil"/>
              <w:bottom w:val="nil"/>
              <w:right w:val="nil"/>
            </w:tcBorders>
            <w:shd w:val="clear" w:color="auto" w:fill="auto"/>
            <w:noWrap/>
            <w:vAlign w:val="bottom"/>
            <w:hideMark/>
          </w:tcPr>
          <w:p w14:paraId="1E36986C"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821D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2000</w:t>
            </w:r>
          </w:p>
        </w:tc>
        <w:tc>
          <w:tcPr>
            <w:tcW w:w="1380" w:type="dxa"/>
            <w:tcBorders>
              <w:top w:val="nil"/>
              <w:left w:val="single" w:sz="8" w:space="0" w:color="auto"/>
              <w:bottom w:val="nil"/>
              <w:right w:val="nil"/>
            </w:tcBorders>
            <w:shd w:val="clear" w:color="auto" w:fill="auto"/>
            <w:noWrap/>
            <w:vAlign w:val="center"/>
            <w:hideMark/>
          </w:tcPr>
          <w:p w14:paraId="2DB7A4B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-0.189</w:t>
            </w:r>
          </w:p>
        </w:tc>
        <w:tc>
          <w:tcPr>
            <w:tcW w:w="960" w:type="dxa"/>
            <w:tcBorders>
              <w:top w:val="nil"/>
              <w:left w:val="nil"/>
              <w:bottom w:val="nil"/>
              <w:right w:val="nil"/>
            </w:tcBorders>
            <w:shd w:val="clear" w:color="auto" w:fill="auto"/>
            <w:noWrap/>
            <w:vAlign w:val="center"/>
            <w:hideMark/>
          </w:tcPr>
          <w:p w14:paraId="7938058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0.211</w:t>
            </w:r>
          </w:p>
        </w:tc>
      </w:tr>
      <w:tr w:rsidR="00243A50" w:rsidRPr="00243A50" w14:paraId="660A621B" w14:textId="77777777" w:rsidTr="00243A50">
        <w:trPr>
          <w:trHeight w:val="300"/>
        </w:trPr>
        <w:tc>
          <w:tcPr>
            <w:tcW w:w="960" w:type="dxa"/>
            <w:tcBorders>
              <w:top w:val="nil"/>
              <w:left w:val="nil"/>
              <w:bottom w:val="nil"/>
              <w:right w:val="nil"/>
            </w:tcBorders>
            <w:shd w:val="clear" w:color="auto" w:fill="auto"/>
            <w:noWrap/>
            <w:vAlign w:val="center"/>
            <w:hideMark/>
          </w:tcPr>
          <w:p w14:paraId="068C26C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1972</w:t>
            </w:r>
          </w:p>
        </w:tc>
        <w:tc>
          <w:tcPr>
            <w:tcW w:w="1420" w:type="dxa"/>
            <w:tcBorders>
              <w:top w:val="nil"/>
              <w:left w:val="single" w:sz="8" w:space="0" w:color="auto"/>
              <w:bottom w:val="nil"/>
              <w:right w:val="nil"/>
            </w:tcBorders>
            <w:shd w:val="clear" w:color="auto" w:fill="auto"/>
            <w:noWrap/>
            <w:vAlign w:val="center"/>
            <w:hideMark/>
          </w:tcPr>
          <w:p w14:paraId="49B768C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-0.780</w:t>
            </w:r>
          </w:p>
        </w:tc>
        <w:tc>
          <w:tcPr>
            <w:tcW w:w="960" w:type="dxa"/>
            <w:tcBorders>
              <w:top w:val="nil"/>
              <w:left w:val="nil"/>
              <w:bottom w:val="nil"/>
              <w:right w:val="nil"/>
            </w:tcBorders>
            <w:shd w:val="clear" w:color="auto" w:fill="auto"/>
            <w:noWrap/>
            <w:vAlign w:val="center"/>
            <w:hideMark/>
          </w:tcPr>
          <w:p w14:paraId="1C3C13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c>
          <w:tcPr>
            <w:tcW w:w="144" w:type="dxa"/>
            <w:tcBorders>
              <w:top w:val="nil"/>
              <w:left w:val="nil"/>
              <w:bottom w:val="nil"/>
              <w:right w:val="nil"/>
            </w:tcBorders>
            <w:shd w:val="clear" w:color="auto" w:fill="auto"/>
            <w:noWrap/>
            <w:vAlign w:val="bottom"/>
            <w:hideMark/>
          </w:tcPr>
          <w:p w14:paraId="47D09A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8C14A9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2001</w:t>
            </w:r>
          </w:p>
        </w:tc>
        <w:tc>
          <w:tcPr>
            <w:tcW w:w="1380" w:type="dxa"/>
            <w:tcBorders>
              <w:top w:val="nil"/>
              <w:left w:val="single" w:sz="8" w:space="0" w:color="auto"/>
              <w:bottom w:val="nil"/>
              <w:right w:val="nil"/>
            </w:tcBorders>
            <w:shd w:val="clear" w:color="auto" w:fill="auto"/>
            <w:noWrap/>
            <w:vAlign w:val="center"/>
            <w:hideMark/>
          </w:tcPr>
          <w:p w14:paraId="1A56B0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0.146</w:t>
            </w:r>
          </w:p>
        </w:tc>
        <w:tc>
          <w:tcPr>
            <w:tcW w:w="960" w:type="dxa"/>
            <w:tcBorders>
              <w:top w:val="nil"/>
              <w:left w:val="nil"/>
              <w:bottom w:val="nil"/>
              <w:right w:val="nil"/>
            </w:tcBorders>
            <w:shd w:val="clear" w:color="auto" w:fill="auto"/>
            <w:noWrap/>
            <w:vAlign w:val="center"/>
            <w:hideMark/>
          </w:tcPr>
          <w:p w14:paraId="0AB893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r>
      <w:tr w:rsidR="00243A50" w:rsidRPr="00243A50" w14:paraId="2DD47B97" w14:textId="77777777" w:rsidTr="00243A50">
        <w:trPr>
          <w:trHeight w:val="300"/>
        </w:trPr>
        <w:tc>
          <w:tcPr>
            <w:tcW w:w="960" w:type="dxa"/>
            <w:tcBorders>
              <w:top w:val="nil"/>
              <w:left w:val="nil"/>
              <w:bottom w:val="nil"/>
              <w:right w:val="nil"/>
            </w:tcBorders>
            <w:shd w:val="clear" w:color="auto" w:fill="auto"/>
            <w:noWrap/>
            <w:vAlign w:val="center"/>
            <w:hideMark/>
          </w:tcPr>
          <w:p w14:paraId="376288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1973</w:t>
            </w:r>
          </w:p>
        </w:tc>
        <w:tc>
          <w:tcPr>
            <w:tcW w:w="1420" w:type="dxa"/>
            <w:tcBorders>
              <w:top w:val="nil"/>
              <w:left w:val="single" w:sz="8" w:space="0" w:color="auto"/>
              <w:bottom w:val="nil"/>
              <w:right w:val="nil"/>
            </w:tcBorders>
            <w:shd w:val="clear" w:color="auto" w:fill="auto"/>
            <w:noWrap/>
            <w:vAlign w:val="center"/>
            <w:hideMark/>
          </w:tcPr>
          <w:p w14:paraId="5A23A55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-0.908</w:t>
            </w:r>
          </w:p>
        </w:tc>
        <w:tc>
          <w:tcPr>
            <w:tcW w:w="960" w:type="dxa"/>
            <w:tcBorders>
              <w:top w:val="nil"/>
              <w:left w:val="nil"/>
              <w:bottom w:val="nil"/>
              <w:right w:val="nil"/>
            </w:tcBorders>
            <w:shd w:val="clear" w:color="auto" w:fill="auto"/>
            <w:noWrap/>
            <w:vAlign w:val="center"/>
            <w:hideMark/>
          </w:tcPr>
          <w:p w14:paraId="248A60F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0.353</w:t>
            </w:r>
          </w:p>
        </w:tc>
        <w:tc>
          <w:tcPr>
            <w:tcW w:w="144" w:type="dxa"/>
            <w:tcBorders>
              <w:top w:val="nil"/>
              <w:left w:val="nil"/>
              <w:bottom w:val="nil"/>
              <w:right w:val="nil"/>
            </w:tcBorders>
            <w:shd w:val="clear" w:color="auto" w:fill="auto"/>
            <w:noWrap/>
            <w:vAlign w:val="bottom"/>
            <w:hideMark/>
          </w:tcPr>
          <w:p w14:paraId="6BB75260"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2E01AD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2002</w:t>
            </w:r>
          </w:p>
        </w:tc>
        <w:tc>
          <w:tcPr>
            <w:tcW w:w="1380" w:type="dxa"/>
            <w:tcBorders>
              <w:top w:val="nil"/>
              <w:left w:val="single" w:sz="8" w:space="0" w:color="auto"/>
              <w:bottom w:val="nil"/>
              <w:right w:val="nil"/>
            </w:tcBorders>
            <w:shd w:val="clear" w:color="auto" w:fill="auto"/>
            <w:noWrap/>
            <w:vAlign w:val="center"/>
            <w:hideMark/>
          </w:tcPr>
          <w:p w14:paraId="1A73A95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623532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0.154</w:t>
            </w:r>
          </w:p>
        </w:tc>
      </w:tr>
      <w:tr w:rsidR="00243A50" w:rsidRPr="00243A50" w14:paraId="07DB6FA0" w14:textId="77777777" w:rsidTr="00243A50">
        <w:trPr>
          <w:trHeight w:val="300"/>
        </w:trPr>
        <w:tc>
          <w:tcPr>
            <w:tcW w:w="960" w:type="dxa"/>
            <w:tcBorders>
              <w:top w:val="nil"/>
              <w:left w:val="nil"/>
              <w:bottom w:val="nil"/>
              <w:right w:val="nil"/>
            </w:tcBorders>
            <w:shd w:val="clear" w:color="auto" w:fill="auto"/>
            <w:noWrap/>
            <w:vAlign w:val="center"/>
            <w:hideMark/>
          </w:tcPr>
          <w:p w14:paraId="4B96234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1974</w:t>
            </w:r>
          </w:p>
        </w:tc>
        <w:tc>
          <w:tcPr>
            <w:tcW w:w="1420" w:type="dxa"/>
            <w:tcBorders>
              <w:top w:val="nil"/>
              <w:left w:val="single" w:sz="8" w:space="0" w:color="auto"/>
              <w:bottom w:val="nil"/>
              <w:right w:val="nil"/>
            </w:tcBorders>
            <w:shd w:val="clear" w:color="auto" w:fill="auto"/>
            <w:noWrap/>
            <w:vAlign w:val="center"/>
            <w:hideMark/>
          </w:tcPr>
          <w:p w14:paraId="59D32E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-0.669</w:t>
            </w:r>
          </w:p>
        </w:tc>
        <w:tc>
          <w:tcPr>
            <w:tcW w:w="960" w:type="dxa"/>
            <w:tcBorders>
              <w:top w:val="nil"/>
              <w:left w:val="nil"/>
              <w:bottom w:val="nil"/>
              <w:right w:val="nil"/>
            </w:tcBorders>
            <w:shd w:val="clear" w:color="auto" w:fill="auto"/>
            <w:noWrap/>
            <w:vAlign w:val="center"/>
            <w:hideMark/>
          </w:tcPr>
          <w:p w14:paraId="15AA210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0.350</w:t>
            </w:r>
          </w:p>
        </w:tc>
        <w:tc>
          <w:tcPr>
            <w:tcW w:w="144" w:type="dxa"/>
            <w:tcBorders>
              <w:top w:val="nil"/>
              <w:left w:val="nil"/>
              <w:bottom w:val="nil"/>
              <w:right w:val="nil"/>
            </w:tcBorders>
            <w:shd w:val="clear" w:color="auto" w:fill="auto"/>
            <w:noWrap/>
            <w:vAlign w:val="bottom"/>
            <w:hideMark/>
          </w:tcPr>
          <w:p w14:paraId="3AC22AA4"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EA9D4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2003</w:t>
            </w:r>
          </w:p>
        </w:tc>
        <w:tc>
          <w:tcPr>
            <w:tcW w:w="1380" w:type="dxa"/>
            <w:tcBorders>
              <w:top w:val="nil"/>
              <w:left w:val="single" w:sz="8" w:space="0" w:color="auto"/>
              <w:bottom w:val="nil"/>
              <w:right w:val="nil"/>
            </w:tcBorders>
            <w:shd w:val="clear" w:color="auto" w:fill="auto"/>
            <w:noWrap/>
            <w:vAlign w:val="center"/>
            <w:hideMark/>
          </w:tcPr>
          <w:p w14:paraId="54A0CC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0.603</w:t>
            </w:r>
          </w:p>
        </w:tc>
        <w:tc>
          <w:tcPr>
            <w:tcW w:w="960" w:type="dxa"/>
            <w:tcBorders>
              <w:top w:val="nil"/>
              <w:left w:val="nil"/>
              <w:bottom w:val="nil"/>
              <w:right w:val="nil"/>
            </w:tcBorders>
            <w:shd w:val="clear" w:color="auto" w:fill="auto"/>
            <w:noWrap/>
            <w:vAlign w:val="center"/>
            <w:hideMark/>
          </w:tcPr>
          <w:p w14:paraId="37DF2D5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0.117</w:t>
            </w:r>
          </w:p>
        </w:tc>
      </w:tr>
      <w:tr w:rsidR="00243A50" w:rsidRPr="00243A50" w14:paraId="2B67100A" w14:textId="77777777" w:rsidTr="00243A50">
        <w:trPr>
          <w:trHeight w:val="300"/>
        </w:trPr>
        <w:tc>
          <w:tcPr>
            <w:tcW w:w="960" w:type="dxa"/>
            <w:tcBorders>
              <w:top w:val="nil"/>
              <w:left w:val="nil"/>
              <w:bottom w:val="nil"/>
              <w:right w:val="nil"/>
            </w:tcBorders>
            <w:shd w:val="clear" w:color="auto" w:fill="auto"/>
            <w:noWrap/>
            <w:vAlign w:val="center"/>
            <w:hideMark/>
          </w:tcPr>
          <w:p w14:paraId="0855FAC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1975</w:t>
            </w:r>
          </w:p>
        </w:tc>
        <w:tc>
          <w:tcPr>
            <w:tcW w:w="1420" w:type="dxa"/>
            <w:tcBorders>
              <w:top w:val="nil"/>
              <w:left w:val="single" w:sz="8" w:space="0" w:color="auto"/>
              <w:bottom w:val="nil"/>
              <w:right w:val="nil"/>
            </w:tcBorders>
            <w:shd w:val="clear" w:color="auto" w:fill="auto"/>
            <w:noWrap/>
            <w:vAlign w:val="center"/>
            <w:hideMark/>
          </w:tcPr>
          <w:p w14:paraId="6581AF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-0.429</w:t>
            </w:r>
          </w:p>
        </w:tc>
        <w:tc>
          <w:tcPr>
            <w:tcW w:w="960" w:type="dxa"/>
            <w:tcBorders>
              <w:top w:val="nil"/>
              <w:left w:val="nil"/>
              <w:bottom w:val="nil"/>
              <w:right w:val="nil"/>
            </w:tcBorders>
            <w:shd w:val="clear" w:color="auto" w:fill="auto"/>
            <w:noWrap/>
            <w:vAlign w:val="center"/>
            <w:hideMark/>
          </w:tcPr>
          <w:p w14:paraId="3B3E74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0.338</w:t>
            </w:r>
          </w:p>
        </w:tc>
        <w:tc>
          <w:tcPr>
            <w:tcW w:w="144" w:type="dxa"/>
            <w:tcBorders>
              <w:top w:val="nil"/>
              <w:left w:val="nil"/>
              <w:bottom w:val="nil"/>
              <w:right w:val="nil"/>
            </w:tcBorders>
            <w:shd w:val="clear" w:color="auto" w:fill="auto"/>
            <w:noWrap/>
            <w:vAlign w:val="bottom"/>
            <w:hideMark/>
          </w:tcPr>
          <w:p w14:paraId="66011ECA"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540723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2004</w:t>
            </w:r>
          </w:p>
        </w:tc>
        <w:tc>
          <w:tcPr>
            <w:tcW w:w="1380" w:type="dxa"/>
            <w:tcBorders>
              <w:top w:val="nil"/>
              <w:left w:val="single" w:sz="8" w:space="0" w:color="auto"/>
              <w:bottom w:val="nil"/>
              <w:right w:val="nil"/>
            </w:tcBorders>
            <w:shd w:val="clear" w:color="auto" w:fill="auto"/>
            <w:noWrap/>
            <w:vAlign w:val="center"/>
            <w:hideMark/>
          </w:tcPr>
          <w:p w14:paraId="30EF38E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-0.940</w:t>
            </w:r>
          </w:p>
        </w:tc>
        <w:tc>
          <w:tcPr>
            <w:tcW w:w="960" w:type="dxa"/>
            <w:tcBorders>
              <w:top w:val="nil"/>
              <w:left w:val="nil"/>
              <w:bottom w:val="nil"/>
              <w:right w:val="nil"/>
            </w:tcBorders>
            <w:shd w:val="clear" w:color="auto" w:fill="auto"/>
            <w:noWrap/>
            <w:vAlign w:val="center"/>
            <w:hideMark/>
          </w:tcPr>
          <w:p w14:paraId="6465AB3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0.287</w:t>
            </w:r>
          </w:p>
        </w:tc>
      </w:tr>
      <w:tr w:rsidR="00243A50" w:rsidRPr="00243A50" w14:paraId="5894B666" w14:textId="77777777" w:rsidTr="00243A50">
        <w:trPr>
          <w:trHeight w:val="300"/>
        </w:trPr>
        <w:tc>
          <w:tcPr>
            <w:tcW w:w="960" w:type="dxa"/>
            <w:tcBorders>
              <w:top w:val="nil"/>
              <w:left w:val="nil"/>
              <w:bottom w:val="nil"/>
              <w:right w:val="nil"/>
            </w:tcBorders>
            <w:shd w:val="clear" w:color="auto" w:fill="auto"/>
            <w:noWrap/>
            <w:vAlign w:val="center"/>
            <w:hideMark/>
          </w:tcPr>
          <w:p w14:paraId="2BDF110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1976</w:t>
            </w:r>
          </w:p>
        </w:tc>
        <w:tc>
          <w:tcPr>
            <w:tcW w:w="1420" w:type="dxa"/>
            <w:tcBorders>
              <w:top w:val="nil"/>
              <w:left w:val="single" w:sz="8" w:space="0" w:color="auto"/>
              <w:bottom w:val="nil"/>
              <w:right w:val="nil"/>
            </w:tcBorders>
            <w:shd w:val="clear" w:color="auto" w:fill="auto"/>
            <w:noWrap/>
            <w:vAlign w:val="center"/>
            <w:hideMark/>
          </w:tcPr>
          <w:p w14:paraId="279DC2C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-0.395</w:t>
            </w:r>
          </w:p>
        </w:tc>
        <w:tc>
          <w:tcPr>
            <w:tcW w:w="960" w:type="dxa"/>
            <w:tcBorders>
              <w:top w:val="nil"/>
              <w:left w:val="nil"/>
              <w:bottom w:val="nil"/>
              <w:right w:val="nil"/>
            </w:tcBorders>
            <w:shd w:val="clear" w:color="auto" w:fill="auto"/>
            <w:noWrap/>
            <w:vAlign w:val="center"/>
            <w:hideMark/>
          </w:tcPr>
          <w:p w14:paraId="6A46998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0.332</w:t>
            </w:r>
          </w:p>
        </w:tc>
        <w:tc>
          <w:tcPr>
            <w:tcW w:w="144" w:type="dxa"/>
            <w:tcBorders>
              <w:top w:val="nil"/>
              <w:left w:val="nil"/>
              <w:bottom w:val="nil"/>
              <w:right w:val="nil"/>
            </w:tcBorders>
            <w:shd w:val="clear" w:color="auto" w:fill="auto"/>
            <w:noWrap/>
            <w:vAlign w:val="bottom"/>
            <w:hideMark/>
          </w:tcPr>
          <w:p w14:paraId="317C70DD"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E02973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2005</w:t>
            </w:r>
          </w:p>
        </w:tc>
        <w:tc>
          <w:tcPr>
            <w:tcW w:w="1380" w:type="dxa"/>
            <w:tcBorders>
              <w:top w:val="nil"/>
              <w:left w:val="single" w:sz="8" w:space="0" w:color="auto"/>
              <w:bottom w:val="nil"/>
              <w:right w:val="nil"/>
            </w:tcBorders>
            <w:shd w:val="clear" w:color="auto" w:fill="auto"/>
            <w:noWrap/>
            <w:vAlign w:val="center"/>
            <w:hideMark/>
          </w:tcPr>
          <w:p w14:paraId="146F02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0.033</w:t>
            </w:r>
          </w:p>
        </w:tc>
        <w:tc>
          <w:tcPr>
            <w:tcW w:w="960" w:type="dxa"/>
            <w:tcBorders>
              <w:top w:val="nil"/>
              <w:left w:val="nil"/>
              <w:bottom w:val="nil"/>
              <w:right w:val="nil"/>
            </w:tcBorders>
            <w:shd w:val="clear" w:color="auto" w:fill="auto"/>
            <w:noWrap/>
            <w:vAlign w:val="center"/>
            <w:hideMark/>
          </w:tcPr>
          <w:p w14:paraId="01C0B2B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0.151</w:t>
            </w:r>
          </w:p>
        </w:tc>
      </w:tr>
      <w:tr w:rsidR="00243A50" w:rsidRPr="00243A50" w14:paraId="525DA5B1" w14:textId="77777777" w:rsidTr="00243A50">
        <w:trPr>
          <w:trHeight w:val="300"/>
        </w:trPr>
        <w:tc>
          <w:tcPr>
            <w:tcW w:w="960" w:type="dxa"/>
            <w:tcBorders>
              <w:top w:val="nil"/>
              <w:left w:val="nil"/>
              <w:bottom w:val="nil"/>
              <w:right w:val="nil"/>
            </w:tcBorders>
            <w:shd w:val="clear" w:color="auto" w:fill="auto"/>
            <w:noWrap/>
            <w:vAlign w:val="center"/>
            <w:hideMark/>
          </w:tcPr>
          <w:p w14:paraId="5C264F6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1977</w:t>
            </w:r>
          </w:p>
        </w:tc>
        <w:tc>
          <w:tcPr>
            <w:tcW w:w="1420" w:type="dxa"/>
            <w:tcBorders>
              <w:top w:val="nil"/>
              <w:left w:val="single" w:sz="8" w:space="0" w:color="auto"/>
              <w:bottom w:val="nil"/>
              <w:right w:val="nil"/>
            </w:tcBorders>
            <w:shd w:val="clear" w:color="auto" w:fill="auto"/>
            <w:noWrap/>
            <w:vAlign w:val="center"/>
            <w:hideMark/>
          </w:tcPr>
          <w:p w14:paraId="44C220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-0.463</w:t>
            </w:r>
          </w:p>
        </w:tc>
        <w:tc>
          <w:tcPr>
            <w:tcW w:w="960" w:type="dxa"/>
            <w:tcBorders>
              <w:top w:val="nil"/>
              <w:left w:val="nil"/>
              <w:bottom w:val="nil"/>
              <w:right w:val="nil"/>
            </w:tcBorders>
            <w:shd w:val="clear" w:color="auto" w:fill="auto"/>
            <w:noWrap/>
            <w:vAlign w:val="center"/>
            <w:hideMark/>
          </w:tcPr>
          <w:p w14:paraId="667048C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0.331</w:t>
            </w:r>
          </w:p>
        </w:tc>
        <w:tc>
          <w:tcPr>
            <w:tcW w:w="144" w:type="dxa"/>
            <w:tcBorders>
              <w:top w:val="nil"/>
              <w:left w:val="nil"/>
              <w:bottom w:val="nil"/>
              <w:right w:val="nil"/>
            </w:tcBorders>
            <w:shd w:val="clear" w:color="auto" w:fill="auto"/>
            <w:noWrap/>
            <w:vAlign w:val="bottom"/>
            <w:hideMark/>
          </w:tcPr>
          <w:p w14:paraId="7CA42BD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132D07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2006</w:t>
            </w:r>
          </w:p>
        </w:tc>
        <w:tc>
          <w:tcPr>
            <w:tcW w:w="1380" w:type="dxa"/>
            <w:tcBorders>
              <w:top w:val="nil"/>
              <w:left w:val="single" w:sz="8" w:space="0" w:color="auto"/>
              <w:bottom w:val="nil"/>
              <w:right w:val="nil"/>
            </w:tcBorders>
            <w:shd w:val="clear" w:color="auto" w:fill="auto"/>
            <w:noWrap/>
            <w:vAlign w:val="center"/>
            <w:hideMark/>
          </w:tcPr>
          <w:p w14:paraId="55752F2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-0.174</w:t>
            </w:r>
          </w:p>
        </w:tc>
        <w:tc>
          <w:tcPr>
            <w:tcW w:w="960" w:type="dxa"/>
            <w:tcBorders>
              <w:top w:val="nil"/>
              <w:left w:val="nil"/>
              <w:bottom w:val="nil"/>
              <w:right w:val="nil"/>
            </w:tcBorders>
            <w:shd w:val="clear" w:color="auto" w:fill="auto"/>
            <w:noWrap/>
            <w:vAlign w:val="center"/>
            <w:hideMark/>
          </w:tcPr>
          <w:p w14:paraId="0B9E48D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0.169</w:t>
            </w:r>
          </w:p>
        </w:tc>
      </w:tr>
      <w:tr w:rsidR="00243A50" w:rsidRPr="00243A50" w14:paraId="78EB79CD" w14:textId="77777777" w:rsidTr="00243A50">
        <w:trPr>
          <w:trHeight w:val="300"/>
        </w:trPr>
        <w:tc>
          <w:tcPr>
            <w:tcW w:w="960" w:type="dxa"/>
            <w:tcBorders>
              <w:top w:val="nil"/>
              <w:left w:val="nil"/>
              <w:bottom w:val="nil"/>
              <w:right w:val="nil"/>
            </w:tcBorders>
            <w:shd w:val="clear" w:color="auto" w:fill="auto"/>
            <w:noWrap/>
            <w:vAlign w:val="center"/>
            <w:hideMark/>
          </w:tcPr>
          <w:p w14:paraId="6DAA509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1978</w:t>
            </w:r>
          </w:p>
        </w:tc>
        <w:tc>
          <w:tcPr>
            <w:tcW w:w="1420" w:type="dxa"/>
            <w:tcBorders>
              <w:top w:val="nil"/>
              <w:left w:val="single" w:sz="8" w:space="0" w:color="auto"/>
              <w:bottom w:val="nil"/>
              <w:right w:val="nil"/>
            </w:tcBorders>
            <w:shd w:val="clear" w:color="auto" w:fill="auto"/>
            <w:noWrap/>
            <w:vAlign w:val="center"/>
            <w:hideMark/>
          </w:tcPr>
          <w:p w14:paraId="39E384A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-0.093</w:t>
            </w:r>
          </w:p>
        </w:tc>
        <w:tc>
          <w:tcPr>
            <w:tcW w:w="960" w:type="dxa"/>
            <w:tcBorders>
              <w:top w:val="nil"/>
              <w:left w:val="nil"/>
              <w:bottom w:val="nil"/>
              <w:right w:val="nil"/>
            </w:tcBorders>
            <w:shd w:val="clear" w:color="auto" w:fill="auto"/>
            <w:noWrap/>
            <w:vAlign w:val="center"/>
            <w:hideMark/>
          </w:tcPr>
          <w:p w14:paraId="6864F0F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0.249</w:t>
            </w:r>
          </w:p>
        </w:tc>
        <w:tc>
          <w:tcPr>
            <w:tcW w:w="144" w:type="dxa"/>
            <w:tcBorders>
              <w:top w:val="nil"/>
              <w:left w:val="nil"/>
              <w:bottom w:val="nil"/>
              <w:right w:val="nil"/>
            </w:tcBorders>
            <w:shd w:val="clear" w:color="auto" w:fill="auto"/>
            <w:noWrap/>
            <w:vAlign w:val="bottom"/>
            <w:hideMark/>
          </w:tcPr>
          <w:p w14:paraId="037D9FC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5668F6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2007</w:t>
            </w:r>
          </w:p>
        </w:tc>
        <w:tc>
          <w:tcPr>
            <w:tcW w:w="1380" w:type="dxa"/>
            <w:tcBorders>
              <w:top w:val="nil"/>
              <w:left w:val="single" w:sz="8" w:space="0" w:color="auto"/>
              <w:bottom w:val="nil"/>
              <w:right w:val="nil"/>
            </w:tcBorders>
            <w:shd w:val="clear" w:color="auto" w:fill="auto"/>
            <w:noWrap/>
            <w:vAlign w:val="center"/>
            <w:hideMark/>
          </w:tcPr>
          <w:p w14:paraId="4A97FF3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-0.537</w:t>
            </w:r>
          </w:p>
        </w:tc>
        <w:tc>
          <w:tcPr>
            <w:tcW w:w="960" w:type="dxa"/>
            <w:tcBorders>
              <w:top w:val="nil"/>
              <w:left w:val="nil"/>
              <w:bottom w:val="nil"/>
              <w:right w:val="nil"/>
            </w:tcBorders>
            <w:shd w:val="clear" w:color="auto" w:fill="auto"/>
            <w:noWrap/>
            <w:vAlign w:val="center"/>
            <w:hideMark/>
          </w:tcPr>
          <w:p w14:paraId="4425CB0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0.193</w:t>
            </w:r>
          </w:p>
        </w:tc>
      </w:tr>
      <w:tr w:rsidR="00243A50" w:rsidRPr="00243A50" w14:paraId="62794EF6" w14:textId="77777777" w:rsidTr="00243A50">
        <w:trPr>
          <w:trHeight w:val="300"/>
        </w:trPr>
        <w:tc>
          <w:tcPr>
            <w:tcW w:w="960" w:type="dxa"/>
            <w:tcBorders>
              <w:top w:val="nil"/>
              <w:left w:val="nil"/>
              <w:bottom w:val="nil"/>
              <w:right w:val="nil"/>
            </w:tcBorders>
            <w:shd w:val="clear" w:color="auto" w:fill="auto"/>
            <w:noWrap/>
            <w:vAlign w:val="center"/>
            <w:hideMark/>
          </w:tcPr>
          <w:p w14:paraId="7CACA3A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1979</w:t>
            </w:r>
          </w:p>
        </w:tc>
        <w:tc>
          <w:tcPr>
            <w:tcW w:w="1420" w:type="dxa"/>
            <w:tcBorders>
              <w:top w:val="nil"/>
              <w:left w:val="single" w:sz="8" w:space="0" w:color="auto"/>
              <w:bottom w:val="nil"/>
              <w:right w:val="nil"/>
            </w:tcBorders>
            <w:shd w:val="clear" w:color="auto" w:fill="auto"/>
            <w:noWrap/>
            <w:vAlign w:val="center"/>
            <w:hideMark/>
          </w:tcPr>
          <w:p w14:paraId="060E68E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0.044</w:t>
            </w:r>
          </w:p>
        </w:tc>
        <w:tc>
          <w:tcPr>
            <w:tcW w:w="960" w:type="dxa"/>
            <w:tcBorders>
              <w:top w:val="nil"/>
              <w:left w:val="nil"/>
              <w:bottom w:val="nil"/>
              <w:right w:val="nil"/>
            </w:tcBorders>
            <w:shd w:val="clear" w:color="auto" w:fill="auto"/>
            <w:noWrap/>
            <w:vAlign w:val="center"/>
            <w:hideMark/>
          </w:tcPr>
          <w:p w14:paraId="71DC154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0.224</w:t>
            </w:r>
          </w:p>
        </w:tc>
        <w:tc>
          <w:tcPr>
            <w:tcW w:w="144" w:type="dxa"/>
            <w:tcBorders>
              <w:top w:val="nil"/>
              <w:left w:val="nil"/>
              <w:bottom w:val="nil"/>
              <w:right w:val="nil"/>
            </w:tcBorders>
            <w:shd w:val="clear" w:color="auto" w:fill="auto"/>
            <w:noWrap/>
            <w:vAlign w:val="bottom"/>
            <w:hideMark/>
          </w:tcPr>
          <w:p w14:paraId="232A169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0B0B2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2008</w:t>
            </w:r>
          </w:p>
        </w:tc>
        <w:tc>
          <w:tcPr>
            <w:tcW w:w="1380" w:type="dxa"/>
            <w:tcBorders>
              <w:top w:val="nil"/>
              <w:left w:val="single" w:sz="8" w:space="0" w:color="auto"/>
              <w:bottom w:val="nil"/>
              <w:right w:val="nil"/>
            </w:tcBorders>
            <w:shd w:val="clear" w:color="auto" w:fill="auto"/>
            <w:noWrap/>
            <w:vAlign w:val="center"/>
            <w:hideMark/>
          </w:tcPr>
          <w:p w14:paraId="35BFEC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1ED813B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0.168</w:t>
            </w:r>
          </w:p>
        </w:tc>
      </w:tr>
      <w:tr w:rsidR="00243A50" w:rsidRPr="00243A50" w14:paraId="0B8F57BE" w14:textId="77777777" w:rsidTr="00243A50">
        <w:trPr>
          <w:trHeight w:val="300"/>
        </w:trPr>
        <w:tc>
          <w:tcPr>
            <w:tcW w:w="960" w:type="dxa"/>
            <w:tcBorders>
              <w:top w:val="nil"/>
              <w:left w:val="nil"/>
              <w:bottom w:val="nil"/>
              <w:right w:val="nil"/>
            </w:tcBorders>
            <w:shd w:val="clear" w:color="auto" w:fill="auto"/>
            <w:noWrap/>
            <w:vAlign w:val="center"/>
            <w:hideMark/>
          </w:tcPr>
          <w:p w14:paraId="62D71A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1980</w:t>
            </w:r>
          </w:p>
        </w:tc>
        <w:tc>
          <w:tcPr>
            <w:tcW w:w="1420" w:type="dxa"/>
            <w:tcBorders>
              <w:top w:val="nil"/>
              <w:left w:val="single" w:sz="8" w:space="0" w:color="auto"/>
              <w:bottom w:val="nil"/>
              <w:right w:val="nil"/>
            </w:tcBorders>
            <w:shd w:val="clear" w:color="auto" w:fill="auto"/>
            <w:noWrap/>
            <w:vAlign w:val="center"/>
            <w:hideMark/>
          </w:tcPr>
          <w:p w14:paraId="711C65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0.158</w:t>
            </w:r>
          </w:p>
        </w:tc>
        <w:tc>
          <w:tcPr>
            <w:tcW w:w="960" w:type="dxa"/>
            <w:tcBorders>
              <w:top w:val="nil"/>
              <w:left w:val="nil"/>
              <w:bottom w:val="nil"/>
              <w:right w:val="nil"/>
            </w:tcBorders>
            <w:shd w:val="clear" w:color="auto" w:fill="auto"/>
            <w:noWrap/>
            <w:vAlign w:val="center"/>
            <w:hideMark/>
          </w:tcPr>
          <w:p w14:paraId="6961D93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0.239</w:t>
            </w:r>
          </w:p>
        </w:tc>
        <w:tc>
          <w:tcPr>
            <w:tcW w:w="144" w:type="dxa"/>
            <w:tcBorders>
              <w:top w:val="nil"/>
              <w:left w:val="nil"/>
              <w:bottom w:val="nil"/>
              <w:right w:val="nil"/>
            </w:tcBorders>
            <w:shd w:val="clear" w:color="auto" w:fill="auto"/>
            <w:noWrap/>
            <w:vAlign w:val="bottom"/>
            <w:hideMark/>
          </w:tcPr>
          <w:p w14:paraId="69D8096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FED5AC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2009</w:t>
            </w:r>
          </w:p>
        </w:tc>
        <w:tc>
          <w:tcPr>
            <w:tcW w:w="1380" w:type="dxa"/>
            <w:tcBorders>
              <w:top w:val="nil"/>
              <w:left w:val="single" w:sz="8" w:space="0" w:color="auto"/>
              <w:bottom w:val="nil"/>
              <w:right w:val="nil"/>
            </w:tcBorders>
            <w:shd w:val="clear" w:color="auto" w:fill="auto"/>
            <w:noWrap/>
            <w:vAlign w:val="center"/>
            <w:hideMark/>
          </w:tcPr>
          <w:p w14:paraId="6FC0847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-0.297</w:t>
            </w:r>
          </w:p>
        </w:tc>
        <w:tc>
          <w:tcPr>
            <w:tcW w:w="960" w:type="dxa"/>
            <w:tcBorders>
              <w:top w:val="nil"/>
              <w:left w:val="nil"/>
              <w:bottom w:val="nil"/>
              <w:right w:val="nil"/>
            </w:tcBorders>
            <w:shd w:val="clear" w:color="auto" w:fill="auto"/>
            <w:noWrap/>
            <w:vAlign w:val="center"/>
            <w:hideMark/>
          </w:tcPr>
          <w:p w14:paraId="47A7CDC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0.162</w:t>
            </w:r>
          </w:p>
        </w:tc>
      </w:tr>
      <w:tr w:rsidR="00243A50" w:rsidRPr="00243A50" w14:paraId="157FFB86" w14:textId="77777777" w:rsidTr="00243A50">
        <w:trPr>
          <w:trHeight w:val="300"/>
        </w:trPr>
        <w:tc>
          <w:tcPr>
            <w:tcW w:w="960" w:type="dxa"/>
            <w:tcBorders>
              <w:top w:val="nil"/>
              <w:left w:val="nil"/>
              <w:bottom w:val="nil"/>
              <w:right w:val="nil"/>
            </w:tcBorders>
            <w:shd w:val="clear" w:color="auto" w:fill="auto"/>
            <w:noWrap/>
            <w:vAlign w:val="center"/>
            <w:hideMark/>
          </w:tcPr>
          <w:p w14:paraId="1525C9D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1981</w:t>
            </w:r>
          </w:p>
        </w:tc>
        <w:tc>
          <w:tcPr>
            <w:tcW w:w="1420" w:type="dxa"/>
            <w:tcBorders>
              <w:top w:val="nil"/>
              <w:left w:val="single" w:sz="8" w:space="0" w:color="auto"/>
              <w:bottom w:val="nil"/>
              <w:right w:val="nil"/>
            </w:tcBorders>
            <w:shd w:val="clear" w:color="auto" w:fill="auto"/>
            <w:noWrap/>
            <w:vAlign w:val="center"/>
            <w:hideMark/>
          </w:tcPr>
          <w:p w14:paraId="65BC672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0.944</w:t>
            </w:r>
          </w:p>
        </w:tc>
        <w:tc>
          <w:tcPr>
            <w:tcW w:w="960" w:type="dxa"/>
            <w:tcBorders>
              <w:top w:val="nil"/>
              <w:left w:val="nil"/>
              <w:bottom w:val="nil"/>
              <w:right w:val="nil"/>
            </w:tcBorders>
            <w:shd w:val="clear" w:color="auto" w:fill="auto"/>
            <w:noWrap/>
            <w:vAlign w:val="center"/>
            <w:hideMark/>
          </w:tcPr>
          <w:p w14:paraId="07CE82F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0.152</w:t>
            </w:r>
          </w:p>
        </w:tc>
        <w:tc>
          <w:tcPr>
            <w:tcW w:w="144" w:type="dxa"/>
            <w:tcBorders>
              <w:top w:val="nil"/>
              <w:left w:val="nil"/>
              <w:bottom w:val="nil"/>
              <w:right w:val="nil"/>
            </w:tcBorders>
            <w:shd w:val="clear" w:color="auto" w:fill="auto"/>
            <w:noWrap/>
            <w:vAlign w:val="bottom"/>
            <w:hideMark/>
          </w:tcPr>
          <w:p w14:paraId="1883D76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4EAC2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2010</w:t>
            </w:r>
          </w:p>
        </w:tc>
        <w:tc>
          <w:tcPr>
            <w:tcW w:w="1380" w:type="dxa"/>
            <w:tcBorders>
              <w:top w:val="nil"/>
              <w:left w:val="single" w:sz="8" w:space="0" w:color="auto"/>
              <w:bottom w:val="nil"/>
              <w:right w:val="nil"/>
            </w:tcBorders>
            <w:shd w:val="clear" w:color="auto" w:fill="auto"/>
            <w:noWrap/>
            <w:vAlign w:val="center"/>
            <w:hideMark/>
          </w:tcPr>
          <w:p w14:paraId="0D39C09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-0.673</w:t>
            </w:r>
          </w:p>
        </w:tc>
        <w:tc>
          <w:tcPr>
            <w:tcW w:w="960" w:type="dxa"/>
            <w:tcBorders>
              <w:top w:val="nil"/>
              <w:left w:val="nil"/>
              <w:bottom w:val="nil"/>
              <w:right w:val="nil"/>
            </w:tcBorders>
            <w:shd w:val="clear" w:color="auto" w:fill="auto"/>
            <w:noWrap/>
            <w:vAlign w:val="center"/>
            <w:hideMark/>
          </w:tcPr>
          <w:p w14:paraId="7B9EC8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0.213</w:t>
            </w:r>
          </w:p>
        </w:tc>
      </w:tr>
      <w:tr w:rsidR="00243A50" w:rsidRPr="00243A50" w14:paraId="246031FC" w14:textId="77777777" w:rsidTr="00243A50">
        <w:trPr>
          <w:trHeight w:val="300"/>
        </w:trPr>
        <w:tc>
          <w:tcPr>
            <w:tcW w:w="960" w:type="dxa"/>
            <w:tcBorders>
              <w:top w:val="nil"/>
              <w:left w:val="nil"/>
              <w:bottom w:val="nil"/>
              <w:right w:val="nil"/>
            </w:tcBorders>
            <w:shd w:val="clear" w:color="auto" w:fill="auto"/>
            <w:noWrap/>
            <w:vAlign w:val="center"/>
            <w:hideMark/>
          </w:tcPr>
          <w:p w14:paraId="69E10FB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1982</w:t>
            </w:r>
          </w:p>
        </w:tc>
        <w:tc>
          <w:tcPr>
            <w:tcW w:w="1420" w:type="dxa"/>
            <w:tcBorders>
              <w:top w:val="nil"/>
              <w:left w:val="single" w:sz="8" w:space="0" w:color="auto"/>
              <w:bottom w:val="nil"/>
              <w:right w:val="nil"/>
            </w:tcBorders>
            <w:shd w:val="clear" w:color="auto" w:fill="auto"/>
            <w:noWrap/>
            <w:vAlign w:val="center"/>
            <w:hideMark/>
          </w:tcPr>
          <w:p w14:paraId="7A2560C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0.090</w:t>
            </w:r>
          </w:p>
        </w:tc>
        <w:tc>
          <w:tcPr>
            <w:tcW w:w="960" w:type="dxa"/>
            <w:tcBorders>
              <w:top w:val="nil"/>
              <w:left w:val="nil"/>
              <w:bottom w:val="nil"/>
              <w:right w:val="nil"/>
            </w:tcBorders>
            <w:shd w:val="clear" w:color="auto" w:fill="auto"/>
            <w:noWrap/>
            <w:vAlign w:val="center"/>
            <w:hideMark/>
          </w:tcPr>
          <w:p w14:paraId="06FECF6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0.267</w:t>
            </w:r>
          </w:p>
        </w:tc>
        <w:tc>
          <w:tcPr>
            <w:tcW w:w="144" w:type="dxa"/>
            <w:tcBorders>
              <w:top w:val="nil"/>
              <w:left w:val="nil"/>
              <w:bottom w:val="nil"/>
              <w:right w:val="nil"/>
            </w:tcBorders>
            <w:shd w:val="clear" w:color="auto" w:fill="auto"/>
            <w:noWrap/>
            <w:vAlign w:val="bottom"/>
            <w:hideMark/>
          </w:tcPr>
          <w:p w14:paraId="786811F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B85FF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2011</w:t>
            </w:r>
          </w:p>
        </w:tc>
        <w:tc>
          <w:tcPr>
            <w:tcW w:w="1380" w:type="dxa"/>
            <w:tcBorders>
              <w:top w:val="nil"/>
              <w:left w:val="single" w:sz="8" w:space="0" w:color="auto"/>
              <w:bottom w:val="nil"/>
              <w:right w:val="nil"/>
            </w:tcBorders>
            <w:shd w:val="clear" w:color="auto" w:fill="auto"/>
            <w:noWrap/>
            <w:vAlign w:val="center"/>
            <w:hideMark/>
          </w:tcPr>
          <w:p w14:paraId="6E9E483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0.647</w:t>
            </w:r>
          </w:p>
        </w:tc>
        <w:tc>
          <w:tcPr>
            <w:tcW w:w="960" w:type="dxa"/>
            <w:tcBorders>
              <w:top w:val="nil"/>
              <w:left w:val="nil"/>
              <w:bottom w:val="nil"/>
              <w:right w:val="nil"/>
            </w:tcBorders>
            <w:shd w:val="clear" w:color="auto" w:fill="auto"/>
            <w:noWrap/>
            <w:vAlign w:val="center"/>
            <w:hideMark/>
          </w:tcPr>
          <w:p w14:paraId="49462E0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0.111</w:t>
            </w:r>
          </w:p>
        </w:tc>
      </w:tr>
      <w:tr w:rsidR="00243A50" w:rsidRPr="00243A50" w14:paraId="6B872523" w14:textId="77777777" w:rsidTr="00243A50">
        <w:trPr>
          <w:trHeight w:val="300"/>
        </w:trPr>
        <w:tc>
          <w:tcPr>
            <w:tcW w:w="960" w:type="dxa"/>
            <w:tcBorders>
              <w:top w:val="nil"/>
              <w:left w:val="nil"/>
              <w:bottom w:val="nil"/>
              <w:right w:val="nil"/>
            </w:tcBorders>
            <w:shd w:val="clear" w:color="auto" w:fill="auto"/>
            <w:noWrap/>
            <w:vAlign w:val="center"/>
            <w:hideMark/>
          </w:tcPr>
          <w:p w14:paraId="196A64E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1983</w:t>
            </w:r>
          </w:p>
        </w:tc>
        <w:tc>
          <w:tcPr>
            <w:tcW w:w="1420" w:type="dxa"/>
            <w:tcBorders>
              <w:top w:val="nil"/>
              <w:left w:val="single" w:sz="8" w:space="0" w:color="auto"/>
              <w:bottom w:val="nil"/>
              <w:right w:val="nil"/>
            </w:tcBorders>
            <w:shd w:val="clear" w:color="auto" w:fill="auto"/>
            <w:noWrap/>
            <w:vAlign w:val="center"/>
            <w:hideMark/>
          </w:tcPr>
          <w:p w14:paraId="21AE531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-0.063</w:t>
            </w:r>
          </w:p>
        </w:tc>
        <w:tc>
          <w:tcPr>
            <w:tcW w:w="960" w:type="dxa"/>
            <w:tcBorders>
              <w:top w:val="nil"/>
              <w:left w:val="nil"/>
              <w:bottom w:val="nil"/>
              <w:right w:val="nil"/>
            </w:tcBorders>
            <w:shd w:val="clear" w:color="auto" w:fill="auto"/>
            <w:noWrap/>
            <w:vAlign w:val="center"/>
            <w:hideMark/>
          </w:tcPr>
          <w:p w14:paraId="37B5F99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0.326</w:t>
            </w:r>
          </w:p>
        </w:tc>
        <w:tc>
          <w:tcPr>
            <w:tcW w:w="144" w:type="dxa"/>
            <w:tcBorders>
              <w:top w:val="nil"/>
              <w:left w:val="nil"/>
              <w:bottom w:val="nil"/>
              <w:right w:val="nil"/>
            </w:tcBorders>
            <w:shd w:val="clear" w:color="auto" w:fill="auto"/>
            <w:noWrap/>
            <w:vAlign w:val="bottom"/>
            <w:hideMark/>
          </w:tcPr>
          <w:p w14:paraId="5B34C8BB"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130594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2012</w:t>
            </w:r>
          </w:p>
        </w:tc>
        <w:tc>
          <w:tcPr>
            <w:tcW w:w="1380" w:type="dxa"/>
            <w:tcBorders>
              <w:top w:val="nil"/>
              <w:left w:val="single" w:sz="8" w:space="0" w:color="auto"/>
              <w:bottom w:val="nil"/>
              <w:right w:val="nil"/>
            </w:tcBorders>
            <w:shd w:val="clear" w:color="auto" w:fill="auto"/>
            <w:noWrap/>
            <w:vAlign w:val="center"/>
            <w:hideMark/>
          </w:tcPr>
          <w:p w14:paraId="5822127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-0.482</w:t>
            </w:r>
          </w:p>
        </w:tc>
        <w:tc>
          <w:tcPr>
            <w:tcW w:w="960" w:type="dxa"/>
            <w:tcBorders>
              <w:top w:val="nil"/>
              <w:left w:val="nil"/>
              <w:bottom w:val="nil"/>
              <w:right w:val="nil"/>
            </w:tcBorders>
            <w:shd w:val="clear" w:color="auto" w:fill="auto"/>
            <w:noWrap/>
            <w:vAlign w:val="center"/>
            <w:hideMark/>
          </w:tcPr>
          <w:p w14:paraId="2E2C10A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0.260</w:t>
            </w:r>
          </w:p>
        </w:tc>
      </w:tr>
      <w:tr w:rsidR="00243A50" w:rsidRPr="00243A50" w14:paraId="26F60545" w14:textId="77777777" w:rsidTr="00243A50">
        <w:trPr>
          <w:trHeight w:val="300"/>
        </w:trPr>
        <w:tc>
          <w:tcPr>
            <w:tcW w:w="960" w:type="dxa"/>
            <w:tcBorders>
              <w:top w:val="nil"/>
              <w:left w:val="nil"/>
              <w:bottom w:val="nil"/>
              <w:right w:val="nil"/>
            </w:tcBorders>
            <w:shd w:val="clear" w:color="auto" w:fill="auto"/>
            <w:noWrap/>
            <w:vAlign w:val="center"/>
            <w:hideMark/>
          </w:tcPr>
          <w:p w14:paraId="3AA8AD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1984</w:t>
            </w:r>
          </w:p>
        </w:tc>
        <w:tc>
          <w:tcPr>
            <w:tcW w:w="1420" w:type="dxa"/>
            <w:tcBorders>
              <w:top w:val="nil"/>
              <w:left w:val="single" w:sz="8" w:space="0" w:color="auto"/>
              <w:bottom w:val="nil"/>
              <w:right w:val="nil"/>
            </w:tcBorders>
            <w:shd w:val="clear" w:color="auto" w:fill="auto"/>
            <w:noWrap/>
            <w:vAlign w:val="center"/>
            <w:hideMark/>
          </w:tcPr>
          <w:p w14:paraId="7412C07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0.299</w:t>
            </w:r>
          </w:p>
        </w:tc>
        <w:tc>
          <w:tcPr>
            <w:tcW w:w="960" w:type="dxa"/>
            <w:tcBorders>
              <w:top w:val="nil"/>
              <w:left w:val="nil"/>
              <w:bottom w:val="nil"/>
              <w:right w:val="nil"/>
            </w:tcBorders>
            <w:shd w:val="clear" w:color="auto" w:fill="auto"/>
            <w:noWrap/>
            <w:vAlign w:val="center"/>
            <w:hideMark/>
          </w:tcPr>
          <w:p w14:paraId="0E6E44B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0.308</w:t>
            </w:r>
          </w:p>
        </w:tc>
        <w:tc>
          <w:tcPr>
            <w:tcW w:w="144" w:type="dxa"/>
            <w:tcBorders>
              <w:top w:val="nil"/>
              <w:left w:val="nil"/>
              <w:bottom w:val="nil"/>
              <w:right w:val="nil"/>
            </w:tcBorders>
            <w:shd w:val="clear" w:color="auto" w:fill="auto"/>
            <w:noWrap/>
            <w:vAlign w:val="bottom"/>
            <w:hideMark/>
          </w:tcPr>
          <w:p w14:paraId="374FC06E"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996178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2013</w:t>
            </w:r>
          </w:p>
        </w:tc>
        <w:tc>
          <w:tcPr>
            <w:tcW w:w="1380" w:type="dxa"/>
            <w:tcBorders>
              <w:top w:val="nil"/>
              <w:left w:val="single" w:sz="8" w:space="0" w:color="auto"/>
              <w:bottom w:val="nil"/>
              <w:right w:val="nil"/>
            </w:tcBorders>
            <w:shd w:val="clear" w:color="auto" w:fill="auto"/>
            <w:noWrap/>
            <w:vAlign w:val="center"/>
            <w:hideMark/>
          </w:tcPr>
          <w:p w14:paraId="5E11482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0.364</w:t>
            </w:r>
          </w:p>
        </w:tc>
        <w:tc>
          <w:tcPr>
            <w:tcW w:w="960" w:type="dxa"/>
            <w:tcBorders>
              <w:top w:val="nil"/>
              <w:left w:val="nil"/>
              <w:bottom w:val="nil"/>
              <w:right w:val="nil"/>
            </w:tcBorders>
            <w:shd w:val="clear" w:color="auto" w:fill="auto"/>
            <w:noWrap/>
            <w:vAlign w:val="center"/>
            <w:hideMark/>
          </w:tcPr>
          <w:p w14:paraId="580A875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0.170</w:t>
            </w:r>
          </w:p>
        </w:tc>
      </w:tr>
      <w:tr w:rsidR="00243A50" w:rsidRPr="00243A50" w14:paraId="2F6C430F" w14:textId="77777777" w:rsidTr="00243A50">
        <w:trPr>
          <w:trHeight w:val="300"/>
        </w:trPr>
        <w:tc>
          <w:tcPr>
            <w:tcW w:w="960" w:type="dxa"/>
            <w:tcBorders>
              <w:top w:val="nil"/>
              <w:left w:val="nil"/>
              <w:bottom w:val="nil"/>
              <w:right w:val="nil"/>
            </w:tcBorders>
            <w:shd w:val="clear" w:color="auto" w:fill="auto"/>
            <w:noWrap/>
            <w:vAlign w:val="center"/>
            <w:hideMark/>
          </w:tcPr>
          <w:p w14:paraId="4734EF8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1985</w:t>
            </w:r>
          </w:p>
        </w:tc>
        <w:tc>
          <w:tcPr>
            <w:tcW w:w="1420" w:type="dxa"/>
            <w:tcBorders>
              <w:top w:val="nil"/>
              <w:left w:val="single" w:sz="8" w:space="0" w:color="auto"/>
              <w:bottom w:val="nil"/>
              <w:right w:val="nil"/>
            </w:tcBorders>
            <w:shd w:val="clear" w:color="auto" w:fill="auto"/>
            <w:noWrap/>
            <w:vAlign w:val="center"/>
            <w:hideMark/>
          </w:tcPr>
          <w:p w14:paraId="54D6B2A3"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0.835</w:t>
            </w:r>
          </w:p>
        </w:tc>
        <w:tc>
          <w:tcPr>
            <w:tcW w:w="960" w:type="dxa"/>
            <w:tcBorders>
              <w:top w:val="nil"/>
              <w:left w:val="nil"/>
              <w:bottom w:val="nil"/>
              <w:right w:val="nil"/>
            </w:tcBorders>
            <w:shd w:val="clear" w:color="auto" w:fill="auto"/>
            <w:noWrap/>
            <w:vAlign w:val="center"/>
            <w:hideMark/>
          </w:tcPr>
          <w:p w14:paraId="4B8FFCD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0.209</w:t>
            </w:r>
          </w:p>
        </w:tc>
        <w:tc>
          <w:tcPr>
            <w:tcW w:w="144" w:type="dxa"/>
            <w:tcBorders>
              <w:top w:val="nil"/>
              <w:left w:val="nil"/>
              <w:bottom w:val="nil"/>
              <w:right w:val="nil"/>
            </w:tcBorders>
            <w:shd w:val="clear" w:color="auto" w:fill="auto"/>
            <w:noWrap/>
            <w:vAlign w:val="bottom"/>
            <w:hideMark/>
          </w:tcPr>
          <w:p w14:paraId="6DE2C373"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2F7117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2014</w:t>
            </w:r>
          </w:p>
        </w:tc>
        <w:tc>
          <w:tcPr>
            <w:tcW w:w="1380" w:type="dxa"/>
            <w:tcBorders>
              <w:top w:val="nil"/>
              <w:left w:val="single" w:sz="8" w:space="0" w:color="auto"/>
              <w:bottom w:val="nil"/>
              <w:right w:val="nil"/>
            </w:tcBorders>
            <w:shd w:val="clear" w:color="auto" w:fill="auto"/>
            <w:noWrap/>
            <w:vAlign w:val="center"/>
            <w:hideMark/>
          </w:tcPr>
          <w:p w14:paraId="20A710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0.166</w:t>
            </w:r>
          </w:p>
        </w:tc>
        <w:tc>
          <w:tcPr>
            <w:tcW w:w="960" w:type="dxa"/>
            <w:tcBorders>
              <w:top w:val="nil"/>
              <w:left w:val="nil"/>
              <w:bottom w:val="nil"/>
              <w:right w:val="nil"/>
            </w:tcBorders>
            <w:shd w:val="clear" w:color="auto" w:fill="auto"/>
            <w:noWrap/>
            <w:vAlign w:val="center"/>
            <w:hideMark/>
          </w:tcPr>
          <w:p w14:paraId="443E91C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0.234</w:t>
            </w:r>
          </w:p>
        </w:tc>
      </w:tr>
      <w:tr w:rsidR="00243A50" w:rsidRPr="00243A50" w14:paraId="0B7EF7C8" w14:textId="77777777" w:rsidTr="00243A50">
        <w:trPr>
          <w:trHeight w:val="300"/>
        </w:trPr>
        <w:tc>
          <w:tcPr>
            <w:tcW w:w="960" w:type="dxa"/>
            <w:tcBorders>
              <w:top w:val="nil"/>
              <w:left w:val="nil"/>
              <w:bottom w:val="nil"/>
              <w:right w:val="nil"/>
            </w:tcBorders>
            <w:shd w:val="clear" w:color="auto" w:fill="auto"/>
            <w:noWrap/>
            <w:vAlign w:val="center"/>
            <w:hideMark/>
          </w:tcPr>
          <w:p w14:paraId="67556B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1986</w:t>
            </w:r>
          </w:p>
        </w:tc>
        <w:tc>
          <w:tcPr>
            <w:tcW w:w="1420" w:type="dxa"/>
            <w:tcBorders>
              <w:top w:val="nil"/>
              <w:left w:val="single" w:sz="8" w:space="0" w:color="auto"/>
              <w:bottom w:val="nil"/>
              <w:right w:val="nil"/>
            </w:tcBorders>
            <w:shd w:val="clear" w:color="auto" w:fill="auto"/>
            <w:noWrap/>
            <w:vAlign w:val="center"/>
            <w:hideMark/>
          </w:tcPr>
          <w:p w14:paraId="5301013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-0.020</w:t>
            </w:r>
          </w:p>
        </w:tc>
        <w:tc>
          <w:tcPr>
            <w:tcW w:w="960" w:type="dxa"/>
            <w:tcBorders>
              <w:top w:val="nil"/>
              <w:left w:val="nil"/>
              <w:bottom w:val="nil"/>
              <w:right w:val="nil"/>
            </w:tcBorders>
            <w:shd w:val="clear" w:color="auto" w:fill="auto"/>
            <w:noWrap/>
            <w:vAlign w:val="center"/>
            <w:hideMark/>
          </w:tcPr>
          <w:p w14:paraId="6898A24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0.388</w:t>
            </w:r>
          </w:p>
        </w:tc>
        <w:tc>
          <w:tcPr>
            <w:tcW w:w="144" w:type="dxa"/>
            <w:tcBorders>
              <w:top w:val="nil"/>
              <w:left w:val="nil"/>
              <w:bottom w:val="nil"/>
              <w:right w:val="nil"/>
            </w:tcBorders>
            <w:shd w:val="clear" w:color="auto" w:fill="auto"/>
            <w:noWrap/>
            <w:vAlign w:val="bottom"/>
            <w:hideMark/>
          </w:tcPr>
          <w:p w14:paraId="42973F7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3F6A636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2015</w:t>
            </w:r>
          </w:p>
        </w:tc>
        <w:tc>
          <w:tcPr>
            <w:tcW w:w="1380" w:type="dxa"/>
            <w:tcBorders>
              <w:top w:val="nil"/>
              <w:left w:val="single" w:sz="8" w:space="0" w:color="auto"/>
              <w:bottom w:val="nil"/>
              <w:right w:val="nil"/>
            </w:tcBorders>
            <w:shd w:val="clear" w:color="auto" w:fill="auto"/>
            <w:noWrap/>
            <w:vAlign w:val="center"/>
            <w:hideMark/>
          </w:tcPr>
          <w:p w14:paraId="6F73BEC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1.047</w:t>
            </w:r>
          </w:p>
        </w:tc>
        <w:tc>
          <w:tcPr>
            <w:tcW w:w="960" w:type="dxa"/>
            <w:tcBorders>
              <w:top w:val="nil"/>
              <w:left w:val="nil"/>
              <w:bottom w:val="nil"/>
              <w:right w:val="nil"/>
            </w:tcBorders>
            <w:shd w:val="clear" w:color="auto" w:fill="auto"/>
            <w:noWrap/>
            <w:vAlign w:val="center"/>
            <w:hideMark/>
          </w:tcPr>
          <w:p w14:paraId="466AD52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0.181</w:t>
            </w:r>
          </w:p>
        </w:tc>
      </w:tr>
      <w:tr w:rsidR="00243A50" w:rsidRPr="00243A50" w14:paraId="57A42CD6" w14:textId="77777777" w:rsidTr="00243A50">
        <w:trPr>
          <w:trHeight w:val="300"/>
        </w:trPr>
        <w:tc>
          <w:tcPr>
            <w:tcW w:w="960" w:type="dxa"/>
            <w:tcBorders>
              <w:top w:val="nil"/>
              <w:left w:val="nil"/>
              <w:bottom w:val="nil"/>
              <w:right w:val="nil"/>
            </w:tcBorders>
            <w:shd w:val="clear" w:color="auto" w:fill="auto"/>
            <w:noWrap/>
            <w:vAlign w:val="center"/>
            <w:hideMark/>
          </w:tcPr>
          <w:p w14:paraId="20F46E41"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1987</w:t>
            </w:r>
          </w:p>
        </w:tc>
        <w:tc>
          <w:tcPr>
            <w:tcW w:w="1420" w:type="dxa"/>
            <w:tcBorders>
              <w:top w:val="nil"/>
              <w:left w:val="single" w:sz="8" w:space="0" w:color="auto"/>
              <w:bottom w:val="nil"/>
              <w:right w:val="nil"/>
            </w:tcBorders>
            <w:shd w:val="clear" w:color="auto" w:fill="auto"/>
            <w:noWrap/>
            <w:vAlign w:val="center"/>
            <w:hideMark/>
          </w:tcPr>
          <w:p w14:paraId="5C3668B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0.945</w:t>
            </w:r>
          </w:p>
        </w:tc>
        <w:tc>
          <w:tcPr>
            <w:tcW w:w="960" w:type="dxa"/>
            <w:tcBorders>
              <w:top w:val="nil"/>
              <w:left w:val="nil"/>
              <w:bottom w:val="nil"/>
              <w:right w:val="nil"/>
            </w:tcBorders>
            <w:shd w:val="clear" w:color="auto" w:fill="auto"/>
            <w:noWrap/>
            <w:vAlign w:val="center"/>
            <w:hideMark/>
          </w:tcPr>
          <w:p w14:paraId="2E5CEC2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0.155</w:t>
            </w:r>
          </w:p>
        </w:tc>
        <w:tc>
          <w:tcPr>
            <w:tcW w:w="144" w:type="dxa"/>
            <w:tcBorders>
              <w:top w:val="nil"/>
              <w:left w:val="nil"/>
              <w:bottom w:val="nil"/>
              <w:right w:val="nil"/>
            </w:tcBorders>
            <w:shd w:val="clear" w:color="auto" w:fill="auto"/>
            <w:noWrap/>
            <w:vAlign w:val="bottom"/>
            <w:hideMark/>
          </w:tcPr>
          <w:p w14:paraId="3DDD9287"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84B1B8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2016</w:t>
            </w:r>
          </w:p>
        </w:tc>
        <w:tc>
          <w:tcPr>
            <w:tcW w:w="1380" w:type="dxa"/>
            <w:tcBorders>
              <w:top w:val="nil"/>
              <w:left w:val="single" w:sz="8" w:space="0" w:color="auto"/>
              <w:bottom w:val="nil"/>
              <w:right w:val="nil"/>
            </w:tcBorders>
            <w:shd w:val="clear" w:color="auto" w:fill="auto"/>
            <w:noWrap/>
            <w:vAlign w:val="center"/>
            <w:hideMark/>
          </w:tcPr>
          <w:p w14:paraId="746B3B9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0.055</w:t>
            </w:r>
          </w:p>
        </w:tc>
        <w:tc>
          <w:tcPr>
            <w:tcW w:w="960" w:type="dxa"/>
            <w:tcBorders>
              <w:top w:val="nil"/>
              <w:left w:val="nil"/>
              <w:bottom w:val="nil"/>
              <w:right w:val="nil"/>
            </w:tcBorders>
            <w:shd w:val="clear" w:color="auto" w:fill="auto"/>
            <w:noWrap/>
            <w:vAlign w:val="center"/>
            <w:hideMark/>
          </w:tcPr>
          <w:p w14:paraId="50DA095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0.337</w:t>
            </w:r>
          </w:p>
        </w:tc>
      </w:tr>
      <w:tr w:rsidR="00243A50" w:rsidRPr="00243A50" w14:paraId="42AB15F4" w14:textId="77777777" w:rsidTr="00243A50">
        <w:trPr>
          <w:trHeight w:val="300"/>
        </w:trPr>
        <w:tc>
          <w:tcPr>
            <w:tcW w:w="960" w:type="dxa"/>
            <w:tcBorders>
              <w:top w:val="nil"/>
              <w:left w:val="nil"/>
              <w:bottom w:val="nil"/>
              <w:right w:val="nil"/>
            </w:tcBorders>
            <w:shd w:val="clear" w:color="auto" w:fill="auto"/>
            <w:noWrap/>
            <w:vAlign w:val="center"/>
            <w:hideMark/>
          </w:tcPr>
          <w:p w14:paraId="5058E1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1988</w:t>
            </w:r>
          </w:p>
        </w:tc>
        <w:tc>
          <w:tcPr>
            <w:tcW w:w="1420" w:type="dxa"/>
            <w:tcBorders>
              <w:top w:val="nil"/>
              <w:left w:val="single" w:sz="8" w:space="0" w:color="auto"/>
              <w:bottom w:val="nil"/>
              <w:right w:val="nil"/>
            </w:tcBorders>
            <w:shd w:val="clear" w:color="auto" w:fill="auto"/>
            <w:noWrap/>
            <w:vAlign w:val="center"/>
            <w:hideMark/>
          </w:tcPr>
          <w:p w14:paraId="7CCA7B8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-0.436</w:t>
            </w:r>
          </w:p>
        </w:tc>
        <w:tc>
          <w:tcPr>
            <w:tcW w:w="960" w:type="dxa"/>
            <w:tcBorders>
              <w:top w:val="nil"/>
              <w:left w:val="nil"/>
              <w:bottom w:val="nil"/>
              <w:right w:val="nil"/>
            </w:tcBorders>
            <w:shd w:val="clear" w:color="auto" w:fill="auto"/>
            <w:noWrap/>
            <w:vAlign w:val="center"/>
            <w:hideMark/>
          </w:tcPr>
          <w:p w14:paraId="7EF20CEF"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0.346</w:t>
            </w:r>
          </w:p>
        </w:tc>
        <w:tc>
          <w:tcPr>
            <w:tcW w:w="144" w:type="dxa"/>
            <w:tcBorders>
              <w:top w:val="nil"/>
              <w:left w:val="nil"/>
              <w:bottom w:val="nil"/>
              <w:right w:val="nil"/>
            </w:tcBorders>
            <w:shd w:val="clear" w:color="auto" w:fill="auto"/>
            <w:noWrap/>
            <w:vAlign w:val="bottom"/>
            <w:hideMark/>
          </w:tcPr>
          <w:p w14:paraId="26E728D5"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D163E8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2017</w:t>
            </w:r>
          </w:p>
        </w:tc>
        <w:tc>
          <w:tcPr>
            <w:tcW w:w="1380" w:type="dxa"/>
            <w:tcBorders>
              <w:top w:val="nil"/>
              <w:left w:val="single" w:sz="8" w:space="0" w:color="auto"/>
              <w:bottom w:val="nil"/>
              <w:right w:val="nil"/>
            </w:tcBorders>
            <w:shd w:val="clear" w:color="auto" w:fill="auto"/>
            <w:noWrap/>
            <w:vAlign w:val="center"/>
            <w:hideMark/>
          </w:tcPr>
          <w:p w14:paraId="2969C85D"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A38734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DEE2201" w14:textId="77777777" w:rsidTr="00243A50">
        <w:trPr>
          <w:trHeight w:val="300"/>
        </w:trPr>
        <w:tc>
          <w:tcPr>
            <w:tcW w:w="960" w:type="dxa"/>
            <w:tcBorders>
              <w:top w:val="nil"/>
              <w:left w:val="nil"/>
              <w:bottom w:val="nil"/>
              <w:right w:val="nil"/>
            </w:tcBorders>
            <w:shd w:val="clear" w:color="auto" w:fill="auto"/>
            <w:noWrap/>
            <w:vAlign w:val="center"/>
            <w:hideMark/>
          </w:tcPr>
          <w:p w14:paraId="3875FD1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1989</w:t>
            </w:r>
          </w:p>
        </w:tc>
        <w:tc>
          <w:tcPr>
            <w:tcW w:w="1420" w:type="dxa"/>
            <w:tcBorders>
              <w:top w:val="nil"/>
              <w:left w:val="single" w:sz="8" w:space="0" w:color="auto"/>
              <w:bottom w:val="nil"/>
              <w:right w:val="nil"/>
            </w:tcBorders>
            <w:shd w:val="clear" w:color="auto" w:fill="auto"/>
            <w:noWrap/>
            <w:vAlign w:val="center"/>
            <w:hideMark/>
          </w:tcPr>
          <w:p w14:paraId="217B583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0.134</w:t>
            </w:r>
          </w:p>
        </w:tc>
        <w:tc>
          <w:tcPr>
            <w:tcW w:w="960" w:type="dxa"/>
            <w:tcBorders>
              <w:top w:val="nil"/>
              <w:left w:val="nil"/>
              <w:bottom w:val="nil"/>
              <w:right w:val="nil"/>
            </w:tcBorders>
            <w:shd w:val="clear" w:color="auto" w:fill="auto"/>
            <w:noWrap/>
            <w:vAlign w:val="center"/>
            <w:hideMark/>
          </w:tcPr>
          <w:p w14:paraId="13F2F47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0.225</w:t>
            </w:r>
          </w:p>
        </w:tc>
        <w:tc>
          <w:tcPr>
            <w:tcW w:w="144" w:type="dxa"/>
            <w:tcBorders>
              <w:top w:val="nil"/>
              <w:left w:val="nil"/>
              <w:bottom w:val="nil"/>
              <w:right w:val="nil"/>
            </w:tcBorders>
            <w:shd w:val="clear" w:color="auto" w:fill="auto"/>
            <w:noWrap/>
            <w:vAlign w:val="bottom"/>
            <w:hideMark/>
          </w:tcPr>
          <w:p w14:paraId="6A9866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7390A44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2018</w:t>
            </w:r>
          </w:p>
        </w:tc>
        <w:tc>
          <w:tcPr>
            <w:tcW w:w="1380" w:type="dxa"/>
            <w:tcBorders>
              <w:top w:val="nil"/>
              <w:left w:val="single" w:sz="8" w:space="0" w:color="auto"/>
              <w:bottom w:val="nil"/>
              <w:right w:val="nil"/>
            </w:tcBorders>
            <w:shd w:val="clear" w:color="auto" w:fill="auto"/>
            <w:noWrap/>
            <w:vAlign w:val="center"/>
            <w:hideMark/>
          </w:tcPr>
          <w:p w14:paraId="0EFABBD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4404F9C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04CC5ED1" w14:textId="77777777" w:rsidTr="00243A50">
        <w:trPr>
          <w:trHeight w:val="300"/>
        </w:trPr>
        <w:tc>
          <w:tcPr>
            <w:tcW w:w="960" w:type="dxa"/>
            <w:tcBorders>
              <w:top w:val="nil"/>
              <w:left w:val="nil"/>
              <w:bottom w:val="nil"/>
              <w:right w:val="nil"/>
            </w:tcBorders>
            <w:shd w:val="clear" w:color="auto" w:fill="auto"/>
            <w:noWrap/>
            <w:vAlign w:val="center"/>
            <w:hideMark/>
          </w:tcPr>
          <w:p w14:paraId="039B3F62"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1990</w:t>
            </w:r>
          </w:p>
        </w:tc>
        <w:tc>
          <w:tcPr>
            <w:tcW w:w="1420" w:type="dxa"/>
            <w:tcBorders>
              <w:top w:val="nil"/>
              <w:left w:val="single" w:sz="8" w:space="0" w:color="auto"/>
              <w:bottom w:val="nil"/>
              <w:right w:val="nil"/>
            </w:tcBorders>
            <w:shd w:val="clear" w:color="auto" w:fill="auto"/>
            <w:noWrap/>
            <w:vAlign w:val="center"/>
            <w:hideMark/>
          </w:tcPr>
          <w:p w14:paraId="75DB3CD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0.231</w:t>
            </w:r>
          </w:p>
        </w:tc>
        <w:tc>
          <w:tcPr>
            <w:tcW w:w="960" w:type="dxa"/>
            <w:tcBorders>
              <w:top w:val="nil"/>
              <w:left w:val="nil"/>
              <w:bottom w:val="nil"/>
              <w:right w:val="nil"/>
            </w:tcBorders>
            <w:shd w:val="clear" w:color="auto" w:fill="auto"/>
            <w:noWrap/>
            <w:vAlign w:val="center"/>
            <w:hideMark/>
          </w:tcPr>
          <w:p w14:paraId="76BAAED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0.212</w:t>
            </w:r>
          </w:p>
        </w:tc>
        <w:tc>
          <w:tcPr>
            <w:tcW w:w="144" w:type="dxa"/>
            <w:tcBorders>
              <w:top w:val="nil"/>
              <w:left w:val="nil"/>
              <w:bottom w:val="nil"/>
              <w:right w:val="nil"/>
            </w:tcBorders>
            <w:shd w:val="clear" w:color="auto" w:fill="auto"/>
            <w:noWrap/>
            <w:vAlign w:val="bottom"/>
            <w:hideMark/>
          </w:tcPr>
          <w:p w14:paraId="72D27619"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0F09910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2019</w:t>
            </w:r>
          </w:p>
        </w:tc>
        <w:tc>
          <w:tcPr>
            <w:tcW w:w="1380" w:type="dxa"/>
            <w:tcBorders>
              <w:top w:val="nil"/>
              <w:left w:val="single" w:sz="8" w:space="0" w:color="auto"/>
              <w:bottom w:val="nil"/>
              <w:right w:val="nil"/>
            </w:tcBorders>
            <w:shd w:val="clear" w:color="auto" w:fill="auto"/>
            <w:noWrap/>
            <w:vAlign w:val="center"/>
            <w:hideMark/>
          </w:tcPr>
          <w:p w14:paraId="7D0C6079"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EDDF9FE"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15747679" w14:textId="77777777" w:rsidTr="00243A50">
        <w:trPr>
          <w:trHeight w:val="300"/>
        </w:trPr>
        <w:tc>
          <w:tcPr>
            <w:tcW w:w="960" w:type="dxa"/>
            <w:tcBorders>
              <w:top w:val="nil"/>
              <w:left w:val="nil"/>
              <w:bottom w:val="nil"/>
              <w:right w:val="nil"/>
            </w:tcBorders>
            <w:shd w:val="clear" w:color="auto" w:fill="auto"/>
            <w:noWrap/>
            <w:vAlign w:val="center"/>
            <w:hideMark/>
          </w:tcPr>
          <w:p w14:paraId="2F5E2DB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1991</w:t>
            </w:r>
          </w:p>
        </w:tc>
        <w:tc>
          <w:tcPr>
            <w:tcW w:w="1420" w:type="dxa"/>
            <w:tcBorders>
              <w:top w:val="nil"/>
              <w:left w:val="single" w:sz="8" w:space="0" w:color="auto"/>
              <w:bottom w:val="nil"/>
              <w:right w:val="nil"/>
            </w:tcBorders>
            <w:shd w:val="clear" w:color="auto" w:fill="auto"/>
            <w:noWrap/>
            <w:vAlign w:val="center"/>
            <w:hideMark/>
          </w:tcPr>
          <w:p w14:paraId="4B0CFC15"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0.083</w:t>
            </w:r>
          </w:p>
        </w:tc>
        <w:tc>
          <w:tcPr>
            <w:tcW w:w="960" w:type="dxa"/>
            <w:tcBorders>
              <w:top w:val="nil"/>
              <w:left w:val="nil"/>
              <w:bottom w:val="nil"/>
              <w:right w:val="nil"/>
            </w:tcBorders>
            <w:shd w:val="clear" w:color="auto" w:fill="auto"/>
            <w:noWrap/>
            <w:vAlign w:val="center"/>
            <w:hideMark/>
          </w:tcPr>
          <w:p w14:paraId="4C2F7E5B"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0.227</w:t>
            </w:r>
          </w:p>
        </w:tc>
        <w:tc>
          <w:tcPr>
            <w:tcW w:w="144" w:type="dxa"/>
            <w:tcBorders>
              <w:top w:val="nil"/>
              <w:left w:val="nil"/>
              <w:bottom w:val="nil"/>
              <w:right w:val="nil"/>
            </w:tcBorders>
            <w:shd w:val="clear" w:color="auto" w:fill="auto"/>
            <w:noWrap/>
            <w:vAlign w:val="bottom"/>
            <w:hideMark/>
          </w:tcPr>
          <w:p w14:paraId="550F42E6"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nil"/>
              <w:right w:val="nil"/>
            </w:tcBorders>
            <w:shd w:val="clear" w:color="auto" w:fill="auto"/>
            <w:noWrap/>
            <w:vAlign w:val="center"/>
            <w:hideMark/>
          </w:tcPr>
          <w:p w14:paraId="4586433A"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2020</w:t>
            </w:r>
          </w:p>
        </w:tc>
        <w:tc>
          <w:tcPr>
            <w:tcW w:w="1380" w:type="dxa"/>
            <w:tcBorders>
              <w:top w:val="nil"/>
              <w:left w:val="single" w:sz="8" w:space="0" w:color="auto"/>
              <w:bottom w:val="nil"/>
              <w:right w:val="nil"/>
            </w:tcBorders>
            <w:shd w:val="clear" w:color="auto" w:fill="auto"/>
            <w:noWrap/>
            <w:vAlign w:val="center"/>
            <w:hideMark/>
          </w:tcPr>
          <w:p w14:paraId="4ACDE17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w:t>
            </w:r>
          </w:p>
        </w:tc>
        <w:tc>
          <w:tcPr>
            <w:tcW w:w="960" w:type="dxa"/>
            <w:tcBorders>
              <w:top w:val="nil"/>
              <w:left w:val="nil"/>
              <w:bottom w:val="nil"/>
              <w:right w:val="nil"/>
            </w:tcBorders>
            <w:shd w:val="clear" w:color="auto" w:fill="auto"/>
            <w:noWrap/>
            <w:vAlign w:val="center"/>
            <w:hideMark/>
          </w:tcPr>
          <w:p w14:paraId="574F3A17"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_</w:t>
            </w:r>
          </w:p>
        </w:tc>
      </w:tr>
      <w:tr w:rsidR="00243A50" w:rsidRPr="00243A50" w14:paraId="3EA9085E" w14:textId="77777777" w:rsidTr="00243A50">
        <w:trPr>
          <w:trHeight w:val="315"/>
        </w:trPr>
        <w:tc>
          <w:tcPr>
            <w:tcW w:w="960" w:type="dxa"/>
            <w:tcBorders>
              <w:top w:val="nil"/>
              <w:left w:val="nil"/>
              <w:bottom w:val="single" w:sz="8" w:space="0" w:color="auto"/>
              <w:right w:val="single" w:sz="8" w:space="0" w:color="auto"/>
            </w:tcBorders>
            <w:shd w:val="clear" w:color="auto" w:fill="auto"/>
            <w:noWrap/>
            <w:vAlign w:val="center"/>
            <w:hideMark/>
          </w:tcPr>
          <w:p w14:paraId="2FF1CBF0"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1992</w:t>
            </w:r>
          </w:p>
        </w:tc>
        <w:tc>
          <w:tcPr>
            <w:tcW w:w="1420" w:type="dxa"/>
            <w:tcBorders>
              <w:top w:val="nil"/>
              <w:left w:val="nil"/>
              <w:bottom w:val="single" w:sz="8" w:space="0" w:color="auto"/>
              <w:right w:val="nil"/>
            </w:tcBorders>
            <w:shd w:val="clear" w:color="auto" w:fill="auto"/>
            <w:noWrap/>
            <w:vAlign w:val="center"/>
            <w:hideMark/>
          </w:tcPr>
          <w:p w14:paraId="6A2970B4"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0.183</w:t>
            </w:r>
          </w:p>
        </w:tc>
        <w:tc>
          <w:tcPr>
            <w:tcW w:w="960" w:type="dxa"/>
            <w:tcBorders>
              <w:top w:val="nil"/>
              <w:left w:val="nil"/>
              <w:bottom w:val="single" w:sz="8" w:space="0" w:color="auto"/>
              <w:right w:val="nil"/>
            </w:tcBorders>
            <w:shd w:val="clear" w:color="auto" w:fill="auto"/>
            <w:noWrap/>
            <w:vAlign w:val="center"/>
            <w:hideMark/>
          </w:tcPr>
          <w:p w14:paraId="52D5A446"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0.221</w:t>
            </w:r>
          </w:p>
        </w:tc>
        <w:tc>
          <w:tcPr>
            <w:tcW w:w="144" w:type="dxa"/>
            <w:tcBorders>
              <w:top w:val="nil"/>
              <w:left w:val="nil"/>
              <w:bottom w:val="nil"/>
              <w:right w:val="nil"/>
            </w:tcBorders>
            <w:shd w:val="clear" w:color="auto" w:fill="auto"/>
            <w:noWrap/>
            <w:vAlign w:val="bottom"/>
            <w:hideMark/>
          </w:tcPr>
          <w:p w14:paraId="690BE712" w14:textId="77777777" w:rsidR="00243A50" w:rsidRPr="00243A50" w:rsidRDefault="00243A50" w:rsidP="00243A50">
            <w:pPr>
              <w:spacing w:after="0"/>
              <w:jc w:val="center"/>
              <w:rPr>
                <w:rFonts w:eastAsia="Times New Roman" w:cs="Times New Roman"/>
                <w:color w:val="000000"/>
              </w:rPr>
            </w:pPr>
          </w:p>
        </w:tc>
        <w:tc>
          <w:tcPr>
            <w:tcW w:w="960" w:type="dxa"/>
            <w:tcBorders>
              <w:top w:val="nil"/>
              <w:left w:val="nil"/>
              <w:bottom w:val="single" w:sz="8" w:space="0" w:color="auto"/>
              <w:right w:val="nil"/>
            </w:tcBorders>
            <w:shd w:val="clear" w:color="auto" w:fill="auto"/>
            <w:noWrap/>
            <w:vAlign w:val="center"/>
            <w:hideMark/>
          </w:tcPr>
          <w:p w14:paraId="08AC8EF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1380" w:type="dxa"/>
            <w:tcBorders>
              <w:top w:val="nil"/>
              <w:left w:val="single" w:sz="8" w:space="0" w:color="auto"/>
              <w:bottom w:val="single" w:sz="8" w:space="0" w:color="auto"/>
              <w:right w:val="nil"/>
            </w:tcBorders>
            <w:shd w:val="clear" w:color="auto" w:fill="auto"/>
            <w:noWrap/>
            <w:vAlign w:val="center"/>
            <w:hideMark/>
          </w:tcPr>
          <w:p w14:paraId="5EF60D2C"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c>
          <w:tcPr>
            <w:tcW w:w="960" w:type="dxa"/>
            <w:tcBorders>
              <w:top w:val="nil"/>
              <w:left w:val="nil"/>
              <w:bottom w:val="single" w:sz="8" w:space="0" w:color="auto"/>
              <w:right w:val="nil"/>
            </w:tcBorders>
            <w:shd w:val="clear" w:color="auto" w:fill="auto"/>
            <w:noWrap/>
            <w:vAlign w:val="center"/>
            <w:hideMark/>
          </w:tcPr>
          <w:p w14:paraId="20643098" w14:textId="77777777" w:rsidR="00243A50" w:rsidRPr="00243A50" w:rsidRDefault="00243A50" w:rsidP="00243A50">
            <w:pPr>
              <w:spacing w:after="0"/>
              <w:jc w:val="center"/>
              <w:rPr>
                <w:rFonts w:eastAsia="Times New Roman" w:cs="Times New Roman"/>
                <w:color w:val="000000"/>
              </w:rPr>
            </w:pPr>
            <w:r w:rsidRPr="00243A50">
              <w:rPr>
                <w:rFonts w:eastAsia="Times New Roman" w:cs="Times New Roman"/>
                <w:color w:val="000000"/>
              </w:rPr>
              <w:t> </w:t>
            </w:r>
          </w:p>
        </w:tc>
      </w:tr>
    </w:tbl>
    <w:p w14:paraId="2BC162D4" w14:textId="09108417" w:rsidR="00BA3390" w:rsidRPr="0087267B" w:rsidRDefault="00BA3390" w:rsidP="00BA3390">
      <w:pPr>
        <w:rPr>
          <w:highlight w:val="lightGray"/>
        </w:rPr>
      </w:pPr>
    </w:p>
    <w:p w14:paraId="58FF10FA" w14:textId="0D7513A5" w:rsidR="00820B04" w:rsidRPr="0087267B" w:rsidRDefault="00820B04" w:rsidP="00DD6D62">
      <w:pPr>
        <w:pStyle w:val="SAFETableCaption"/>
        <w:rPr>
          <w:highlight w:val="lightGray"/>
        </w:rPr>
      </w:pPr>
      <w:bookmarkStart w:id="97" w:name="_Ref465718839"/>
      <w:r w:rsidRPr="002152D6">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17</w:t>
      </w:r>
      <w:r w:rsidR="008226C8">
        <w:rPr>
          <w:noProof/>
        </w:rPr>
        <w:fldChar w:fldCharType="end"/>
      </w:r>
      <w:bookmarkEnd w:id="97"/>
      <w:r w:rsidRPr="002152D6">
        <w:t xml:space="preserve">. </w:t>
      </w:r>
      <w:r w:rsidR="002152D6">
        <w:t>Estimated yearly fishing mortality</w:t>
      </w:r>
      <w:r w:rsidR="0085478D" w:rsidRPr="00F03729">
        <w:t xml:space="preserve"> with corresponding standard deviations</w:t>
      </w:r>
      <w:r w:rsidR="002152D6">
        <w:t>.</w:t>
      </w:r>
    </w:p>
    <w:tbl>
      <w:tblPr>
        <w:tblW w:w="6100" w:type="dxa"/>
        <w:tblLook w:val="04A0" w:firstRow="1" w:lastRow="0" w:firstColumn="1" w:lastColumn="0" w:noHBand="0" w:noVBand="1"/>
      </w:tblPr>
      <w:tblGrid>
        <w:gridCol w:w="960"/>
        <w:gridCol w:w="1047"/>
        <w:gridCol w:w="960"/>
        <w:gridCol w:w="340"/>
        <w:gridCol w:w="960"/>
        <w:gridCol w:w="1047"/>
        <w:gridCol w:w="960"/>
      </w:tblGrid>
      <w:tr w:rsidR="0059012B" w:rsidRPr="0059012B" w14:paraId="4FDA5E84" w14:textId="77777777" w:rsidTr="0059012B">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041182E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2ED6803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76010089"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c>
          <w:tcPr>
            <w:tcW w:w="340" w:type="dxa"/>
            <w:tcBorders>
              <w:top w:val="nil"/>
              <w:left w:val="nil"/>
              <w:bottom w:val="nil"/>
              <w:right w:val="nil"/>
            </w:tcBorders>
            <w:shd w:val="clear" w:color="auto" w:fill="auto"/>
            <w:noWrap/>
            <w:vAlign w:val="bottom"/>
            <w:hideMark/>
          </w:tcPr>
          <w:p w14:paraId="1F7E8A12" w14:textId="77777777" w:rsidR="0059012B" w:rsidRPr="0059012B" w:rsidRDefault="0059012B" w:rsidP="0059012B">
            <w:pPr>
              <w:spacing w:after="0"/>
              <w:jc w:val="right"/>
              <w:rPr>
                <w:rFonts w:eastAsia="Times New Roman" w:cs="Times New Roman"/>
                <w:b/>
                <w:bCs/>
                <w:color w:val="000000"/>
              </w:rPr>
            </w:pPr>
          </w:p>
        </w:tc>
        <w:tc>
          <w:tcPr>
            <w:tcW w:w="960" w:type="dxa"/>
            <w:tcBorders>
              <w:top w:val="single" w:sz="8" w:space="0" w:color="auto"/>
              <w:left w:val="nil"/>
              <w:bottom w:val="single" w:sz="8" w:space="0" w:color="auto"/>
              <w:right w:val="nil"/>
            </w:tcBorders>
            <w:shd w:val="clear" w:color="000000" w:fill="FFFFFF"/>
            <w:noWrap/>
            <w:vAlign w:val="center"/>
            <w:hideMark/>
          </w:tcPr>
          <w:p w14:paraId="5483A99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Year</w:t>
            </w:r>
          </w:p>
        </w:tc>
        <w:tc>
          <w:tcPr>
            <w:tcW w:w="960" w:type="dxa"/>
            <w:tcBorders>
              <w:top w:val="single" w:sz="8" w:space="0" w:color="auto"/>
              <w:left w:val="nil"/>
              <w:bottom w:val="single" w:sz="8" w:space="0" w:color="auto"/>
              <w:right w:val="nil"/>
            </w:tcBorders>
            <w:shd w:val="clear" w:color="000000" w:fill="FFFFFF"/>
            <w:noWrap/>
            <w:vAlign w:val="center"/>
            <w:hideMark/>
          </w:tcPr>
          <w:p w14:paraId="5A0D99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Estimate</w:t>
            </w:r>
          </w:p>
        </w:tc>
        <w:tc>
          <w:tcPr>
            <w:tcW w:w="960" w:type="dxa"/>
            <w:tcBorders>
              <w:top w:val="single" w:sz="8" w:space="0" w:color="auto"/>
              <w:left w:val="nil"/>
              <w:bottom w:val="single" w:sz="8" w:space="0" w:color="auto"/>
              <w:right w:val="nil"/>
            </w:tcBorders>
            <w:shd w:val="clear" w:color="000000" w:fill="FFFFFF"/>
            <w:noWrap/>
            <w:vAlign w:val="center"/>
            <w:hideMark/>
          </w:tcPr>
          <w:p w14:paraId="56BA9B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StdDev</w:t>
            </w:r>
          </w:p>
        </w:tc>
      </w:tr>
      <w:tr w:rsidR="0059012B" w:rsidRPr="0059012B" w14:paraId="6FA195CE" w14:textId="77777777" w:rsidTr="0059012B">
        <w:trPr>
          <w:trHeight w:val="300"/>
        </w:trPr>
        <w:tc>
          <w:tcPr>
            <w:tcW w:w="960" w:type="dxa"/>
            <w:tcBorders>
              <w:top w:val="nil"/>
              <w:left w:val="nil"/>
              <w:bottom w:val="nil"/>
              <w:right w:val="nil"/>
            </w:tcBorders>
            <w:shd w:val="clear" w:color="000000" w:fill="FFFFFF"/>
            <w:noWrap/>
            <w:vAlign w:val="center"/>
            <w:hideMark/>
          </w:tcPr>
          <w:p w14:paraId="0768DB4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1964</w:t>
            </w:r>
          </w:p>
        </w:tc>
        <w:tc>
          <w:tcPr>
            <w:tcW w:w="960" w:type="dxa"/>
            <w:tcBorders>
              <w:top w:val="nil"/>
              <w:left w:val="nil"/>
              <w:bottom w:val="nil"/>
              <w:right w:val="nil"/>
            </w:tcBorders>
            <w:shd w:val="clear" w:color="000000" w:fill="FFFFFF"/>
            <w:noWrap/>
            <w:vAlign w:val="center"/>
            <w:hideMark/>
          </w:tcPr>
          <w:p w14:paraId="5CB0E6C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0.025</w:t>
            </w:r>
          </w:p>
        </w:tc>
        <w:tc>
          <w:tcPr>
            <w:tcW w:w="960" w:type="dxa"/>
            <w:tcBorders>
              <w:top w:val="nil"/>
              <w:left w:val="nil"/>
              <w:bottom w:val="nil"/>
              <w:right w:val="nil"/>
            </w:tcBorders>
            <w:shd w:val="clear" w:color="000000" w:fill="FFFFFF"/>
            <w:noWrap/>
            <w:vAlign w:val="center"/>
            <w:hideMark/>
          </w:tcPr>
          <w:p w14:paraId="0992D5D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1222F48"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77CD45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1993</w:t>
            </w:r>
          </w:p>
        </w:tc>
        <w:tc>
          <w:tcPr>
            <w:tcW w:w="960" w:type="dxa"/>
            <w:tcBorders>
              <w:top w:val="nil"/>
              <w:left w:val="nil"/>
              <w:bottom w:val="nil"/>
              <w:right w:val="nil"/>
            </w:tcBorders>
            <w:shd w:val="clear" w:color="000000" w:fill="FFFFFF"/>
            <w:noWrap/>
            <w:vAlign w:val="center"/>
            <w:hideMark/>
          </w:tcPr>
          <w:p w14:paraId="0AEBF3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0.061</w:t>
            </w:r>
          </w:p>
        </w:tc>
        <w:tc>
          <w:tcPr>
            <w:tcW w:w="960" w:type="dxa"/>
            <w:tcBorders>
              <w:top w:val="nil"/>
              <w:left w:val="nil"/>
              <w:bottom w:val="nil"/>
              <w:right w:val="nil"/>
            </w:tcBorders>
            <w:shd w:val="clear" w:color="000000" w:fill="FFFFFF"/>
            <w:noWrap/>
            <w:vAlign w:val="center"/>
            <w:hideMark/>
          </w:tcPr>
          <w:p w14:paraId="18EDA36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B5370F6" w14:textId="77777777" w:rsidTr="0059012B">
        <w:trPr>
          <w:trHeight w:val="300"/>
        </w:trPr>
        <w:tc>
          <w:tcPr>
            <w:tcW w:w="960" w:type="dxa"/>
            <w:tcBorders>
              <w:top w:val="nil"/>
              <w:left w:val="nil"/>
              <w:bottom w:val="nil"/>
              <w:right w:val="nil"/>
            </w:tcBorders>
            <w:shd w:val="clear" w:color="000000" w:fill="FFFFFF"/>
            <w:noWrap/>
            <w:vAlign w:val="center"/>
            <w:hideMark/>
          </w:tcPr>
          <w:p w14:paraId="24FCEA5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1965</w:t>
            </w:r>
          </w:p>
        </w:tc>
        <w:tc>
          <w:tcPr>
            <w:tcW w:w="960" w:type="dxa"/>
            <w:tcBorders>
              <w:top w:val="nil"/>
              <w:left w:val="nil"/>
              <w:bottom w:val="nil"/>
              <w:right w:val="nil"/>
            </w:tcBorders>
            <w:shd w:val="clear" w:color="000000" w:fill="FFFFFF"/>
            <w:noWrap/>
            <w:vAlign w:val="center"/>
            <w:hideMark/>
          </w:tcPr>
          <w:p w14:paraId="15B5B6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960" w:type="dxa"/>
            <w:tcBorders>
              <w:top w:val="nil"/>
              <w:left w:val="nil"/>
              <w:bottom w:val="nil"/>
              <w:right w:val="nil"/>
            </w:tcBorders>
            <w:shd w:val="clear" w:color="000000" w:fill="FFFFFF"/>
            <w:noWrap/>
            <w:vAlign w:val="center"/>
            <w:hideMark/>
          </w:tcPr>
          <w:p w14:paraId="7735E2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0.000</w:t>
            </w:r>
          </w:p>
        </w:tc>
        <w:tc>
          <w:tcPr>
            <w:tcW w:w="340" w:type="dxa"/>
            <w:tcBorders>
              <w:top w:val="nil"/>
              <w:left w:val="nil"/>
              <w:bottom w:val="nil"/>
              <w:right w:val="nil"/>
            </w:tcBorders>
            <w:shd w:val="clear" w:color="auto" w:fill="auto"/>
            <w:noWrap/>
            <w:vAlign w:val="bottom"/>
            <w:hideMark/>
          </w:tcPr>
          <w:p w14:paraId="69379AE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53DB4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1994</w:t>
            </w:r>
          </w:p>
        </w:tc>
        <w:tc>
          <w:tcPr>
            <w:tcW w:w="960" w:type="dxa"/>
            <w:tcBorders>
              <w:top w:val="nil"/>
              <w:left w:val="nil"/>
              <w:bottom w:val="nil"/>
              <w:right w:val="nil"/>
            </w:tcBorders>
            <w:shd w:val="clear" w:color="000000" w:fill="FFFFFF"/>
            <w:noWrap/>
            <w:vAlign w:val="center"/>
            <w:hideMark/>
          </w:tcPr>
          <w:p w14:paraId="7B3442A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0.072</w:t>
            </w:r>
          </w:p>
        </w:tc>
        <w:tc>
          <w:tcPr>
            <w:tcW w:w="960" w:type="dxa"/>
            <w:tcBorders>
              <w:top w:val="nil"/>
              <w:left w:val="nil"/>
              <w:bottom w:val="nil"/>
              <w:right w:val="nil"/>
            </w:tcBorders>
            <w:shd w:val="clear" w:color="000000" w:fill="FFFFFF"/>
            <w:noWrap/>
            <w:vAlign w:val="center"/>
            <w:hideMark/>
          </w:tcPr>
          <w:p w14:paraId="1EED293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064F20" w14:textId="77777777" w:rsidTr="0059012B">
        <w:trPr>
          <w:trHeight w:val="300"/>
        </w:trPr>
        <w:tc>
          <w:tcPr>
            <w:tcW w:w="960" w:type="dxa"/>
            <w:tcBorders>
              <w:top w:val="nil"/>
              <w:left w:val="nil"/>
              <w:bottom w:val="nil"/>
              <w:right w:val="nil"/>
            </w:tcBorders>
            <w:shd w:val="clear" w:color="000000" w:fill="FFFFFF"/>
            <w:noWrap/>
            <w:vAlign w:val="center"/>
            <w:hideMark/>
          </w:tcPr>
          <w:p w14:paraId="1B214D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1966</w:t>
            </w:r>
          </w:p>
        </w:tc>
        <w:tc>
          <w:tcPr>
            <w:tcW w:w="960" w:type="dxa"/>
            <w:tcBorders>
              <w:top w:val="nil"/>
              <w:left w:val="nil"/>
              <w:bottom w:val="nil"/>
              <w:right w:val="nil"/>
            </w:tcBorders>
            <w:shd w:val="clear" w:color="000000" w:fill="FFFFFF"/>
            <w:noWrap/>
            <w:vAlign w:val="center"/>
            <w:hideMark/>
          </w:tcPr>
          <w:p w14:paraId="67A73A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c>
          <w:tcPr>
            <w:tcW w:w="960" w:type="dxa"/>
            <w:tcBorders>
              <w:top w:val="nil"/>
              <w:left w:val="nil"/>
              <w:bottom w:val="nil"/>
              <w:right w:val="nil"/>
            </w:tcBorders>
            <w:shd w:val="clear" w:color="000000" w:fill="FFFFFF"/>
            <w:noWrap/>
            <w:vAlign w:val="center"/>
            <w:hideMark/>
          </w:tcPr>
          <w:p w14:paraId="1573D5F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17E5321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EBF546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1995</w:t>
            </w:r>
          </w:p>
        </w:tc>
        <w:tc>
          <w:tcPr>
            <w:tcW w:w="960" w:type="dxa"/>
            <w:tcBorders>
              <w:top w:val="nil"/>
              <w:left w:val="nil"/>
              <w:bottom w:val="nil"/>
              <w:right w:val="nil"/>
            </w:tcBorders>
            <w:shd w:val="clear" w:color="000000" w:fill="FFFFFF"/>
            <w:noWrap/>
            <w:vAlign w:val="center"/>
            <w:hideMark/>
          </w:tcPr>
          <w:p w14:paraId="1D15C8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67ACB77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1FF67CA4" w14:textId="77777777" w:rsidTr="0059012B">
        <w:trPr>
          <w:trHeight w:val="300"/>
        </w:trPr>
        <w:tc>
          <w:tcPr>
            <w:tcW w:w="960" w:type="dxa"/>
            <w:tcBorders>
              <w:top w:val="nil"/>
              <w:left w:val="nil"/>
              <w:bottom w:val="nil"/>
              <w:right w:val="nil"/>
            </w:tcBorders>
            <w:shd w:val="clear" w:color="000000" w:fill="FFFFFF"/>
            <w:noWrap/>
            <w:vAlign w:val="center"/>
            <w:hideMark/>
          </w:tcPr>
          <w:p w14:paraId="5516801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1967</w:t>
            </w:r>
          </w:p>
        </w:tc>
        <w:tc>
          <w:tcPr>
            <w:tcW w:w="960" w:type="dxa"/>
            <w:tcBorders>
              <w:top w:val="nil"/>
              <w:left w:val="nil"/>
              <w:bottom w:val="nil"/>
              <w:right w:val="nil"/>
            </w:tcBorders>
            <w:shd w:val="clear" w:color="000000" w:fill="FFFFFF"/>
            <w:noWrap/>
            <w:vAlign w:val="center"/>
            <w:hideMark/>
          </w:tcPr>
          <w:p w14:paraId="5B3D3A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56F9AD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4380A930"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9E7730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1996</w:t>
            </w:r>
          </w:p>
        </w:tc>
        <w:tc>
          <w:tcPr>
            <w:tcW w:w="960" w:type="dxa"/>
            <w:tcBorders>
              <w:top w:val="nil"/>
              <w:left w:val="nil"/>
              <w:bottom w:val="nil"/>
              <w:right w:val="nil"/>
            </w:tcBorders>
            <w:shd w:val="clear" w:color="000000" w:fill="FFFFFF"/>
            <w:noWrap/>
            <w:vAlign w:val="center"/>
            <w:hideMark/>
          </w:tcPr>
          <w:p w14:paraId="7F3580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2966D9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68E982BA" w14:textId="77777777" w:rsidTr="0059012B">
        <w:trPr>
          <w:trHeight w:val="300"/>
        </w:trPr>
        <w:tc>
          <w:tcPr>
            <w:tcW w:w="960" w:type="dxa"/>
            <w:tcBorders>
              <w:top w:val="nil"/>
              <w:left w:val="nil"/>
              <w:bottom w:val="nil"/>
              <w:right w:val="nil"/>
            </w:tcBorders>
            <w:shd w:val="clear" w:color="000000" w:fill="FFFFFF"/>
            <w:noWrap/>
            <w:vAlign w:val="center"/>
            <w:hideMark/>
          </w:tcPr>
          <w:p w14:paraId="4E186A0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1968</w:t>
            </w:r>
          </w:p>
        </w:tc>
        <w:tc>
          <w:tcPr>
            <w:tcW w:w="960" w:type="dxa"/>
            <w:tcBorders>
              <w:top w:val="nil"/>
              <w:left w:val="nil"/>
              <w:bottom w:val="nil"/>
              <w:right w:val="nil"/>
            </w:tcBorders>
            <w:shd w:val="clear" w:color="000000" w:fill="FFFFFF"/>
            <w:noWrap/>
            <w:vAlign w:val="center"/>
            <w:hideMark/>
          </w:tcPr>
          <w:p w14:paraId="19A98A0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182215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6E97F91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3D056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1997</w:t>
            </w:r>
          </w:p>
        </w:tc>
        <w:tc>
          <w:tcPr>
            <w:tcW w:w="960" w:type="dxa"/>
            <w:tcBorders>
              <w:top w:val="nil"/>
              <w:left w:val="nil"/>
              <w:bottom w:val="nil"/>
              <w:right w:val="nil"/>
            </w:tcBorders>
            <w:shd w:val="clear" w:color="000000" w:fill="FFFFFF"/>
            <w:noWrap/>
            <w:vAlign w:val="center"/>
            <w:hideMark/>
          </w:tcPr>
          <w:p w14:paraId="5B055D6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0.079</w:t>
            </w:r>
          </w:p>
        </w:tc>
        <w:tc>
          <w:tcPr>
            <w:tcW w:w="960" w:type="dxa"/>
            <w:tcBorders>
              <w:top w:val="nil"/>
              <w:left w:val="nil"/>
              <w:bottom w:val="nil"/>
              <w:right w:val="nil"/>
            </w:tcBorders>
            <w:shd w:val="clear" w:color="000000" w:fill="FFFFFF"/>
            <w:noWrap/>
            <w:vAlign w:val="center"/>
            <w:hideMark/>
          </w:tcPr>
          <w:p w14:paraId="77DCB3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4D9EE855" w14:textId="77777777" w:rsidTr="0059012B">
        <w:trPr>
          <w:trHeight w:val="300"/>
        </w:trPr>
        <w:tc>
          <w:tcPr>
            <w:tcW w:w="960" w:type="dxa"/>
            <w:tcBorders>
              <w:top w:val="nil"/>
              <w:left w:val="nil"/>
              <w:bottom w:val="nil"/>
              <w:right w:val="nil"/>
            </w:tcBorders>
            <w:shd w:val="clear" w:color="000000" w:fill="FFFFFF"/>
            <w:noWrap/>
            <w:vAlign w:val="center"/>
            <w:hideMark/>
          </w:tcPr>
          <w:p w14:paraId="614904A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1969</w:t>
            </w:r>
          </w:p>
        </w:tc>
        <w:tc>
          <w:tcPr>
            <w:tcW w:w="960" w:type="dxa"/>
            <w:tcBorders>
              <w:top w:val="nil"/>
              <w:left w:val="nil"/>
              <w:bottom w:val="nil"/>
              <w:right w:val="nil"/>
            </w:tcBorders>
            <w:shd w:val="clear" w:color="000000" w:fill="FFFFFF"/>
            <w:noWrap/>
            <w:vAlign w:val="center"/>
            <w:hideMark/>
          </w:tcPr>
          <w:p w14:paraId="4943F71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0.021</w:t>
            </w:r>
          </w:p>
        </w:tc>
        <w:tc>
          <w:tcPr>
            <w:tcW w:w="960" w:type="dxa"/>
            <w:tcBorders>
              <w:top w:val="nil"/>
              <w:left w:val="nil"/>
              <w:bottom w:val="nil"/>
              <w:right w:val="nil"/>
            </w:tcBorders>
            <w:shd w:val="clear" w:color="000000" w:fill="FFFFFF"/>
            <w:noWrap/>
            <w:vAlign w:val="center"/>
            <w:hideMark/>
          </w:tcPr>
          <w:p w14:paraId="4F6A522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3CDF13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4F3C54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1998</w:t>
            </w:r>
          </w:p>
        </w:tc>
        <w:tc>
          <w:tcPr>
            <w:tcW w:w="960" w:type="dxa"/>
            <w:tcBorders>
              <w:top w:val="nil"/>
              <w:left w:val="nil"/>
              <w:bottom w:val="nil"/>
              <w:right w:val="nil"/>
            </w:tcBorders>
            <w:shd w:val="clear" w:color="000000" w:fill="FFFFFF"/>
            <w:noWrap/>
            <w:vAlign w:val="center"/>
            <w:hideMark/>
          </w:tcPr>
          <w:p w14:paraId="26E485B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0.094</w:t>
            </w:r>
          </w:p>
        </w:tc>
        <w:tc>
          <w:tcPr>
            <w:tcW w:w="960" w:type="dxa"/>
            <w:tcBorders>
              <w:top w:val="nil"/>
              <w:left w:val="nil"/>
              <w:bottom w:val="nil"/>
              <w:right w:val="nil"/>
            </w:tcBorders>
            <w:shd w:val="clear" w:color="000000" w:fill="FFFFFF"/>
            <w:noWrap/>
            <w:vAlign w:val="center"/>
            <w:hideMark/>
          </w:tcPr>
          <w:p w14:paraId="27E9C10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83EF1EF" w14:textId="77777777" w:rsidTr="0059012B">
        <w:trPr>
          <w:trHeight w:val="300"/>
        </w:trPr>
        <w:tc>
          <w:tcPr>
            <w:tcW w:w="960" w:type="dxa"/>
            <w:tcBorders>
              <w:top w:val="nil"/>
              <w:left w:val="nil"/>
              <w:bottom w:val="nil"/>
              <w:right w:val="nil"/>
            </w:tcBorders>
            <w:shd w:val="clear" w:color="000000" w:fill="FFFFFF"/>
            <w:noWrap/>
            <w:vAlign w:val="center"/>
            <w:hideMark/>
          </w:tcPr>
          <w:p w14:paraId="6443E6F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1970</w:t>
            </w:r>
          </w:p>
        </w:tc>
        <w:tc>
          <w:tcPr>
            <w:tcW w:w="960" w:type="dxa"/>
            <w:tcBorders>
              <w:top w:val="nil"/>
              <w:left w:val="nil"/>
              <w:bottom w:val="nil"/>
              <w:right w:val="nil"/>
            </w:tcBorders>
            <w:shd w:val="clear" w:color="000000" w:fill="FFFFFF"/>
            <w:noWrap/>
            <w:vAlign w:val="center"/>
            <w:hideMark/>
          </w:tcPr>
          <w:p w14:paraId="1C003C4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5015C35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DF2CB7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675B58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1999</w:t>
            </w:r>
          </w:p>
        </w:tc>
        <w:tc>
          <w:tcPr>
            <w:tcW w:w="960" w:type="dxa"/>
            <w:tcBorders>
              <w:top w:val="nil"/>
              <w:left w:val="nil"/>
              <w:bottom w:val="nil"/>
              <w:right w:val="nil"/>
            </w:tcBorders>
            <w:shd w:val="clear" w:color="000000" w:fill="FFFFFF"/>
            <w:noWrap/>
            <w:vAlign w:val="center"/>
            <w:hideMark/>
          </w:tcPr>
          <w:p w14:paraId="3CC1052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53EEB9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49201B3" w14:textId="77777777" w:rsidTr="0059012B">
        <w:trPr>
          <w:trHeight w:val="300"/>
        </w:trPr>
        <w:tc>
          <w:tcPr>
            <w:tcW w:w="960" w:type="dxa"/>
            <w:tcBorders>
              <w:top w:val="nil"/>
              <w:left w:val="nil"/>
              <w:bottom w:val="nil"/>
              <w:right w:val="nil"/>
            </w:tcBorders>
            <w:shd w:val="clear" w:color="000000" w:fill="FFFFFF"/>
            <w:noWrap/>
            <w:vAlign w:val="center"/>
            <w:hideMark/>
          </w:tcPr>
          <w:p w14:paraId="71D4241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1971</w:t>
            </w:r>
          </w:p>
        </w:tc>
        <w:tc>
          <w:tcPr>
            <w:tcW w:w="960" w:type="dxa"/>
            <w:tcBorders>
              <w:top w:val="nil"/>
              <w:left w:val="nil"/>
              <w:bottom w:val="nil"/>
              <w:right w:val="nil"/>
            </w:tcBorders>
            <w:shd w:val="clear" w:color="000000" w:fill="FFFFFF"/>
            <w:noWrap/>
            <w:vAlign w:val="center"/>
            <w:hideMark/>
          </w:tcPr>
          <w:p w14:paraId="727A082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0.067</w:t>
            </w:r>
          </w:p>
        </w:tc>
        <w:tc>
          <w:tcPr>
            <w:tcW w:w="960" w:type="dxa"/>
            <w:tcBorders>
              <w:top w:val="nil"/>
              <w:left w:val="nil"/>
              <w:bottom w:val="nil"/>
              <w:right w:val="nil"/>
            </w:tcBorders>
            <w:shd w:val="clear" w:color="000000" w:fill="FFFFFF"/>
            <w:noWrap/>
            <w:vAlign w:val="center"/>
            <w:hideMark/>
          </w:tcPr>
          <w:p w14:paraId="4E98CD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57223CF1"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5788DCF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2000</w:t>
            </w:r>
          </w:p>
        </w:tc>
        <w:tc>
          <w:tcPr>
            <w:tcW w:w="960" w:type="dxa"/>
            <w:tcBorders>
              <w:top w:val="nil"/>
              <w:left w:val="nil"/>
              <w:bottom w:val="nil"/>
              <w:right w:val="nil"/>
            </w:tcBorders>
            <w:shd w:val="clear" w:color="000000" w:fill="FFFFFF"/>
            <w:noWrap/>
            <w:vAlign w:val="center"/>
            <w:hideMark/>
          </w:tcPr>
          <w:p w14:paraId="3890D8E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0.082</w:t>
            </w:r>
          </w:p>
        </w:tc>
        <w:tc>
          <w:tcPr>
            <w:tcW w:w="960" w:type="dxa"/>
            <w:tcBorders>
              <w:top w:val="nil"/>
              <w:left w:val="nil"/>
              <w:bottom w:val="nil"/>
              <w:right w:val="nil"/>
            </w:tcBorders>
            <w:shd w:val="clear" w:color="000000" w:fill="FFFFFF"/>
            <w:noWrap/>
            <w:vAlign w:val="center"/>
            <w:hideMark/>
          </w:tcPr>
          <w:p w14:paraId="27DDD71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67CDA25C" w14:textId="77777777" w:rsidTr="0059012B">
        <w:trPr>
          <w:trHeight w:val="300"/>
        </w:trPr>
        <w:tc>
          <w:tcPr>
            <w:tcW w:w="960" w:type="dxa"/>
            <w:tcBorders>
              <w:top w:val="nil"/>
              <w:left w:val="nil"/>
              <w:bottom w:val="nil"/>
              <w:right w:val="nil"/>
            </w:tcBorders>
            <w:shd w:val="clear" w:color="000000" w:fill="FFFFFF"/>
            <w:noWrap/>
            <w:vAlign w:val="center"/>
            <w:hideMark/>
          </w:tcPr>
          <w:p w14:paraId="7057F02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1972</w:t>
            </w:r>
          </w:p>
        </w:tc>
        <w:tc>
          <w:tcPr>
            <w:tcW w:w="960" w:type="dxa"/>
            <w:tcBorders>
              <w:top w:val="nil"/>
              <w:left w:val="nil"/>
              <w:bottom w:val="nil"/>
              <w:right w:val="nil"/>
            </w:tcBorders>
            <w:shd w:val="clear" w:color="000000" w:fill="FFFFFF"/>
            <w:noWrap/>
            <w:vAlign w:val="center"/>
            <w:hideMark/>
          </w:tcPr>
          <w:p w14:paraId="78A567A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0.029</w:t>
            </w:r>
          </w:p>
        </w:tc>
        <w:tc>
          <w:tcPr>
            <w:tcW w:w="960" w:type="dxa"/>
            <w:tcBorders>
              <w:top w:val="nil"/>
              <w:left w:val="nil"/>
              <w:bottom w:val="nil"/>
              <w:right w:val="nil"/>
            </w:tcBorders>
            <w:shd w:val="clear" w:color="000000" w:fill="FFFFFF"/>
            <w:noWrap/>
            <w:vAlign w:val="center"/>
            <w:hideMark/>
          </w:tcPr>
          <w:p w14:paraId="7C8751C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58475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4BB5693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2001</w:t>
            </w:r>
          </w:p>
        </w:tc>
        <w:tc>
          <w:tcPr>
            <w:tcW w:w="960" w:type="dxa"/>
            <w:tcBorders>
              <w:top w:val="nil"/>
              <w:left w:val="nil"/>
              <w:bottom w:val="nil"/>
              <w:right w:val="nil"/>
            </w:tcBorders>
            <w:shd w:val="clear" w:color="000000" w:fill="FFFFFF"/>
            <w:noWrap/>
            <w:vAlign w:val="center"/>
            <w:hideMark/>
          </w:tcPr>
          <w:p w14:paraId="099214A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0.073</w:t>
            </w:r>
          </w:p>
        </w:tc>
        <w:tc>
          <w:tcPr>
            <w:tcW w:w="960" w:type="dxa"/>
            <w:tcBorders>
              <w:top w:val="nil"/>
              <w:left w:val="nil"/>
              <w:bottom w:val="nil"/>
              <w:right w:val="nil"/>
            </w:tcBorders>
            <w:shd w:val="clear" w:color="000000" w:fill="FFFFFF"/>
            <w:noWrap/>
            <w:vAlign w:val="center"/>
            <w:hideMark/>
          </w:tcPr>
          <w:p w14:paraId="442F5B4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408737AD" w14:textId="77777777" w:rsidTr="0059012B">
        <w:trPr>
          <w:trHeight w:val="300"/>
        </w:trPr>
        <w:tc>
          <w:tcPr>
            <w:tcW w:w="960" w:type="dxa"/>
            <w:tcBorders>
              <w:top w:val="nil"/>
              <w:left w:val="nil"/>
              <w:bottom w:val="nil"/>
              <w:right w:val="nil"/>
            </w:tcBorders>
            <w:shd w:val="clear" w:color="000000" w:fill="FFFFFF"/>
            <w:noWrap/>
            <w:vAlign w:val="center"/>
            <w:hideMark/>
          </w:tcPr>
          <w:p w14:paraId="56DA8F0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1973</w:t>
            </w:r>
          </w:p>
        </w:tc>
        <w:tc>
          <w:tcPr>
            <w:tcW w:w="960" w:type="dxa"/>
            <w:tcBorders>
              <w:top w:val="nil"/>
              <w:left w:val="nil"/>
              <w:bottom w:val="nil"/>
              <w:right w:val="nil"/>
            </w:tcBorders>
            <w:shd w:val="clear" w:color="000000" w:fill="FFFFFF"/>
            <w:noWrap/>
            <w:vAlign w:val="center"/>
            <w:hideMark/>
          </w:tcPr>
          <w:p w14:paraId="19AD865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0.054</w:t>
            </w:r>
          </w:p>
        </w:tc>
        <w:tc>
          <w:tcPr>
            <w:tcW w:w="960" w:type="dxa"/>
            <w:tcBorders>
              <w:top w:val="nil"/>
              <w:left w:val="nil"/>
              <w:bottom w:val="nil"/>
              <w:right w:val="nil"/>
            </w:tcBorders>
            <w:shd w:val="clear" w:color="000000" w:fill="FFFFFF"/>
            <w:noWrap/>
            <w:vAlign w:val="center"/>
            <w:hideMark/>
          </w:tcPr>
          <w:p w14:paraId="3108659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2A2D45F7"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5E1E9D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2002</w:t>
            </w:r>
          </w:p>
        </w:tc>
        <w:tc>
          <w:tcPr>
            <w:tcW w:w="960" w:type="dxa"/>
            <w:tcBorders>
              <w:top w:val="nil"/>
              <w:left w:val="nil"/>
              <w:bottom w:val="nil"/>
              <w:right w:val="nil"/>
            </w:tcBorders>
            <w:shd w:val="clear" w:color="000000" w:fill="FFFFFF"/>
            <w:noWrap/>
            <w:vAlign w:val="center"/>
            <w:hideMark/>
          </w:tcPr>
          <w:p w14:paraId="66D510D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0.066</w:t>
            </w:r>
          </w:p>
        </w:tc>
        <w:tc>
          <w:tcPr>
            <w:tcW w:w="960" w:type="dxa"/>
            <w:tcBorders>
              <w:top w:val="nil"/>
              <w:left w:val="nil"/>
              <w:bottom w:val="nil"/>
              <w:right w:val="nil"/>
            </w:tcBorders>
            <w:shd w:val="clear" w:color="000000" w:fill="FFFFFF"/>
            <w:noWrap/>
            <w:vAlign w:val="center"/>
            <w:hideMark/>
          </w:tcPr>
          <w:p w14:paraId="16F4986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5537A8AB" w14:textId="77777777" w:rsidTr="0059012B">
        <w:trPr>
          <w:trHeight w:val="300"/>
        </w:trPr>
        <w:tc>
          <w:tcPr>
            <w:tcW w:w="960" w:type="dxa"/>
            <w:tcBorders>
              <w:top w:val="nil"/>
              <w:left w:val="nil"/>
              <w:bottom w:val="nil"/>
              <w:right w:val="nil"/>
            </w:tcBorders>
            <w:shd w:val="clear" w:color="000000" w:fill="FFFFFF"/>
            <w:noWrap/>
            <w:vAlign w:val="center"/>
            <w:hideMark/>
          </w:tcPr>
          <w:p w14:paraId="1E6FD1A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1974</w:t>
            </w:r>
          </w:p>
        </w:tc>
        <w:tc>
          <w:tcPr>
            <w:tcW w:w="960" w:type="dxa"/>
            <w:tcBorders>
              <w:top w:val="nil"/>
              <w:left w:val="nil"/>
              <w:bottom w:val="nil"/>
              <w:right w:val="nil"/>
            </w:tcBorders>
            <w:shd w:val="clear" w:color="000000" w:fill="FFFFFF"/>
            <w:noWrap/>
            <w:vAlign w:val="center"/>
            <w:hideMark/>
          </w:tcPr>
          <w:p w14:paraId="42CA931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0.044</w:t>
            </w:r>
          </w:p>
        </w:tc>
        <w:tc>
          <w:tcPr>
            <w:tcW w:w="960" w:type="dxa"/>
            <w:tcBorders>
              <w:top w:val="nil"/>
              <w:left w:val="nil"/>
              <w:bottom w:val="nil"/>
              <w:right w:val="nil"/>
            </w:tcBorders>
            <w:shd w:val="clear" w:color="000000" w:fill="FFFFFF"/>
            <w:noWrap/>
            <w:vAlign w:val="center"/>
            <w:hideMark/>
          </w:tcPr>
          <w:p w14:paraId="7078AAC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603C3F3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252710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2003</w:t>
            </w:r>
          </w:p>
        </w:tc>
        <w:tc>
          <w:tcPr>
            <w:tcW w:w="960" w:type="dxa"/>
            <w:tcBorders>
              <w:top w:val="nil"/>
              <w:left w:val="nil"/>
              <w:bottom w:val="nil"/>
              <w:right w:val="nil"/>
            </w:tcBorders>
            <w:shd w:val="clear" w:color="000000" w:fill="FFFFFF"/>
            <w:noWrap/>
            <w:vAlign w:val="center"/>
            <w:hideMark/>
          </w:tcPr>
          <w:p w14:paraId="2FC80FE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29163D3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0.006</w:t>
            </w:r>
          </w:p>
        </w:tc>
      </w:tr>
      <w:tr w:rsidR="0059012B" w:rsidRPr="0059012B" w14:paraId="0271DC4A" w14:textId="77777777" w:rsidTr="0059012B">
        <w:trPr>
          <w:trHeight w:val="300"/>
        </w:trPr>
        <w:tc>
          <w:tcPr>
            <w:tcW w:w="960" w:type="dxa"/>
            <w:tcBorders>
              <w:top w:val="nil"/>
              <w:left w:val="nil"/>
              <w:bottom w:val="nil"/>
              <w:right w:val="nil"/>
            </w:tcBorders>
            <w:shd w:val="clear" w:color="000000" w:fill="FFFFFF"/>
            <w:noWrap/>
            <w:vAlign w:val="center"/>
            <w:hideMark/>
          </w:tcPr>
          <w:p w14:paraId="534E96B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1975</w:t>
            </w:r>
          </w:p>
        </w:tc>
        <w:tc>
          <w:tcPr>
            <w:tcW w:w="960" w:type="dxa"/>
            <w:tcBorders>
              <w:top w:val="nil"/>
              <w:left w:val="nil"/>
              <w:bottom w:val="nil"/>
              <w:right w:val="nil"/>
            </w:tcBorders>
            <w:shd w:val="clear" w:color="000000" w:fill="FFFFFF"/>
            <w:noWrap/>
            <w:vAlign w:val="center"/>
            <w:hideMark/>
          </w:tcPr>
          <w:p w14:paraId="08F8C83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B25C8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0392BD93"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F7F6BB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2004</w:t>
            </w:r>
          </w:p>
        </w:tc>
        <w:tc>
          <w:tcPr>
            <w:tcW w:w="960" w:type="dxa"/>
            <w:tcBorders>
              <w:top w:val="nil"/>
              <w:left w:val="nil"/>
              <w:bottom w:val="nil"/>
              <w:right w:val="nil"/>
            </w:tcBorders>
            <w:shd w:val="clear" w:color="000000" w:fill="FFFFFF"/>
            <w:noWrap/>
            <w:vAlign w:val="center"/>
            <w:hideMark/>
          </w:tcPr>
          <w:p w14:paraId="465552D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0.078</w:t>
            </w:r>
          </w:p>
        </w:tc>
        <w:tc>
          <w:tcPr>
            <w:tcW w:w="960" w:type="dxa"/>
            <w:tcBorders>
              <w:top w:val="nil"/>
              <w:left w:val="nil"/>
              <w:bottom w:val="nil"/>
              <w:right w:val="nil"/>
            </w:tcBorders>
            <w:shd w:val="clear" w:color="000000" w:fill="FFFFFF"/>
            <w:noWrap/>
            <w:vAlign w:val="center"/>
            <w:hideMark/>
          </w:tcPr>
          <w:p w14:paraId="5257840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5D0A7C47" w14:textId="77777777" w:rsidTr="0059012B">
        <w:trPr>
          <w:trHeight w:val="300"/>
        </w:trPr>
        <w:tc>
          <w:tcPr>
            <w:tcW w:w="960" w:type="dxa"/>
            <w:tcBorders>
              <w:top w:val="nil"/>
              <w:left w:val="nil"/>
              <w:bottom w:val="nil"/>
              <w:right w:val="nil"/>
            </w:tcBorders>
            <w:shd w:val="clear" w:color="000000" w:fill="FFFFFF"/>
            <w:noWrap/>
            <w:vAlign w:val="center"/>
            <w:hideMark/>
          </w:tcPr>
          <w:p w14:paraId="651CB62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1976</w:t>
            </w:r>
          </w:p>
        </w:tc>
        <w:tc>
          <w:tcPr>
            <w:tcW w:w="960" w:type="dxa"/>
            <w:tcBorders>
              <w:top w:val="nil"/>
              <w:left w:val="nil"/>
              <w:bottom w:val="nil"/>
              <w:right w:val="nil"/>
            </w:tcBorders>
            <w:shd w:val="clear" w:color="000000" w:fill="FFFFFF"/>
            <w:noWrap/>
            <w:vAlign w:val="center"/>
            <w:hideMark/>
          </w:tcPr>
          <w:p w14:paraId="1984197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0.028</w:t>
            </w:r>
          </w:p>
        </w:tc>
        <w:tc>
          <w:tcPr>
            <w:tcW w:w="960" w:type="dxa"/>
            <w:tcBorders>
              <w:top w:val="nil"/>
              <w:left w:val="nil"/>
              <w:bottom w:val="nil"/>
              <w:right w:val="nil"/>
            </w:tcBorders>
            <w:shd w:val="clear" w:color="000000" w:fill="FFFFFF"/>
            <w:noWrap/>
            <w:vAlign w:val="center"/>
            <w:hideMark/>
          </w:tcPr>
          <w:p w14:paraId="7BD2807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5596331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32AA2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2005</w:t>
            </w:r>
          </w:p>
        </w:tc>
        <w:tc>
          <w:tcPr>
            <w:tcW w:w="960" w:type="dxa"/>
            <w:tcBorders>
              <w:top w:val="nil"/>
              <w:left w:val="nil"/>
              <w:bottom w:val="nil"/>
              <w:right w:val="nil"/>
            </w:tcBorders>
            <w:shd w:val="clear" w:color="000000" w:fill="FFFFFF"/>
            <w:noWrap/>
            <w:vAlign w:val="center"/>
            <w:hideMark/>
          </w:tcPr>
          <w:p w14:paraId="78B5BDB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F3B9D3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79FCF916" w14:textId="77777777" w:rsidTr="0059012B">
        <w:trPr>
          <w:trHeight w:val="300"/>
        </w:trPr>
        <w:tc>
          <w:tcPr>
            <w:tcW w:w="960" w:type="dxa"/>
            <w:tcBorders>
              <w:top w:val="nil"/>
              <w:left w:val="nil"/>
              <w:bottom w:val="nil"/>
              <w:right w:val="nil"/>
            </w:tcBorders>
            <w:shd w:val="clear" w:color="000000" w:fill="FFFFFF"/>
            <w:noWrap/>
            <w:vAlign w:val="center"/>
            <w:hideMark/>
          </w:tcPr>
          <w:p w14:paraId="764E860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1977</w:t>
            </w:r>
          </w:p>
        </w:tc>
        <w:tc>
          <w:tcPr>
            <w:tcW w:w="960" w:type="dxa"/>
            <w:tcBorders>
              <w:top w:val="nil"/>
              <w:left w:val="nil"/>
              <w:bottom w:val="nil"/>
              <w:right w:val="nil"/>
            </w:tcBorders>
            <w:shd w:val="clear" w:color="000000" w:fill="FFFFFF"/>
            <w:noWrap/>
            <w:vAlign w:val="center"/>
            <w:hideMark/>
          </w:tcPr>
          <w:p w14:paraId="3D78E3B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0.031</w:t>
            </w:r>
          </w:p>
        </w:tc>
        <w:tc>
          <w:tcPr>
            <w:tcW w:w="960" w:type="dxa"/>
            <w:tcBorders>
              <w:top w:val="nil"/>
              <w:left w:val="nil"/>
              <w:bottom w:val="nil"/>
              <w:right w:val="nil"/>
            </w:tcBorders>
            <w:shd w:val="clear" w:color="000000" w:fill="FFFFFF"/>
            <w:noWrap/>
            <w:vAlign w:val="center"/>
            <w:hideMark/>
          </w:tcPr>
          <w:p w14:paraId="61C55C7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B7931C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3774C0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2006</w:t>
            </w:r>
          </w:p>
        </w:tc>
        <w:tc>
          <w:tcPr>
            <w:tcW w:w="960" w:type="dxa"/>
            <w:tcBorders>
              <w:top w:val="nil"/>
              <w:left w:val="nil"/>
              <w:bottom w:val="nil"/>
              <w:right w:val="nil"/>
            </w:tcBorders>
            <w:shd w:val="clear" w:color="000000" w:fill="FFFFFF"/>
            <w:noWrap/>
            <w:vAlign w:val="center"/>
            <w:hideMark/>
          </w:tcPr>
          <w:p w14:paraId="32AC6CF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0.085</w:t>
            </w:r>
          </w:p>
        </w:tc>
        <w:tc>
          <w:tcPr>
            <w:tcW w:w="960" w:type="dxa"/>
            <w:tcBorders>
              <w:top w:val="nil"/>
              <w:left w:val="nil"/>
              <w:bottom w:val="nil"/>
              <w:right w:val="nil"/>
            </w:tcBorders>
            <w:shd w:val="clear" w:color="000000" w:fill="FFFFFF"/>
            <w:noWrap/>
            <w:vAlign w:val="center"/>
            <w:hideMark/>
          </w:tcPr>
          <w:p w14:paraId="1BDCA04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ED08862" w14:textId="77777777" w:rsidTr="0059012B">
        <w:trPr>
          <w:trHeight w:val="300"/>
        </w:trPr>
        <w:tc>
          <w:tcPr>
            <w:tcW w:w="960" w:type="dxa"/>
            <w:tcBorders>
              <w:top w:val="nil"/>
              <w:left w:val="nil"/>
              <w:bottom w:val="nil"/>
              <w:right w:val="nil"/>
            </w:tcBorders>
            <w:shd w:val="clear" w:color="000000" w:fill="FFFFFF"/>
            <w:noWrap/>
            <w:vAlign w:val="center"/>
            <w:hideMark/>
          </w:tcPr>
          <w:p w14:paraId="78ECBD8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1978</w:t>
            </w:r>
          </w:p>
        </w:tc>
        <w:tc>
          <w:tcPr>
            <w:tcW w:w="960" w:type="dxa"/>
            <w:tcBorders>
              <w:top w:val="nil"/>
              <w:left w:val="nil"/>
              <w:bottom w:val="nil"/>
              <w:right w:val="nil"/>
            </w:tcBorders>
            <w:shd w:val="clear" w:color="000000" w:fill="FFFFFF"/>
            <w:noWrap/>
            <w:vAlign w:val="center"/>
            <w:hideMark/>
          </w:tcPr>
          <w:p w14:paraId="2D2F935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533A24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78E66B4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AAEF7BC"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2007</w:t>
            </w:r>
          </w:p>
        </w:tc>
        <w:tc>
          <w:tcPr>
            <w:tcW w:w="960" w:type="dxa"/>
            <w:tcBorders>
              <w:top w:val="nil"/>
              <w:left w:val="nil"/>
              <w:bottom w:val="nil"/>
              <w:right w:val="nil"/>
            </w:tcBorders>
            <w:shd w:val="clear" w:color="000000" w:fill="FFFFFF"/>
            <w:noWrap/>
            <w:vAlign w:val="center"/>
            <w:hideMark/>
          </w:tcPr>
          <w:p w14:paraId="6562B8E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0.091</w:t>
            </w:r>
          </w:p>
        </w:tc>
        <w:tc>
          <w:tcPr>
            <w:tcW w:w="960" w:type="dxa"/>
            <w:tcBorders>
              <w:top w:val="nil"/>
              <w:left w:val="nil"/>
              <w:bottom w:val="nil"/>
              <w:right w:val="nil"/>
            </w:tcBorders>
            <w:shd w:val="clear" w:color="000000" w:fill="FFFFFF"/>
            <w:noWrap/>
            <w:vAlign w:val="center"/>
            <w:hideMark/>
          </w:tcPr>
          <w:p w14:paraId="175BF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09307C85" w14:textId="77777777" w:rsidTr="0059012B">
        <w:trPr>
          <w:trHeight w:val="300"/>
        </w:trPr>
        <w:tc>
          <w:tcPr>
            <w:tcW w:w="960" w:type="dxa"/>
            <w:tcBorders>
              <w:top w:val="nil"/>
              <w:left w:val="nil"/>
              <w:bottom w:val="nil"/>
              <w:right w:val="nil"/>
            </w:tcBorders>
            <w:shd w:val="clear" w:color="000000" w:fill="FFFFFF"/>
            <w:noWrap/>
            <w:vAlign w:val="center"/>
            <w:hideMark/>
          </w:tcPr>
          <w:p w14:paraId="610CE2FA"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lastRenderedPageBreak/>
              <w:t>1979</w:t>
            </w:r>
          </w:p>
        </w:tc>
        <w:tc>
          <w:tcPr>
            <w:tcW w:w="960" w:type="dxa"/>
            <w:tcBorders>
              <w:top w:val="nil"/>
              <w:left w:val="nil"/>
              <w:bottom w:val="nil"/>
              <w:right w:val="nil"/>
            </w:tcBorders>
            <w:shd w:val="clear" w:color="000000" w:fill="FFFFFF"/>
            <w:noWrap/>
            <w:vAlign w:val="center"/>
            <w:hideMark/>
          </w:tcPr>
          <w:p w14:paraId="466C86A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0.026</w:t>
            </w:r>
          </w:p>
        </w:tc>
        <w:tc>
          <w:tcPr>
            <w:tcW w:w="960" w:type="dxa"/>
            <w:tcBorders>
              <w:top w:val="nil"/>
              <w:left w:val="nil"/>
              <w:bottom w:val="nil"/>
              <w:right w:val="nil"/>
            </w:tcBorders>
            <w:shd w:val="clear" w:color="000000" w:fill="FFFFFF"/>
            <w:noWrap/>
            <w:vAlign w:val="center"/>
            <w:hideMark/>
          </w:tcPr>
          <w:p w14:paraId="4C77B6B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27A8C3A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06784B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2008</w:t>
            </w:r>
          </w:p>
        </w:tc>
        <w:tc>
          <w:tcPr>
            <w:tcW w:w="960" w:type="dxa"/>
            <w:tcBorders>
              <w:top w:val="nil"/>
              <w:left w:val="nil"/>
              <w:bottom w:val="nil"/>
              <w:right w:val="nil"/>
            </w:tcBorders>
            <w:shd w:val="clear" w:color="000000" w:fill="FFFFFF"/>
            <w:noWrap/>
            <w:vAlign w:val="center"/>
            <w:hideMark/>
          </w:tcPr>
          <w:p w14:paraId="6E5C05A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0.121</w:t>
            </w:r>
          </w:p>
        </w:tc>
        <w:tc>
          <w:tcPr>
            <w:tcW w:w="960" w:type="dxa"/>
            <w:tcBorders>
              <w:top w:val="nil"/>
              <w:left w:val="nil"/>
              <w:bottom w:val="nil"/>
              <w:right w:val="nil"/>
            </w:tcBorders>
            <w:shd w:val="clear" w:color="000000" w:fill="FFFFFF"/>
            <w:noWrap/>
            <w:vAlign w:val="center"/>
            <w:hideMark/>
          </w:tcPr>
          <w:p w14:paraId="5B528E7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0.011</w:t>
            </w:r>
          </w:p>
        </w:tc>
      </w:tr>
      <w:tr w:rsidR="0059012B" w:rsidRPr="0059012B" w14:paraId="0D77A724" w14:textId="77777777" w:rsidTr="0059012B">
        <w:trPr>
          <w:trHeight w:val="300"/>
        </w:trPr>
        <w:tc>
          <w:tcPr>
            <w:tcW w:w="960" w:type="dxa"/>
            <w:tcBorders>
              <w:top w:val="nil"/>
              <w:left w:val="nil"/>
              <w:bottom w:val="nil"/>
              <w:right w:val="nil"/>
            </w:tcBorders>
            <w:shd w:val="clear" w:color="000000" w:fill="FFFFFF"/>
            <w:noWrap/>
            <w:vAlign w:val="center"/>
            <w:hideMark/>
          </w:tcPr>
          <w:p w14:paraId="2425B58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1980</w:t>
            </w:r>
          </w:p>
        </w:tc>
        <w:tc>
          <w:tcPr>
            <w:tcW w:w="960" w:type="dxa"/>
            <w:tcBorders>
              <w:top w:val="nil"/>
              <w:left w:val="nil"/>
              <w:bottom w:val="nil"/>
              <w:right w:val="nil"/>
            </w:tcBorders>
            <w:shd w:val="clear" w:color="000000" w:fill="FFFFFF"/>
            <w:noWrap/>
            <w:vAlign w:val="center"/>
            <w:hideMark/>
          </w:tcPr>
          <w:p w14:paraId="55B1291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0.037</w:t>
            </w:r>
          </w:p>
        </w:tc>
        <w:tc>
          <w:tcPr>
            <w:tcW w:w="960" w:type="dxa"/>
            <w:tcBorders>
              <w:top w:val="nil"/>
              <w:left w:val="nil"/>
              <w:bottom w:val="nil"/>
              <w:right w:val="nil"/>
            </w:tcBorders>
            <w:shd w:val="clear" w:color="000000" w:fill="FFFFFF"/>
            <w:noWrap/>
            <w:vAlign w:val="center"/>
            <w:hideMark/>
          </w:tcPr>
          <w:p w14:paraId="08827B0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10B57D74"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9A857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2009</w:t>
            </w:r>
          </w:p>
        </w:tc>
        <w:tc>
          <w:tcPr>
            <w:tcW w:w="960" w:type="dxa"/>
            <w:tcBorders>
              <w:top w:val="nil"/>
              <w:left w:val="nil"/>
              <w:bottom w:val="nil"/>
              <w:right w:val="nil"/>
            </w:tcBorders>
            <w:shd w:val="clear" w:color="000000" w:fill="FFFFFF"/>
            <w:noWrap/>
            <w:vAlign w:val="center"/>
            <w:hideMark/>
          </w:tcPr>
          <w:p w14:paraId="4BFDD94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0.098</w:t>
            </w:r>
          </w:p>
        </w:tc>
        <w:tc>
          <w:tcPr>
            <w:tcW w:w="960" w:type="dxa"/>
            <w:tcBorders>
              <w:top w:val="nil"/>
              <w:left w:val="nil"/>
              <w:bottom w:val="nil"/>
              <w:right w:val="nil"/>
            </w:tcBorders>
            <w:shd w:val="clear" w:color="000000" w:fill="FFFFFF"/>
            <w:noWrap/>
            <w:vAlign w:val="center"/>
            <w:hideMark/>
          </w:tcPr>
          <w:p w14:paraId="64864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r>
      <w:tr w:rsidR="0059012B" w:rsidRPr="0059012B" w14:paraId="16E9A210" w14:textId="77777777" w:rsidTr="0059012B">
        <w:trPr>
          <w:trHeight w:val="300"/>
        </w:trPr>
        <w:tc>
          <w:tcPr>
            <w:tcW w:w="960" w:type="dxa"/>
            <w:tcBorders>
              <w:top w:val="nil"/>
              <w:left w:val="nil"/>
              <w:bottom w:val="nil"/>
              <w:right w:val="nil"/>
            </w:tcBorders>
            <w:shd w:val="clear" w:color="000000" w:fill="FFFFFF"/>
            <w:noWrap/>
            <w:vAlign w:val="center"/>
            <w:hideMark/>
          </w:tcPr>
          <w:p w14:paraId="4253CE4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1981</w:t>
            </w:r>
          </w:p>
        </w:tc>
        <w:tc>
          <w:tcPr>
            <w:tcW w:w="960" w:type="dxa"/>
            <w:tcBorders>
              <w:top w:val="nil"/>
              <w:left w:val="nil"/>
              <w:bottom w:val="nil"/>
              <w:right w:val="nil"/>
            </w:tcBorders>
            <w:shd w:val="clear" w:color="000000" w:fill="FFFFFF"/>
            <w:noWrap/>
            <w:vAlign w:val="center"/>
            <w:hideMark/>
          </w:tcPr>
          <w:p w14:paraId="241CFDC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074013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c>
          <w:tcPr>
            <w:tcW w:w="340" w:type="dxa"/>
            <w:tcBorders>
              <w:top w:val="nil"/>
              <w:left w:val="nil"/>
              <w:bottom w:val="nil"/>
              <w:right w:val="nil"/>
            </w:tcBorders>
            <w:shd w:val="clear" w:color="auto" w:fill="auto"/>
            <w:noWrap/>
            <w:vAlign w:val="bottom"/>
            <w:hideMark/>
          </w:tcPr>
          <w:p w14:paraId="4041CA5F"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FD6565"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2010</w:t>
            </w:r>
          </w:p>
        </w:tc>
        <w:tc>
          <w:tcPr>
            <w:tcW w:w="960" w:type="dxa"/>
            <w:tcBorders>
              <w:top w:val="nil"/>
              <w:left w:val="nil"/>
              <w:bottom w:val="nil"/>
              <w:right w:val="nil"/>
            </w:tcBorders>
            <w:shd w:val="clear" w:color="000000" w:fill="FFFFFF"/>
            <w:noWrap/>
            <w:vAlign w:val="center"/>
            <w:hideMark/>
          </w:tcPr>
          <w:p w14:paraId="3227A71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0.102</w:t>
            </w:r>
          </w:p>
        </w:tc>
        <w:tc>
          <w:tcPr>
            <w:tcW w:w="960" w:type="dxa"/>
            <w:tcBorders>
              <w:top w:val="nil"/>
              <w:left w:val="nil"/>
              <w:bottom w:val="nil"/>
              <w:right w:val="nil"/>
            </w:tcBorders>
            <w:shd w:val="clear" w:color="000000" w:fill="FFFFFF"/>
            <w:noWrap/>
            <w:vAlign w:val="center"/>
            <w:hideMark/>
          </w:tcPr>
          <w:p w14:paraId="3641D73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0.010</w:t>
            </w:r>
          </w:p>
        </w:tc>
      </w:tr>
      <w:tr w:rsidR="0059012B" w:rsidRPr="0059012B" w14:paraId="0AAE7CE0" w14:textId="77777777" w:rsidTr="0059012B">
        <w:trPr>
          <w:trHeight w:val="300"/>
        </w:trPr>
        <w:tc>
          <w:tcPr>
            <w:tcW w:w="960" w:type="dxa"/>
            <w:tcBorders>
              <w:top w:val="nil"/>
              <w:left w:val="nil"/>
              <w:bottom w:val="nil"/>
              <w:right w:val="nil"/>
            </w:tcBorders>
            <w:shd w:val="clear" w:color="000000" w:fill="FFFFFF"/>
            <w:noWrap/>
            <w:vAlign w:val="center"/>
            <w:hideMark/>
          </w:tcPr>
          <w:p w14:paraId="1BFAEDD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1982</w:t>
            </w:r>
          </w:p>
        </w:tc>
        <w:tc>
          <w:tcPr>
            <w:tcW w:w="960" w:type="dxa"/>
            <w:tcBorders>
              <w:top w:val="nil"/>
              <w:left w:val="nil"/>
              <w:bottom w:val="nil"/>
              <w:right w:val="nil"/>
            </w:tcBorders>
            <w:shd w:val="clear" w:color="000000" w:fill="FFFFFF"/>
            <w:noWrap/>
            <w:vAlign w:val="center"/>
            <w:hideMark/>
          </w:tcPr>
          <w:p w14:paraId="0482590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0.035</w:t>
            </w:r>
          </w:p>
        </w:tc>
        <w:tc>
          <w:tcPr>
            <w:tcW w:w="960" w:type="dxa"/>
            <w:tcBorders>
              <w:top w:val="nil"/>
              <w:left w:val="nil"/>
              <w:bottom w:val="nil"/>
              <w:right w:val="nil"/>
            </w:tcBorders>
            <w:shd w:val="clear" w:color="000000" w:fill="FFFFFF"/>
            <w:noWrap/>
            <w:vAlign w:val="center"/>
            <w:hideMark/>
          </w:tcPr>
          <w:p w14:paraId="179D01F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0.003</w:t>
            </w:r>
          </w:p>
        </w:tc>
        <w:tc>
          <w:tcPr>
            <w:tcW w:w="340" w:type="dxa"/>
            <w:tcBorders>
              <w:top w:val="nil"/>
              <w:left w:val="nil"/>
              <w:bottom w:val="nil"/>
              <w:right w:val="nil"/>
            </w:tcBorders>
            <w:shd w:val="clear" w:color="auto" w:fill="auto"/>
            <w:noWrap/>
            <w:vAlign w:val="bottom"/>
            <w:hideMark/>
          </w:tcPr>
          <w:p w14:paraId="7D60ED3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A7A4A2E"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2011</w:t>
            </w:r>
          </w:p>
        </w:tc>
        <w:tc>
          <w:tcPr>
            <w:tcW w:w="960" w:type="dxa"/>
            <w:tcBorders>
              <w:top w:val="nil"/>
              <w:left w:val="nil"/>
              <w:bottom w:val="nil"/>
              <w:right w:val="nil"/>
            </w:tcBorders>
            <w:shd w:val="clear" w:color="000000" w:fill="FFFFFF"/>
            <w:noWrap/>
            <w:vAlign w:val="center"/>
            <w:hideMark/>
          </w:tcPr>
          <w:p w14:paraId="107C747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0.068</w:t>
            </w:r>
          </w:p>
        </w:tc>
        <w:tc>
          <w:tcPr>
            <w:tcW w:w="960" w:type="dxa"/>
            <w:tcBorders>
              <w:top w:val="nil"/>
              <w:left w:val="nil"/>
              <w:bottom w:val="nil"/>
              <w:right w:val="nil"/>
            </w:tcBorders>
            <w:shd w:val="clear" w:color="000000" w:fill="FFFFFF"/>
            <w:noWrap/>
            <w:vAlign w:val="center"/>
            <w:hideMark/>
          </w:tcPr>
          <w:p w14:paraId="118DDEF1"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r>
      <w:tr w:rsidR="0059012B" w:rsidRPr="0059012B" w14:paraId="00EE8C10" w14:textId="77777777" w:rsidTr="0059012B">
        <w:trPr>
          <w:trHeight w:val="300"/>
        </w:trPr>
        <w:tc>
          <w:tcPr>
            <w:tcW w:w="960" w:type="dxa"/>
            <w:tcBorders>
              <w:top w:val="nil"/>
              <w:left w:val="nil"/>
              <w:bottom w:val="nil"/>
              <w:right w:val="nil"/>
            </w:tcBorders>
            <w:shd w:val="clear" w:color="000000" w:fill="FFFFFF"/>
            <w:noWrap/>
            <w:vAlign w:val="center"/>
            <w:hideMark/>
          </w:tcPr>
          <w:p w14:paraId="62F94F2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1983</w:t>
            </w:r>
          </w:p>
        </w:tc>
        <w:tc>
          <w:tcPr>
            <w:tcW w:w="960" w:type="dxa"/>
            <w:tcBorders>
              <w:top w:val="nil"/>
              <w:left w:val="nil"/>
              <w:bottom w:val="nil"/>
              <w:right w:val="nil"/>
            </w:tcBorders>
            <w:shd w:val="clear" w:color="000000" w:fill="FFFFFF"/>
            <w:noWrap/>
            <w:vAlign w:val="center"/>
            <w:hideMark/>
          </w:tcPr>
          <w:p w14:paraId="115D6FD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0.022</w:t>
            </w:r>
          </w:p>
        </w:tc>
        <w:tc>
          <w:tcPr>
            <w:tcW w:w="960" w:type="dxa"/>
            <w:tcBorders>
              <w:top w:val="nil"/>
              <w:left w:val="nil"/>
              <w:bottom w:val="nil"/>
              <w:right w:val="nil"/>
            </w:tcBorders>
            <w:shd w:val="clear" w:color="000000" w:fill="FFFFFF"/>
            <w:noWrap/>
            <w:vAlign w:val="center"/>
            <w:hideMark/>
          </w:tcPr>
          <w:p w14:paraId="4898768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1C08EB3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D33AD31"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2012</w:t>
            </w:r>
          </w:p>
        </w:tc>
        <w:tc>
          <w:tcPr>
            <w:tcW w:w="960" w:type="dxa"/>
            <w:tcBorders>
              <w:top w:val="nil"/>
              <w:left w:val="nil"/>
              <w:bottom w:val="nil"/>
              <w:right w:val="nil"/>
            </w:tcBorders>
            <w:shd w:val="clear" w:color="000000" w:fill="FFFFFF"/>
            <w:noWrap/>
            <w:vAlign w:val="center"/>
            <w:hideMark/>
          </w:tcPr>
          <w:p w14:paraId="6287E3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0.057</w:t>
            </w:r>
          </w:p>
        </w:tc>
        <w:tc>
          <w:tcPr>
            <w:tcW w:w="960" w:type="dxa"/>
            <w:tcBorders>
              <w:top w:val="nil"/>
              <w:left w:val="nil"/>
              <w:bottom w:val="nil"/>
              <w:right w:val="nil"/>
            </w:tcBorders>
            <w:shd w:val="clear" w:color="000000" w:fill="FFFFFF"/>
            <w:noWrap/>
            <w:vAlign w:val="center"/>
            <w:hideMark/>
          </w:tcPr>
          <w:p w14:paraId="1241C9F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2FBB7B15" w14:textId="77777777" w:rsidTr="0059012B">
        <w:trPr>
          <w:trHeight w:val="300"/>
        </w:trPr>
        <w:tc>
          <w:tcPr>
            <w:tcW w:w="960" w:type="dxa"/>
            <w:tcBorders>
              <w:top w:val="nil"/>
              <w:left w:val="nil"/>
              <w:bottom w:val="nil"/>
              <w:right w:val="nil"/>
            </w:tcBorders>
            <w:shd w:val="clear" w:color="000000" w:fill="FFFFFF"/>
            <w:noWrap/>
            <w:vAlign w:val="center"/>
            <w:hideMark/>
          </w:tcPr>
          <w:p w14:paraId="5A7FE82D"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1984</w:t>
            </w:r>
          </w:p>
        </w:tc>
        <w:tc>
          <w:tcPr>
            <w:tcW w:w="960" w:type="dxa"/>
            <w:tcBorders>
              <w:top w:val="nil"/>
              <w:left w:val="nil"/>
              <w:bottom w:val="nil"/>
              <w:right w:val="nil"/>
            </w:tcBorders>
            <w:shd w:val="clear" w:color="000000" w:fill="FFFFFF"/>
            <w:noWrap/>
            <w:vAlign w:val="center"/>
            <w:hideMark/>
          </w:tcPr>
          <w:p w14:paraId="77FAE02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0.016</w:t>
            </w:r>
          </w:p>
        </w:tc>
        <w:tc>
          <w:tcPr>
            <w:tcW w:w="960" w:type="dxa"/>
            <w:tcBorders>
              <w:top w:val="nil"/>
              <w:left w:val="nil"/>
              <w:bottom w:val="nil"/>
              <w:right w:val="nil"/>
            </w:tcBorders>
            <w:shd w:val="clear" w:color="000000" w:fill="FFFFFF"/>
            <w:noWrap/>
            <w:vAlign w:val="center"/>
            <w:hideMark/>
          </w:tcPr>
          <w:p w14:paraId="6E776E9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D9CED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1CE145C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2013</w:t>
            </w:r>
          </w:p>
        </w:tc>
        <w:tc>
          <w:tcPr>
            <w:tcW w:w="960" w:type="dxa"/>
            <w:tcBorders>
              <w:top w:val="nil"/>
              <w:left w:val="nil"/>
              <w:bottom w:val="nil"/>
              <w:right w:val="nil"/>
            </w:tcBorders>
            <w:shd w:val="clear" w:color="000000" w:fill="FFFFFF"/>
            <w:noWrap/>
            <w:vAlign w:val="center"/>
            <w:hideMark/>
          </w:tcPr>
          <w:p w14:paraId="093DDEC0"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259712DD"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3D94BC39" w14:textId="77777777" w:rsidTr="0059012B">
        <w:trPr>
          <w:trHeight w:val="300"/>
        </w:trPr>
        <w:tc>
          <w:tcPr>
            <w:tcW w:w="960" w:type="dxa"/>
            <w:tcBorders>
              <w:top w:val="nil"/>
              <w:left w:val="nil"/>
              <w:bottom w:val="nil"/>
              <w:right w:val="nil"/>
            </w:tcBorders>
            <w:shd w:val="clear" w:color="000000" w:fill="FFFFFF"/>
            <w:noWrap/>
            <w:vAlign w:val="center"/>
            <w:hideMark/>
          </w:tcPr>
          <w:p w14:paraId="466DA374"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1985</w:t>
            </w:r>
          </w:p>
        </w:tc>
        <w:tc>
          <w:tcPr>
            <w:tcW w:w="960" w:type="dxa"/>
            <w:tcBorders>
              <w:top w:val="nil"/>
              <w:left w:val="nil"/>
              <w:bottom w:val="nil"/>
              <w:right w:val="nil"/>
            </w:tcBorders>
            <w:shd w:val="clear" w:color="000000" w:fill="FFFFFF"/>
            <w:noWrap/>
            <w:vAlign w:val="center"/>
            <w:hideMark/>
          </w:tcPr>
          <w:p w14:paraId="7724764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0.018</w:t>
            </w:r>
          </w:p>
        </w:tc>
        <w:tc>
          <w:tcPr>
            <w:tcW w:w="960" w:type="dxa"/>
            <w:tcBorders>
              <w:top w:val="nil"/>
              <w:left w:val="nil"/>
              <w:bottom w:val="nil"/>
              <w:right w:val="nil"/>
            </w:tcBorders>
            <w:shd w:val="clear" w:color="000000" w:fill="FFFFFF"/>
            <w:noWrap/>
            <w:vAlign w:val="center"/>
            <w:hideMark/>
          </w:tcPr>
          <w:p w14:paraId="4CDA532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6EB55649"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DBC1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2014</w:t>
            </w:r>
          </w:p>
        </w:tc>
        <w:tc>
          <w:tcPr>
            <w:tcW w:w="960" w:type="dxa"/>
            <w:tcBorders>
              <w:top w:val="nil"/>
              <w:left w:val="nil"/>
              <w:bottom w:val="nil"/>
              <w:right w:val="nil"/>
            </w:tcBorders>
            <w:shd w:val="clear" w:color="000000" w:fill="FFFFFF"/>
            <w:noWrap/>
            <w:vAlign w:val="center"/>
            <w:hideMark/>
          </w:tcPr>
          <w:p w14:paraId="746B02C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0.084</w:t>
            </w:r>
          </w:p>
        </w:tc>
        <w:tc>
          <w:tcPr>
            <w:tcW w:w="960" w:type="dxa"/>
            <w:tcBorders>
              <w:top w:val="nil"/>
              <w:left w:val="nil"/>
              <w:bottom w:val="nil"/>
              <w:right w:val="nil"/>
            </w:tcBorders>
            <w:shd w:val="clear" w:color="000000" w:fill="FFFFFF"/>
            <w:noWrap/>
            <w:vAlign w:val="center"/>
            <w:hideMark/>
          </w:tcPr>
          <w:p w14:paraId="48569B6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00A6C88C" w14:textId="77777777" w:rsidTr="0059012B">
        <w:trPr>
          <w:trHeight w:val="300"/>
        </w:trPr>
        <w:tc>
          <w:tcPr>
            <w:tcW w:w="960" w:type="dxa"/>
            <w:tcBorders>
              <w:top w:val="nil"/>
              <w:left w:val="nil"/>
              <w:bottom w:val="nil"/>
              <w:right w:val="nil"/>
            </w:tcBorders>
            <w:shd w:val="clear" w:color="000000" w:fill="FFFFFF"/>
            <w:noWrap/>
            <w:vAlign w:val="center"/>
            <w:hideMark/>
          </w:tcPr>
          <w:p w14:paraId="0E05AF93"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1986</w:t>
            </w:r>
          </w:p>
        </w:tc>
        <w:tc>
          <w:tcPr>
            <w:tcW w:w="960" w:type="dxa"/>
            <w:tcBorders>
              <w:top w:val="nil"/>
              <w:left w:val="nil"/>
              <w:bottom w:val="nil"/>
              <w:right w:val="nil"/>
            </w:tcBorders>
            <w:shd w:val="clear" w:color="000000" w:fill="FFFFFF"/>
            <w:noWrap/>
            <w:vAlign w:val="center"/>
            <w:hideMark/>
          </w:tcPr>
          <w:p w14:paraId="0B2D5E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0.015</w:t>
            </w:r>
          </w:p>
        </w:tc>
        <w:tc>
          <w:tcPr>
            <w:tcW w:w="960" w:type="dxa"/>
            <w:tcBorders>
              <w:top w:val="nil"/>
              <w:left w:val="nil"/>
              <w:bottom w:val="nil"/>
              <w:right w:val="nil"/>
            </w:tcBorders>
            <w:shd w:val="clear" w:color="000000" w:fill="FFFFFF"/>
            <w:noWrap/>
            <w:vAlign w:val="center"/>
            <w:hideMark/>
          </w:tcPr>
          <w:p w14:paraId="66842637"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76BAFBB2"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E56D532"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2015</w:t>
            </w:r>
          </w:p>
        </w:tc>
        <w:tc>
          <w:tcPr>
            <w:tcW w:w="960" w:type="dxa"/>
            <w:tcBorders>
              <w:top w:val="nil"/>
              <w:left w:val="nil"/>
              <w:bottom w:val="nil"/>
              <w:right w:val="nil"/>
            </w:tcBorders>
            <w:shd w:val="clear" w:color="000000" w:fill="FFFFFF"/>
            <w:noWrap/>
            <w:vAlign w:val="center"/>
            <w:hideMark/>
          </w:tcPr>
          <w:p w14:paraId="643DD0F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0.059</w:t>
            </w:r>
          </w:p>
        </w:tc>
        <w:tc>
          <w:tcPr>
            <w:tcW w:w="960" w:type="dxa"/>
            <w:tcBorders>
              <w:top w:val="nil"/>
              <w:left w:val="nil"/>
              <w:bottom w:val="nil"/>
              <w:right w:val="nil"/>
            </w:tcBorders>
            <w:shd w:val="clear" w:color="000000" w:fill="FFFFFF"/>
            <w:noWrap/>
            <w:vAlign w:val="center"/>
            <w:hideMark/>
          </w:tcPr>
          <w:p w14:paraId="328703B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30D4B783" w14:textId="77777777" w:rsidTr="0059012B">
        <w:trPr>
          <w:trHeight w:val="300"/>
        </w:trPr>
        <w:tc>
          <w:tcPr>
            <w:tcW w:w="960" w:type="dxa"/>
            <w:tcBorders>
              <w:top w:val="nil"/>
              <w:left w:val="nil"/>
              <w:bottom w:val="nil"/>
              <w:right w:val="nil"/>
            </w:tcBorders>
            <w:shd w:val="clear" w:color="000000" w:fill="FFFFFF"/>
            <w:noWrap/>
            <w:vAlign w:val="center"/>
            <w:hideMark/>
          </w:tcPr>
          <w:p w14:paraId="19684B6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1987</w:t>
            </w:r>
          </w:p>
        </w:tc>
        <w:tc>
          <w:tcPr>
            <w:tcW w:w="960" w:type="dxa"/>
            <w:tcBorders>
              <w:top w:val="nil"/>
              <w:left w:val="nil"/>
              <w:bottom w:val="nil"/>
              <w:right w:val="nil"/>
            </w:tcBorders>
            <w:shd w:val="clear" w:color="000000" w:fill="FFFFFF"/>
            <w:noWrap/>
            <w:vAlign w:val="center"/>
            <w:hideMark/>
          </w:tcPr>
          <w:p w14:paraId="512145C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0.009</w:t>
            </w:r>
          </w:p>
        </w:tc>
        <w:tc>
          <w:tcPr>
            <w:tcW w:w="960" w:type="dxa"/>
            <w:tcBorders>
              <w:top w:val="nil"/>
              <w:left w:val="nil"/>
              <w:bottom w:val="nil"/>
              <w:right w:val="nil"/>
            </w:tcBorders>
            <w:shd w:val="clear" w:color="000000" w:fill="FFFFFF"/>
            <w:noWrap/>
            <w:vAlign w:val="center"/>
            <w:hideMark/>
          </w:tcPr>
          <w:p w14:paraId="047F7BD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0.001</w:t>
            </w:r>
          </w:p>
        </w:tc>
        <w:tc>
          <w:tcPr>
            <w:tcW w:w="340" w:type="dxa"/>
            <w:tcBorders>
              <w:top w:val="nil"/>
              <w:left w:val="nil"/>
              <w:bottom w:val="nil"/>
              <w:right w:val="nil"/>
            </w:tcBorders>
            <w:shd w:val="clear" w:color="auto" w:fill="auto"/>
            <w:noWrap/>
            <w:vAlign w:val="bottom"/>
            <w:hideMark/>
          </w:tcPr>
          <w:p w14:paraId="29BF99DD"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67E7F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2016</w:t>
            </w:r>
          </w:p>
        </w:tc>
        <w:tc>
          <w:tcPr>
            <w:tcW w:w="960" w:type="dxa"/>
            <w:tcBorders>
              <w:top w:val="nil"/>
              <w:left w:val="nil"/>
              <w:bottom w:val="nil"/>
              <w:right w:val="nil"/>
            </w:tcBorders>
            <w:shd w:val="clear" w:color="000000" w:fill="FFFFFF"/>
            <w:noWrap/>
            <w:vAlign w:val="center"/>
            <w:hideMark/>
          </w:tcPr>
          <w:p w14:paraId="2DE22E5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0.055</w:t>
            </w:r>
          </w:p>
        </w:tc>
        <w:tc>
          <w:tcPr>
            <w:tcW w:w="960" w:type="dxa"/>
            <w:tcBorders>
              <w:top w:val="nil"/>
              <w:left w:val="nil"/>
              <w:bottom w:val="nil"/>
              <w:right w:val="nil"/>
            </w:tcBorders>
            <w:shd w:val="clear" w:color="000000" w:fill="FFFFFF"/>
            <w:noWrap/>
            <w:vAlign w:val="center"/>
            <w:hideMark/>
          </w:tcPr>
          <w:p w14:paraId="59190B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42B103F7" w14:textId="77777777" w:rsidTr="0059012B">
        <w:trPr>
          <w:trHeight w:val="300"/>
        </w:trPr>
        <w:tc>
          <w:tcPr>
            <w:tcW w:w="960" w:type="dxa"/>
            <w:tcBorders>
              <w:top w:val="nil"/>
              <w:left w:val="nil"/>
              <w:bottom w:val="nil"/>
              <w:right w:val="nil"/>
            </w:tcBorders>
            <w:shd w:val="clear" w:color="000000" w:fill="FFFFFF"/>
            <w:noWrap/>
            <w:vAlign w:val="center"/>
            <w:hideMark/>
          </w:tcPr>
          <w:p w14:paraId="6B90EB3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1988</w:t>
            </w:r>
          </w:p>
        </w:tc>
        <w:tc>
          <w:tcPr>
            <w:tcW w:w="960" w:type="dxa"/>
            <w:tcBorders>
              <w:top w:val="nil"/>
              <w:left w:val="nil"/>
              <w:bottom w:val="nil"/>
              <w:right w:val="nil"/>
            </w:tcBorders>
            <w:shd w:val="clear" w:color="000000" w:fill="FFFFFF"/>
            <w:noWrap/>
            <w:vAlign w:val="center"/>
            <w:hideMark/>
          </w:tcPr>
          <w:p w14:paraId="319B7F08"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0.048</w:t>
            </w:r>
          </w:p>
        </w:tc>
        <w:tc>
          <w:tcPr>
            <w:tcW w:w="960" w:type="dxa"/>
            <w:tcBorders>
              <w:top w:val="nil"/>
              <w:left w:val="nil"/>
              <w:bottom w:val="nil"/>
              <w:right w:val="nil"/>
            </w:tcBorders>
            <w:shd w:val="clear" w:color="000000" w:fill="FFFFFF"/>
            <w:noWrap/>
            <w:vAlign w:val="center"/>
            <w:hideMark/>
          </w:tcPr>
          <w:p w14:paraId="356533A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c>
          <w:tcPr>
            <w:tcW w:w="340" w:type="dxa"/>
            <w:tcBorders>
              <w:top w:val="nil"/>
              <w:left w:val="nil"/>
              <w:bottom w:val="nil"/>
              <w:right w:val="nil"/>
            </w:tcBorders>
            <w:shd w:val="clear" w:color="auto" w:fill="auto"/>
            <w:noWrap/>
            <w:vAlign w:val="bottom"/>
            <w:hideMark/>
          </w:tcPr>
          <w:p w14:paraId="067AFD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37558F27"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2017</w:t>
            </w:r>
          </w:p>
        </w:tc>
        <w:tc>
          <w:tcPr>
            <w:tcW w:w="960" w:type="dxa"/>
            <w:tcBorders>
              <w:top w:val="nil"/>
              <w:left w:val="nil"/>
              <w:bottom w:val="nil"/>
              <w:right w:val="nil"/>
            </w:tcBorders>
            <w:shd w:val="clear" w:color="000000" w:fill="FFFFFF"/>
            <w:noWrap/>
            <w:vAlign w:val="center"/>
            <w:hideMark/>
          </w:tcPr>
          <w:p w14:paraId="6861ACDF"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0.049</w:t>
            </w:r>
          </w:p>
        </w:tc>
        <w:tc>
          <w:tcPr>
            <w:tcW w:w="960" w:type="dxa"/>
            <w:tcBorders>
              <w:top w:val="nil"/>
              <w:left w:val="nil"/>
              <w:bottom w:val="nil"/>
              <w:right w:val="nil"/>
            </w:tcBorders>
            <w:shd w:val="clear" w:color="000000" w:fill="FFFFFF"/>
            <w:noWrap/>
            <w:vAlign w:val="center"/>
            <w:hideMark/>
          </w:tcPr>
          <w:p w14:paraId="0631E1D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59499C73" w14:textId="77777777" w:rsidTr="0059012B">
        <w:trPr>
          <w:trHeight w:val="300"/>
        </w:trPr>
        <w:tc>
          <w:tcPr>
            <w:tcW w:w="960" w:type="dxa"/>
            <w:tcBorders>
              <w:top w:val="nil"/>
              <w:left w:val="nil"/>
              <w:bottom w:val="nil"/>
              <w:right w:val="nil"/>
            </w:tcBorders>
            <w:shd w:val="clear" w:color="000000" w:fill="FFFFFF"/>
            <w:noWrap/>
            <w:vAlign w:val="center"/>
            <w:hideMark/>
          </w:tcPr>
          <w:p w14:paraId="1BF1E9E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1989</w:t>
            </w:r>
          </w:p>
        </w:tc>
        <w:tc>
          <w:tcPr>
            <w:tcW w:w="960" w:type="dxa"/>
            <w:tcBorders>
              <w:top w:val="nil"/>
              <w:left w:val="nil"/>
              <w:bottom w:val="nil"/>
              <w:right w:val="nil"/>
            </w:tcBorders>
            <w:shd w:val="clear" w:color="000000" w:fill="FFFFFF"/>
            <w:noWrap/>
            <w:vAlign w:val="center"/>
            <w:hideMark/>
          </w:tcPr>
          <w:p w14:paraId="2AA82914"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0.023</w:t>
            </w:r>
          </w:p>
        </w:tc>
        <w:tc>
          <w:tcPr>
            <w:tcW w:w="960" w:type="dxa"/>
            <w:tcBorders>
              <w:top w:val="nil"/>
              <w:left w:val="nil"/>
              <w:bottom w:val="nil"/>
              <w:right w:val="nil"/>
            </w:tcBorders>
            <w:shd w:val="clear" w:color="000000" w:fill="FFFFFF"/>
            <w:noWrap/>
            <w:vAlign w:val="center"/>
            <w:hideMark/>
          </w:tcPr>
          <w:p w14:paraId="103CA10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0.002</w:t>
            </w:r>
          </w:p>
        </w:tc>
        <w:tc>
          <w:tcPr>
            <w:tcW w:w="340" w:type="dxa"/>
            <w:tcBorders>
              <w:top w:val="nil"/>
              <w:left w:val="nil"/>
              <w:bottom w:val="nil"/>
              <w:right w:val="nil"/>
            </w:tcBorders>
            <w:shd w:val="clear" w:color="auto" w:fill="auto"/>
            <w:noWrap/>
            <w:vAlign w:val="bottom"/>
            <w:hideMark/>
          </w:tcPr>
          <w:p w14:paraId="00FA95AA"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284C417F"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2018</w:t>
            </w:r>
          </w:p>
        </w:tc>
        <w:tc>
          <w:tcPr>
            <w:tcW w:w="960" w:type="dxa"/>
            <w:tcBorders>
              <w:top w:val="nil"/>
              <w:left w:val="nil"/>
              <w:bottom w:val="nil"/>
              <w:right w:val="nil"/>
            </w:tcBorders>
            <w:shd w:val="clear" w:color="000000" w:fill="FFFFFF"/>
            <w:noWrap/>
            <w:vAlign w:val="center"/>
            <w:hideMark/>
          </w:tcPr>
          <w:p w14:paraId="10797B7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0.060</w:t>
            </w:r>
          </w:p>
        </w:tc>
        <w:tc>
          <w:tcPr>
            <w:tcW w:w="960" w:type="dxa"/>
            <w:tcBorders>
              <w:top w:val="nil"/>
              <w:left w:val="nil"/>
              <w:bottom w:val="nil"/>
              <w:right w:val="nil"/>
            </w:tcBorders>
            <w:shd w:val="clear" w:color="000000" w:fill="FFFFFF"/>
            <w:noWrap/>
            <w:vAlign w:val="center"/>
            <w:hideMark/>
          </w:tcPr>
          <w:p w14:paraId="1F82001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0.005</w:t>
            </w:r>
          </w:p>
        </w:tc>
      </w:tr>
      <w:tr w:rsidR="0059012B" w:rsidRPr="0059012B" w14:paraId="57D7D123" w14:textId="77777777" w:rsidTr="0059012B">
        <w:trPr>
          <w:trHeight w:val="300"/>
        </w:trPr>
        <w:tc>
          <w:tcPr>
            <w:tcW w:w="960" w:type="dxa"/>
            <w:tcBorders>
              <w:top w:val="nil"/>
              <w:left w:val="nil"/>
              <w:bottom w:val="nil"/>
              <w:right w:val="nil"/>
            </w:tcBorders>
            <w:shd w:val="clear" w:color="000000" w:fill="FFFFFF"/>
            <w:noWrap/>
            <w:vAlign w:val="center"/>
            <w:hideMark/>
          </w:tcPr>
          <w:p w14:paraId="7803CB2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1990</w:t>
            </w:r>
          </w:p>
        </w:tc>
        <w:tc>
          <w:tcPr>
            <w:tcW w:w="960" w:type="dxa"/>
            <w:tcBorders>
              <w:top w:val="nil"/>
              <w:left w:val="nil"/>
              <w:bottom w:val="nil"/>
              <w:right w:val="nil"/>
            </w:tcBorders>
            <w:shd w:val="clear" w:color="000000" w:fill="FFFFFF"/>
            <w:noWrap/>
            <w:vAlign w:val="center"/>
            <w:hideMark/>
          </w:tcPr>
          <w:p w14:paraId="44961B9E"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0.115</w:t>
            </w:r>
          </w:p>
        </w:tc>
        <w:tc>
          <w:tcPr>
            <w:tcW w:w="960" w:type="dxa"/>
            <w:tcBorders>
              <w:top w:val="nil"/>
              <w:left w:val="nil"/>
              <w:bottom w:val="nil"/>
              <w:right w:val="nil"/>
            </w:tcBorders>
            <w:shd w:val="clear" w:color="000000" w:fill="FFFFFF"/>
            <w:noWrap/>
            <w:vAlign w:val="center"/>
            <w:hideMark/>
          </w:tcPr>
          <w:p w14:paraId="4DAE64E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0.012</w:t>
            </w:r>
          </w:p>
        </w:tc>
        <w:tc>
          <w:tcPr>
            <w:tcW w:w="340" w:type="dxa"/>
            <w:tcBorders>
              <w:top w:val="nil"/>
              <w:left w:val="nil"/>
              <w:bottom w:val="nil"/>
              <w:right w:val="nil"/>
            </w:tcBorders>
            <w:shd w:val="clear" w:color="auto" w:fill="auto"/>
            <w:noWrap/>
            <w:vAlign w:val="bottom"/>
            <w:hideMark/>
          </w:tcPr>
          <w:p w14:paraId="36629A7C"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7FCD5E56"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2019</w:t>
            </w:r>
          </w:p>
        </w:tc>
        <w:tc>
          <w:tcPr>
            <w:tcW w:w="960" w:type="dxa"/>
            <w:tcBorders>
              <w:top w:val="nil"/>
              <w:left w:val="nil"/>
              <w:bottom w:val="nil"/>
              <w:right w:val="nil"/>
            </w:tcBorders>
            <w:shd w:val="clear" w:color="000000" w:fill="FFFFFF"/>
            <w:noWrap/>
            <w:vAlign w:val="center"/>
            <w:hideMark/>
          </w:tcPr>
          <w:p w14:paraId="04A8FA8A"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0.087</w:t>
            </w:r>
          </w:p>
        </w:tc>
        <w:tc>
          <w:tcPr>
            <w:tcW w:w="960" w:type="dxa"/>
            <w:tcBorders>
              <w:top w:val="nil"/>
              <w:left w:val="nil"/>
              <w:bottom w:val="nil"/>
              <w:right w:val="nil"/>
            </w:tcBorders>
            <w:shd w:val="clear" w:color="000000" w:fill="FFFFFF"/>
            <w:noWrap/>
            <w:vAlign w:val="center"/>
            <w:hideMark/>
          </w:tcPr>
          <w:p w14:paraId="61A025D2"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r>
      <w:tr w:rsidR="0059012B" w:rsidRPr="0059012B" w14:paraId="5AB5305F" w14:textId="77777777" w:rsidTr="0059012B">
        <w:trPr>
          <w:trHeight w:val="300"/>
        </w:trPr>
        <w:tc>
          <w:tcPr>
            <w:tcW w:w="960" w:type="dxa"/>
            <w:tcBorders>
              <w:top w:val="nil"/>
              <w:left w:val="nil"/>
              <w:bottom w:val="nil"/>
              <w:right w:val="nil"/>
            </w:tcBorders>
            <w:shd w:val="clear" w:color="000000" w:fill="FFFFFF"/>
            <w:noWrap/>
            <w:vAlign w:val="center"/>
            <w:hideMark/>
          </w:tcPr>
          <w:p w14:paraId="0D7F227B"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1991</w:t>
            </w:r>
          </w:p>
        </w:tc>
        <w:tc>
          <w:tcPr>
            <w:tcW w:w="960" w:type="dxa"/>
            <w:tcBorders>
              <w:top w:val="nil"/>
              <w:left w:val="nil"/>
              <w:bottom w:val="nil"/>
              <w:right w:val="nil"/>
            </w:tcBorders>
            <w:shd w:val="clear" w:color="000000" w:fill="FFFFFF"/>
            <w:noWrap/>
            <w:vAlign w:val="center"/>
            <w:hideMark/>
          </w:tcPr>
          <w:p w14:paraId="615A7856"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0.074</w:t>
            </w:r>
          </w:p>
        </w:tc>
        <w:tc>
          <w:tcPr>
            <w:tcW w:w="960" w:type="dxa"/>
            <w:tcBorders>
              <w:top w:val="nil"/>
              <w:left w:val="nil"/>
              <w:bottom w:val="nil"/>
              <w:right w:val="nil"/>
            </w:tcBorders>
            <w:shd w:val="clear" w:color="000000" w:fill="FFFFFF"/>
            <w:noWrap/>
            <w:vAlign w:val="center"/>
            <w:hideMark/>
          </w:tcPr>
          <w:p w14:paraId="66C7692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0.008</w:t>
            </w:r>
          </w:p>
        </w:tc>
        <w:tc>
          <w:tcPr>
            <w:tcW w:w="340" w:type="dxa"/>
            <w:tcBorders>
              <w:top w:val="nil"/>
              <w:left w:val="nil"/>
              <w:bottom w:val="nil"/>
              <w:right w:val="nil"/>
            </w:tcBorders>
            <w:shd w:val="clear" w:color="auto" w:fill="auto"/>
            <w:noWrap/>
            <w:vAlign w:val="bottom"/>
            <w:hideMark/>
          </w:tcPr>
          <w:p w14:paraId="0B1A35A5"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nil"/>
              <w:right w:val="nil"/>
            </w:tcBorders>
            <w:shd w:val="clear" w:color="000000" w:fill="FFFFFF"/>
            <w:noWrap/>
            <w:vAlign w:val="center"/>
            <w:hideMark/>
          </w:tcPr>
          <w:p w14:paraId="0788B61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2020</w:t>
            </w:r>
          </w:p>
        </w:tc>
        <w:tc>
          <w:tcPr>
            <w:tcW w:w="960" w:type="dxa"/>
            <w:tcBorders>
              <w:top w:val="nil"/>
              <w:left w:val="nil"/>
              <w:bottom w:val="nil"/>
              <w:right w:val="nil"/>
            </w:tcBorders>
            <w:shd w:val="clear" w:color="000000" w:fill="FFFFFF"/>
            <w:noWrap/>
            <w:vAlign w:val="center"/>
            <w:hideMark/>
          </w:tcPr>
          <w:p w14:paraId="22BD435B"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0.046</w:t>
            </w:r>
          </w:p>
        </w:tc>
        <w:tc>
          <w:tcPr>
            <w:tcW w:w="960" w:type="dxa"/>
            <w:tcBorders>
              <w:top w:val="nil"/>
              <w:left w:val="nil"/>
              <w:bottom w:val="nil"/>
              <w:right w:val="nil"/>
            </w:tcBorders>
            <w:shd w:val="clear" w:color="000000" w:fill="FFFFFF"/>
            <w:noWrap/>
            <w:vAlign w:val="center"/>
            <w:hideMark/>
          </w:tcPr>
          <w:p w14:paraId="51CDAEBC"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0.004</w:t>
            </w:r>
          </w:p>
        </w:tc>
      </w:tr>
      <w:tr w:rsidR="0059012B" w:rsidRPr="0059012B" w14:paraId="18F53041" w14:textId="77777777" w:rsidTr="0059012B">
        <w:trPr>
          <w:trHeight w:val="315"/>
        </w:trPr>
        <w:tc>
          <w:tcPr>
            <w:tcW w:w="960" w:type="dxa"/>
            <w:tcBorders>
              <w:top w:val="nil"/>
              <w:left w:val="nil"/>
              <w:bottom w:val="single" w:sz="8" w:space="0" w:color="auto"/>
              <w:right w:val="nil"/>
            </w:tcBorders>
            <w:shd w:val="clear" w:color="000000" w:fill="FFFFFF"/>
            <w:noWrap/>
            <w:vAlign w:val="center"/>
            <w:hideMark/>
          </w:tcPr>
          <w:p w14:paraId="740D90B0"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1992</w:t>
            </w:r>
          </w:p>
        </w:tc>
        <w:tc>
          <w:tcPr>
            <w:tcW w:w="960" w:type="dxa"/>
            <w:tcBorders>
              <w:top w:val="nil"/>
              <w:left w:val="nil"/>
              <w:bottom w:val="single" w:sz="8" w:space="0" w:color="auto"/>
              <w:right w:val="nil"/>
            </w:tcBorders>
            <w:shd w:val="clear" w:color="000000" w:fill="FFFFFF"/>
            <w:noWrap/>
            <w:vAlign w:val="center"/>
            <w:hideMark/>
          </w:tcPr>
          <w:p w14:paraId="4774AA85"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0.070</w:t>
            </w:r>
          </w:p>
        </w:tc>
        <w:tc>
          <w:tcPr>
            <w:tcW w:w="960" w:type="dxa"/>
            <w:tcBorders>
              <w:top w:val="nil"/>
              <w:left w:val="nil"/>
              <w:bottom w:val="single" w:sz="8" w:space="0" w:color="auto"/>
              <w:right w:val="nil"/>
            </w:tcBorders>
            <w:shd w:val="clear" w:color="000000" w:fill="FFFFFF"/>
            <w:noWrap/>
            <w:vAlign w:val="center"/>
            <w:hideMark/>
          </w:tcPr>
          <w:p w14:paraId="61BE9073"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0.007</w:t>
            </w:r>
          </w:p>
        </w:tc>
        <w:tc>
          <w:tcPr>
            <w:tcW w:w="340" w:type="dxa"/>
            <w:tcBorders>
              <w:top w:val="nil"/>
              <w:left w:val="nil"/>
              <w:bottom w:val="nil"/>
              <w:right w:val="nil"/>
            </w:tcBorders>
            <w:shd w:val="clear" w:color="auto" w:fill="auto"/>
            <w:noWrap/>
            <w:vAlign w:val="bottom"/>
            <w:hideMark/>
          </w:tcPr>
          <w:p w14:paraId="66B86756" w14:textId="77777777" w:rsidR="0059012B" w:rsidRPr="0059012B" w:rsidRDefault="0059012B" w:rsidP="0059012B">
            <w:pPr>
              <w:spacing w:after="0"/>
              <w:jc w:val="right"/>
              <w:rPr>
                <w:rFonts w:eastAsia="Times New Roman" w:cs="Times New Roman"/>
                <w:color w:val="000000"/>
              </w:rPr>
            </w:pPr>
          </w:p>
        </w:tc>
        <w:tc>
          <w:tcPr>
            <w:tcW w:w="960" w:type="dxa"/>
            <w:tcBorders>
              <w:top w:val="nil"/>
              <w:left w:val="nil"/>
              <w:bottom w:val="single" w:sz="8" w:space="0" w:color="auto"/>
              <w:right w:val="nil"/>
            </w:tcBorders>
            <w:shd w:val="clear" w:color="000000" w:fill="FFFFFF"/>
            <w:noWrap/>
            <w:vAlign w:val="center"/>
            <w:hideMark/>
          </w:tcPr>
          <w:p w14:paraId="4B614D18" w14:textId="77777777" w:rsidR="0059012B" w:rsidRPr="0059012B" w:rsidRDefault="0059012B" w:rsidP="0059012B">
            <w:pPr>
              <w:spacing w:after="0"/>
              <w:jc w:val="right"/>
              <w:rPr>
                <w:rFonts w:eastAsia="Times New Roman" w:cs="Times New Roman"/>
                <w:b/>
                <w:bCs/>
                <w:color w:val="000000"/>
              </w:rPr>
            </w:pPr>
            <w:r w:rsidRPr="0059012B">
              <w:rPr>
                <w:rFonts w:eastAsia="Times New Roman" w:cs="Times New Roman"/>
                <w:b/>
                <w:bCs/>
                <w:color w:val="000000"/>
              </w:rPr>
              <w:t> </w:t>
            </w:r>
          </w:p>
        </w:tc>
        <w:tc>
          <w:tcPr>
            <w:tcW w:w="960" w:type="dxa"/>
            <w:tcBorders>
              <w:top w:val="nil"/>
              <w:left w:val="nil"/>
              <w:bottom w:val="single" w:sz="8" w:space="0" w:color="auto"/>
              <w:right w:val="nil"/>
            </w:tcBorders>
            <w:shd w:val="clear" w:color="000000" w:fill="FFFFFF"/>
            <w:noWrap/>
            <w:vAlign w:val="center"/>
            <w:hideMark/>
          </w:tcPr>
          <w:p w14:paraId="6ED77F6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c>
          <w:tcPr>
            <w:tcW w:w="960" w:type="dxa"/>
            <w:tcBorders>
              <w:top w:val="nil"/>
              <w:left w:val="nil"/>
              <w:bottom w:val="single" w:sz="8" w:space="0" w:color="auto"/>
              <w:right w:val="nil"/>
            </w:tcBorders>
            <w:shd w:val="clear" w:color="000000" w:fill="FFFFFF"/>
            <w:noWrap/>
            <w:vAlign w:val="center"/>
            <w:hideMark/>
          </w:tcPr>
          <w:p w14:paraId="5C3FDC59" w14:textId="77777777" w:rsidR="0059012B" w:rsidRPr="0059012B" w:rsidRDefault="0059012B" w:rsidP="0059012B">
            <w:pPr>
              <w:spacing w:after="0"/>
              <w:jc w:val="right"/>
              <w:rPr>
                <w:rFonts w:eastAsia="Times New Roman" w:cs="Times New Roman"/>
                <w:color w:val="000000"/>
              </w:rPr>
            </w:pPr>
            <w:r w:rsidRPr="0059012B">
              <w:rPr>
                <w:rFonts w:eastAsia="Times New Roman" w:cs="Times New Roman"/>
                <w:color w:val="000000"/>
              </w:rPr>
              <w:t> </w:t>
            </w:r>
          </w:p>
        </w:tc>
      </w:tr>
    </w:tbl>
    <w:p w14:paraId="560409D3" w14:textId="3C6C414B" w:rsidR="00820B04" w:rsidRPr="0087267B" w:rsidRDefault="00820B04" w:rsidP="00820B04">
      <w:pPr>
        <w:rPr>
          <w:highlight w:val="lightGray"/>
        </w:rPr>
      </w:pPr>
    </w:p>
    <w:p w14:paraId="4C3B253B" w14:textId="77777777" w:rsidR="00820B04" w:rsidRPr="0087267B" w:rsidRDefault="00820B04" w:rsidP="00820B04">
      <w:pPr>
        <w:rPr>
          <w:highlight w:val="lightGray"/>
        </w:rPr>
      </w:pPr>
    </w:p>
    <w:p w14:paraId="114BFA32" w14:textId="1DB82BB0" w:rsidR="007E3BCB" w:rsidRPr="00B56955" w:rsidRDefault="007E3BCB" w:rsidP="00DD6D62">
      <w:pPr>
        <w:pStyle w:val="SAFETableCaption"/>
      </w:pPr>
      <w:bookmarkStart w:id="98" w:name="_Ref465692513"/>
      <w:r w:rsidRPr="00B56955">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18</w:t>
      </w:r>
      <w:r w:rsidR="008226C8">
        <w:rPr>
          <w:noProof/>
        </w:rPr>
        <w:fldChar w:fldCharType="end"/>
      </w:r>
      <w:bookmarkEnd w:id="98"/>
      <w:r w:rsidRPr="00B56955">
        <w:t xml:space="preserve">. Time series of predicted total biomass, spawning biomass, and associated standard deviations. </w:t>
      </w:r>
      <w:r w:rsidR="00E9181F">
        <w:t>“Tot B (age 3+)” is total biomass for ages 3+, SSB is the spawning biomass, and Std</w:t>
      </w:r>
      <w:r w:rsidR="005D035F" w:rsidRPr="00B56955">
        <w:t xml:space="preserve"> </w:t>
      </w:r>
      <w:r w:rsidR="00E9181F">
        <w:t>is</w:t>
      </w:r>
      <w:r w:rsidRPr="00B56955">
        <w:t xml:space="preserve"> the standard devi</w:t>
      </w:r>
      <w:r w:rsidR="005D035F" w:rsidRPr="00B56955">
        <w:t xml:space="preserve">ation of </w:t>
      </w:r>
      <w:r w:rsidR="00E9181F">
        <w:t>spawning biomass</w:t>
      </w:r>
      <w:r w:rsidR="005D035F" w:rsidRPr="00B56955">
        <w:t>.</w:t>
      </w:r>
    </w:p>
    <w:tbl>
      <w:tblPr>
        <w:tblW w:w="8668" w:type="dxa"/>
        <w:tblLook w:val="04A0" w:firstRow="1" w:lastRow="0" w:firstColumn="1" w:lastColumn="0" w:noHBand="0" w:noVBand="1"/>
      </w:tblPr>
      <w:tblGrid>
        <w:gridCol w:w="960"/>
        <w:gridCol w:w="1200"/>
        <w:gridCol w:w="1260"/>
        <w:gridCol w:w="1536"/>
        <w:gridCol w:w="2400"/>
        <w:gridCol w:w="736"/>
        <w:gridCol w:w="576"/>
      </w:tblGrid>
      <w:tr w:rsidR="0059012B" w:rsidRPr="0059012B" w14:paraId="335C3236" w14:textId="77777777" w:rsidTr="0059012B">
        <w:trPr>
          <w:trHeight w:val="20"/>
        </w:trPr>
        <w:tc>
          <w:tcPr>
            <w:tcW w:w="960" w:type="dxa"/>
            <w:tcBorders>
              <w:top w:val="single" w:sz="8" w:space="0" w:color="auto"/>
              <w:left w:val="nil"/>
              <w:bottom w:val="single" w:sz="8" w:space="0" w:color="auto"/>
              <w:right w:val="nil"/>
            </w:tcBorders>
            <w:shd w:val="clear" w:color="000000" w:fill="FFFFFF"/>
            <w:noWrap/>
            <w:vAlign w:val="center"/>
            <w:hideMark/>
          </w:tcPr>
          <w:p w14:paraId="6C300F36" w14:textId="77777777" w:rsidR="0059012B" w:rsidRPr="0059012B" w:rsidRDefault="0059012B" w:rsidP="0059012B">
            <w:pPr>
              <w:spacing w:after="0"/>
              <w:jc w:val="center"/>
              <w:rPr>
                <w:rFonts w:eastAsia="Times New Roman" w:cs="Times New Roman"/>
                <w:i/>
                <w:iCs/>
                <w:color w:val="000000"/>
                <w:sz w:val="16"/>
                <w:szCs w:val="16"/>
              </w:rPr>
            </w:pPr>
            <w:r w:rsidRPr="0059012B">
              <w:rPr>
                <w:rFonts w:eastAsia="Times New Roman" w:cs="Times New Roman"/>
                <w:i/>
                <w:iCs/>
                <w:color w:val="000000"/>
                <w:sz w:val="16"/>
                <w:szCs w:val="16"/>
              </w:rPr>
              <w:t> </w:t>
            </w:r>
          </w:p>
        </w:tc>
        <w:tc>
          <w:tcPr>
            <w:tcW w:w="3996" w:type="dxa"/>
            <w:gridSpan w:val="3"/>
            <w:tcBorders>
              <w:top w:val="single" w:sz="8" w:space="0" w:color="auto"/>
              <w:left w:val="nil"/>
              <w:bottom w:val="single" w:sz="8" w:space="0" w:color="auto"/>
              <w:right w:val="single" w:sz="8" w:space="0" w:color="000000"/>
            </w:tcBorders>
            <w:shd w:val="clear" w:color="000000" w:fill="FFFFFF"/>
            <w:noWrap/>
            <w:vAlign w:val="center"/>
            <w:hideMark/>
          </w:tcPr>
          <w:p w14:paraId="0AC4747F"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w:t>
            </w:r>
          </w:p>
        </w:tc>
        <w:tc>
          <w:tcPr>
            <w:tcW w:w="3712" w:type="dxa"/>
            <w:gridSpan w:val="3"/>
            <w:tcBorders>
              <w:top w:val="single" w:sz="8" w:space="0" w:color="auto"/>
              <w:left w:val="nil"/>
              <w:bottom w:val="single" w:sz="8" w:space="0" w:color="auto"/>
              <w:right w:val="nil"/>
            </w:tcBorders>
            <w:shd w:val="clear" w:color="000000" w:fill="FFFFFF"/>
            <w:noWrap/>
            <w:vAlign w:val="center"/>
            <w:hideMark/>
          </w:tcPr>
          <w:p w14:paraId="2DB5D294" w14:textId="77777777" w:rsidR="0059012B" w:rsidRPr="0059012B" w:rsidRDefault="0059012B" w:rsidP="0059012B">
            <w:pPr>
              <w:spacing w:after="0"/>
              <w:jc w:val="center"/>
              <w:rPr>
                <w:rFonts w:eastAsia="Times New Roman" w:cs="Times New Roman"/>
                <w:b/>
                <w:bCs/>
                <w:i/>
                <w:iCs/>
                <w:color w:val="000000"/>
                <w:sz w:val="16"/>
                <w:szCs w:val="16"/>
              </w:rPr>
            </w:pPr>
            <w:r w:rsidRPr="0059012B">
              <w:rPr>
                <w:rFonts w:eastAsia="Times New Roman" w:cs="Times New Roman"/>
                <w:b/>
                <w:bCs/>
                <w:i/>
                <w:iCs/>
                <w:color w:val="000000"/>
                <w:sz w:val="16"/>
                <w:szCs w:val="16"/>
              </w:rPr>
              <w:t>Model 18.2c (2020)</w:t>
            </w:r>
          </w:p>
        </w:tc>
      </w:tr>
      <w:tr w:rsidR="0059012B" w:rsidRPr="0059012B" w14:paraId="7498476D" w14:textId="77777777" w:rsidTr="0059012B">
        <w:trPr>
          <w:trHeight w:val="20"/>
        </w:trPr>
        <w:tc>
          <w:tcPr>
            <w:tcW w:w="960" w:type="dxa"/>
            <w:tcBorders>
              <w:top w:val="nil"/>
              <w:left w:val="nil"/>
              <w:bottom w:val="single" w:sz="8" w:space="0" w:color="auto"/>
              <w:right w:val="nil"/>
            </w:tcBorders>
            <w:shd w:val="clear" w:color="000000" w:fill="FFFFFF"/>
            <w:vAlign w:val="center"/>
            <w:hideMark/>
          </w:tcPr>
          <w:p w14:paraId="72FF0F2A" w14:textId="77777777" w:rsidR="0059012B" w:rsidRPr="0059012B" w:rsidRDefault="0059012B" w:rsidP="0059012B">
            <w:pPr>
              <w:spacing w:after="0"/>
              <w:jc w:val="center"/>
              <w:rPr>
                <w:rFonts w:eastAsia="Times New Roman" w:cs="Times New Roman"/>
                <w:b/>
                <w:bCs/>
                <w:color w:val="000000"/>
                <w:sz w:val="16"/>
                <w:szCs w:val="16"/>
              </w:rPr>
            </w:pPr>
            <w:r w:rsidRPr="0059012B">
              <w:rPr>
                <w:rFonts w:eastAsia="Times New Roman" w:cs="Times New Roman"/>
                <w:b/>
                <w:bCs/>
                <w:color w:val="000000"/>
                <w:sz w:val="16"/>
                <w:szCs w:val="16"/>
              </w:rPr>
              <w:t>Year</w:t>
            </w:r>
          </w:p>
        </w:tc>
        <w:tc>
          <w:tcPr>
            <w:tcW w:w="1200" w:type="dxa"/>
            <w:tcBorders>
              <w:top w:val="nil"/>
              <w:left w:val="single" w:sz="8" w:space="0" w:color="auto"/>
              <w:bottom w:val="single" w:sz="8" w:space="0" w:color="auto"/>
              <w:right w:val="nil"/>
            </w:tcBorders>
            <w:shd w:val="clear" w:color="000000" w:fill="FFFFFF"/>
            <w:vAlign w:val="center"/>
            <w:hideMark/>
          </w:tcPr>
          <w:p w14:paraId="3DF5BE63"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1260" w:type="dxa"/>
            <w:tcBorders>
              <w:top w:val="nil"/>
              <w:left w:val="nil"/>
              <w:bottom w:val="single" w:sz="8" w:space="0" w:color="auto"/>
              <w:right w:val="nil"/>
            </w:tcBorders>
            <w:shd w:val="clear" w:color="000000" w:fill="FFFFFF"/>
            <w:vAlign w:val="center"/>
            <w:hideMark/>
          </w:tcPr>
          <w:p w14:paraId="1795A6D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1536" w:type="dxa"/>
            <w:tcBorders>
              <w:top w:val="nil"/>
              <w:left w:val="nil"/>
              <w:bottom w:val="single" w:sz="8" w:space="0" w:color="auto"/>
              <w:right w:val="nil"/>
            </w:tcBorders>
            <w:shd w:val="clear" w:color="000000" w:fill="FFFFFF"/>
            <w:vAlign w:val="center"/>
            <w:hideMark/>
          </w:tcPr>
          <w:p w14:paraId="632D8B5F"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c>
          <w:tcPr>
            <w:tcW w:w="2400" w:type="dxa"/>
            <w:tcBorders>
              <w:top w:val="nil"/>
              <w:left w:val="single" w:sz="8" w:space="0" w:color="auto"/>
              <w:bottom w:val="single" w:sz="8" w:space="0" w:color="auto"/>
              <w:right w:val="nil"/>
            </w:tcBorders>
            <w:shd w:val="clear" w:color="000000" w:fill="FFFFFF"/>
            <w:vAlign w:val="center"/>
            <w:hideMark/>
          </w:tcPr>
          <w:p w14:paraId="6548A77B"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Tot B (age 3+)</w:t>
            </w:r>
          </w:p>
        </w:tc>
        <w:tc>
          <w:tcPr>
            <w:tcW w:w="736" w:type="dxa"/>
            <w:tcBorders>
              <w:top w:val="nil"/>
              <w:left w:val="nil"/>
              <w:bottom w:val="single" w:sz="8" w:space="0" w:color="auto"/>
              <w:right w:val="nil"/>
            </w:tcBorders>
            <w:shd w:val="clear" w:color="000000" w:fill="FFFFFF"/>
            <w:vAlign w:val="center"/>
            <w:hideMark/>
          </w:tcPr>
          <w:p w14:paraId="2F4E1012"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SSB</w:t>
            </w:r>
          </w:p>
        </w:tc>
        <w:tc>
          <w:tcPr>
            <w:tcW w:w="576" w:type="dxa"/>
            <w:tcBorders>
              <w:top w:val="nil"/>
              <w:left w:val="nil"/>
              <w:bottom w:val="single" w:sz="8" w:space="0" w:color="auto"/>
              <w:right w:val="nil"/>
            </w:tcBorders>
            <w:shd w:val="clear" w:color="000000" w:fill="FFFFFF"/>
            <w:vAlign w:val="center"/>
            <w:hideMark/>
          </w:tcPr>
          <w:p w14:paraId="60CB5C14" w14:textId="77777777" w:rsidR="0059012B" w:rsidRPr="0059012B" w:rsidRDefault="0059012B" w:rsidP="0059012B">
            <w:pPr>
              <w:spacing w:after="0"/>
              <w:jc w:val="right"/>
              <w:rPr>
                <w:rFonts w:eastAsia="Times New Roman" w:cs="Times New Roman"/>
                <w:b/>
                <w:bCs/>
                <w:color w:val="000000"/>
                <w:sz w:val="16"/>
                <w:szCs w:val="16"/>
              </w:rPr>
            </w:pPr>
            <w:r w:rsidRPr="0059012B">
              <w:rPr>
                <w:rFonts w:eastAsia="Times New Roman" w:cs="Times New Roman"/>
                <w:b/>
                <w:bCs/>
                <w:color w:val="000000"/>
                <w:sz w:val="16"/>
                <w:szCs w:val="16"/>
              </w:rPr>
              <w:t>Std</w:t>
            </w:r>
          </w:p>
        </w:tc>
      </w:tr>
      <w:tr w:rsidR="0059012B" w:rsidRPr="0059012B" w14:paraId="75D4964A" w14:textId="77777777" w:rsidTr="0059012B">
        <w:trPr>
          <w:trHeight w:val="20"/>
        </w:trPr>
        <w:tc>
          <w:tcPr>
            <w:tcW w:w="960" w:type="dxa"/>
            <w:tcBorders>
              <w:top w:val="nil"/>
              <w:left w:val="nil"/>
              <w:bottom w:val="nil"/>
              <w:right w:val="nil"/>
            </w:tcBorders>
            <w:shd w:val="clear" w:color="000000" w:fill="FFFFFF"/>
            <w:noWrap/>
            <w:vAlign w:val="center"/>
            <w:hideMark/>
          </w:tcPr>
          <w:p w14:paraId="10F90A7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1964</w:t>
            </w:r>
          </w:p>
        </w:tc>
        <w:tc>
          <w:tcPr>
            <w:tcW w:w="1200" w:type="dxa"/>
            <w:tcBorders>
              <w:top w:val="nil"/>
              <w:left w:val="single" w:sz="8" w:space="0" w:color="auto"/>
              <w:bottom w:val="nil"/>
              <w:right w:val="nil"/>
            </w:tcBorders>
            <w:shd w:val="clear" w:color="000000" w:fill="FFFFFF"/>
            <w:vAlign w:val="center"/>
            <w:hideMark/>
          </w:tcPr>
          <w:p w14:paraId="3D1390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651,988</w:t>
            </w:r>
          </w:p>
        </w:tc>
        <w:tc>
          <w:tcPr>
            <w:tcW w:w="1260" w:type="dxa"/>
            <w:tcBorders>
              <w:top w:val="nil"/>
              <w:left w:val="nil"/>
              <w:bottom w:val="nil"/>
              <w:right w:val="nil"/>
            </w:tcBorders>
            <w:shd w:val="clear" w:color="000000" w:fill="FFFFFF"/>
            <w:vAlign w:val="center"/>
            <w:hideMark/>
          </w:tcPr>
          <w:p w14:paraId="32A543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179,275</w:t>
            </w:r>
          </w:p>
        </w:tc>
        <w:tc>
          <w:tcPr>
            <w:tcW w:w="1536" w:type="dxa"/>
            <w:tcBorders>
              <w:top w:val="nil"/>
              <w:left w:val="nil"/>
              <w:bottom w:val="nil"/>
              <w:right w:val="nil"/>
            </w:tcBorders>
            <w:shd w:val="clear" w:color="000000" w:fill="FFFFFF"/>
            <w:vAlign w:val="center"/>
            <w:hideMark/>
          </w:tcPr>
          <w:p w14:paraId="091315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6,668</w:t>
            </w:r>
          </w:p>
        </w:tc>
        <w:tc>
          <w:tcPr>
            <w:tcW w:w="2400" w:type="dxa"/>
            <w:tcBorders>
              <w:top w:val="nil"/>
              <w:left w:val="single" w:sz="8" w:space="0" w:color="auto"/>
              <w:bottom w:val="nil"/>
              <w:right w:val="nil"/>
            </w:tcBorders>
            <w:shd w:val="clear" w:color="000000" w:fill="FFFFFF"/>
            <w:vAlign w:val="center"/>
            <w:hideMark/>
          </w:tcPr>
          <w:p w14:paraId="3C1C2D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567,611</w:t>
            </w:r>
          </w:p>
        </w:tc>
        <w:tc>
          <w:tcPr>
            <w:tcW w:w="736" w:type="dxa"/>
            <w:tcBorders>
              <w:top w:val="nil"/>
              <w:left w:val="nil"/>
              <w:bottom w:val="nil"/>
              <w:right w:val="nil"/>
            </w:tcBorders>
            <w:shd w:val="clear" w:color="000000" w:fill="FFFFFF"/>
            <w:vAlign w:val="center"/>
            <w:hideMark/>
          </w:tcPr>
          <w:p w14:paraId="2002D4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182,885</w:t>
            </w:r>
          </w:p>
        </w:tc>
        <w:tc>
          <w:tcPr>
            <w:tcW w:w="576" w:type="dxa"/>
            <w:tcBorders>
              <w:top w:val="nil"/>
              <w:left w:val="nil"/>
              <w:bottom w:val="nil"/>
              <w:right w:val="nil"/>
            </w:tcBorders>
            <w:shd w:val="clear" w:color="000000" w:fill="FFFFFF"/>
            <w:vAlign w:val="center"/>
            <w:hideMark/>
          </w:tcPr>
          <w:p w14:paraId="278D61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6,164</w:t>
            </w:r>
          </w:p>
        </w:tc>
      </w:tr>
      <w:tr w:rsidR="0059012B" w:rsidRPr="0059012B" w14:paraId="1939B745" w14:textId="77777777" w:rsidTr="0059012B">
        <w:trPr>
          <w:trHeight w:val="20"/>
        </w:trPr>
        <w:tc>
          <w:tcPr>
            <w:tcW w:w="960" w:type="dxa"/>
            <w:tcBorders>
              <w:top w:val="nil"/>
              <w:left w:val="nil"/>
              <w:bottom w:val="nil"/>
              <w:right w:val="nil"/>
            </w:tcBorders>
            <w:shd w:val="clear" w:color="000000" w:fill="FFFFFF"/>
            <w:vAlign w:val="center"/>
            <w:hideMark/>
          </w:tcPr>
          <w:p w14:paraId="77968A8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1965</w:t>
            </w:r>
          </w:p>
        </w:tc>
        <w:tc>
          <w:tcPr>
            <w:tcW w:w="1200" w:type="dxa"/>
            <w:tcBorders>
              <w:top w:val="nil"/>
              <w:left w:val="single" w:sz="8" w:space="0" w:color="auto"/>
              <w:bottom w:val="nil"/>
              <w:right w:val="nil"/>
            </w:tcBorders>
            <w:shd w:val="clear" w:color="000000" w:fill="FFFFFF"/>
            <w:vAlign w:val="center"/>
            <w:hideMark/>
          </w:tcPr>
          <w:p w14:paraId="654CF1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651,304</w:t>
            </w:r>
          </w:p>
        </w:tc>
        <w:tc>
          <w:tcPr>
            <w:tcW w:w="1260" w:type="dxa"/>
            <w:tcBorders>
              <w:top w:val="nil"/>
              <w:left w:val="nil"/>
              <w:bottom w:val="nil"/>
              <w:right w:val="nil"/>
            </w:tcBorders>
            <w:shd w:val="clear" w:color="000000" w:fill="FFFFFF"/>
            <w:vAlign w:val="center"/>
            <w:hideMark/>
          </w:tcPr>
          <w:p w14:paraId="53C846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179,032</w:t>
            </w:r>
          </w:p>
        </w:tc>
        <w:tc>
          <w:tcPr>
            <w:tcW w:w="1536" w:type="dxa"/>
            <w:tcBorders>
              <w:top w:val="nil"/>
              <w:left w:val="nil"/>
              <w:bottom w:val="nil"/>
              <w:right w:val="nil"/>
            </w:tcBorders>
            <w:shd w:val="clear" w:color="000000" w:fill="FFFFFF"/>
            <w:vAlign w:val="center"/>
            <w:hideMark/>
          </w:tcPr>
          <w:p w14:paraId="4540DC1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6,664</w:t>
            </w:r>
          </w:p>
        </w:tc>
        <w:tc>
          <w:tcPr>
            <w:tcW w:w="2400" w:type="dxa"/>
            <w:tcBorders>
              <w:top w:val="nil"/>
              <w:left w:val="single" w:sz="8" w:space="0" w:color="auto"/>
              <w:bottom w:val="nil"/>
              <w:right w:val="nil"/>
            </w:tcBorders>
            <w:shd w:val="clear" w:color="000000" w:fill="FFFFFF"/>
            <w:vAlign w:val="center"/>
            <w:hideMark/>
          </w:tcPr>
          <w:p w14:paraId="64484AE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566,991</w:t>
            </w:r>
          </w:p>
        </w:tc>
        <w:tc>
          <w:tcPr>
            <w:tcW w:w="736" w:type="dxa"/>
            <w:tcBorders>
              <w:top w:val="nil"/>
              <w:left w:val="nil"/>
              <w:bottom w:val="nil"/>
              <w:right w:val="nil"/>
            </w:tcBorders>
            <w:shd w:val="clear" w:color="000000" w:fill="FFFFFF"/>
            <w:vAlign w:val="center"/>
            <w:hideMark/>
          </w:tcPr>
          <w:p w14:paraId="446F47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182,643</w:t>
            </w:r>
          </w:p>
        </w:tc>
        <w:tc>
          <w:tcPr>
            <w:tcW w:w="576" w:type="dxa"/>
            <w:tcBorders>
              <w:top w:val="nil"/>
              <w:left w:val="nil"/>
              <w:bottom w:val="nil"/>
              <w:right w:val="nil"/>
            </w:tcBorders>
            <w:shd w:val="clear" w:color="000000" w:fill="FFFFFF"/>
            <w:vAlign w:val="center"/>
            <w:hideMark/>
          </w:tcPr>
          <w:p w14:paraId="7C16FE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r>
      <w:tr w:rsidR="0059012B" w:rsidRPr="0059012B" w14:paraId="1BD6CBBE" w14:textId="77777777" w:rsidTr="0059012B">
        <w:trPr>
          <w:trHeight w:val="20"/>
        </w:trPr>
        <w:tc>
          <w:tcPr>
            <w:tcW w:w="960" w:type="dxa"/>
            <w:tcBorders>
              <w:top w:val="nil"/>
              <w:left w:val="nil"/>
              <w:bottom w:val="nil"/>
              <w:right w:val="nil"/>
            </w:tcBorders>
            <w:shd w:val="clear" w:color="000000" w:fill="FFFFFF"/>
            <w:noWrap/>
            <w:vAlign w:val="center"/>
            <w:hideMark/>
          </w:tcPr>
          <w:p w14:paraId="56389FE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1966</w:t>
            </w:r>
          </w:p>
        </w:tc>
        <w:tc>
          <w:tcPr>
            <w:tcW w:w="1200" w:type="dxa"/>
            <w:tcBorders>
              <w:top w:val="nil"/>
              <w:left w:val="single" w:sz="8" w:space="0" w:color="auto"/>
              <w:bottom w:val="nil"/>
              <w:right w:val="nil"/>
            </w:tcBorders>
            <w:shd w:val="clear" w:color="000000" w:fill="FFFFFF"/>
            <w:vAlign w:val="center"/>
            <w:hideMark/>
          </w:tcPr>
          <w:p w14:paraId="555BC9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650,106</w:t>
            </w:r>
          </w:p>
        </w:tc>
        <w:tc>
          <w:tcPr>
            <w:tcW w:w="1260" w:type="dxa"/>
            <w:tcBorders>
              <w:top w:val="nil"/>
              <w:left w:val="nil"/>
              <w:bottom w:val="nil"/>
              <w:right w:val="nil"/>
            </w:tcBorders>
            <w:shd w:val="clear" w:color="000000" w:fill="FFFFFF"/>
            <w:vAlign w:val="center"/>
            <w:hideMark/>
          </w:tcPr>
          <w:p w14:paraId="3D539F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182,084</w:t>
            </w:r>
          </w:p>
        </w:tc>
        <w:tc>
          <w:tcPr>
            <w:tcW w:w="1536" w:type="dxa"/>
            <w:tcBorders>
              <w:top w:val="nil"/>
              <w:left w:val="nil"/>
              <w:bottom w:val="nil"/>
              <w:right w:val="nil"/>
            </w:tcBorders>
            <w:shd w:val="clear" w:color="000000" w:fill="FFFFFF"/>
            <w:vAlign w:val="center"/>
            <w:hideMark/>
          </w:tcPr>
          <w:p w14:paraId="4C1BB6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6,676</w:t>
            </w:r>
          </w:p>
        </w:tc>
        <w:tc>
          <w:tcPr>
            <w:tcW w:w="2400" w:type="dxa"/>
            <w:tcBorders>
              <w:top w:val="nil"/>
              <w:left w:val="single" w:sz="8" w:space="0" w:color="auto"/>
              <w:bottom w:val="nil"/>
              <w:right w:val="nil"/>
            </w:tcBorders>
            <w:shd w:val="clear" w:color="000000" w:fill="FFFFFF"/>
            <w:vAlign w:val="center"/>
            <w:hideMark/>
          </w:tcPr>
          <w:p w14:paraId="5E3C64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568,636</w:t>
            </w:r>
          </w:p>
        </w:tc>
        <w:tc>
          <w:tcPr>
            <w:tcW w:w="736" w:type="dxa"/>
            <w:tcBorders>
              <w:top w:val="nil"/>
              <w:left w:val="nil"/>
              <w:bottom w:val="nil"/>
              <w:right w:val="nil"/>
            </w:tcBorders>
            <w:shd w:val="clear" w:color="000000" w:fill="FFFFFF"/>
            <w:vAlign w:val="center"/>
            <w:hideMark/>
          </w:tcPr>
          <w:p w14:paraId="4DD7A9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185,674</w:t>
            </w:r>
          </w:p>
        </w:tc>
        <w:tc>
          <w:tcPr>
            <w:tcW w:w="576" w:type="dxa"/>
            <w:tcBorders>
              <w:top w:val="nil"/>
              <w:left w:val="nil"/>
              <w:bottom w:val="nil"/>
              <w:right w:val="nil"/>
            </w:tcBorders>
            <w:shd w:val="clear" w:color="000000" w:fill="FFFFFF"/>
            <w:vAlign w:val="center"/>
            <w:hideMark/>
          </w:tcPr>
          <w:p w14:paraId="6598393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6,166</w:t>
            </w:r>
          </w:p>
        </w:tc>
      </w:tr>
      <w:tr w:rsidR="0059012B" w:rsidRPr="0059012B" w14:paraId="2D7717B8" w14:textId="77777777" w:rsidTr="0059012B">
        <w:trPr>
          <w:trHeight w:val="20"/>
        </w:trPr>
        <w:tc>
          <w:tcPr>
            <w:tcW w:w="960" w:type="dxa"/>
            <w:tcBorders>
              <w:top w:val="nil"/>
              <w:left w:val="nil"/>
              <w:bottom w:val="nil"/>
              <w:right w:val="nil"/>
            </w:tcBorders>
            <w:shd w:val="clear" w:color="000000" w:fill="FFFFFF"/>
            <w:noWrap/>
            <w:vAlign w:val="center"/>
            <w:hideMark/>
          </w:tcPr>
          <w:p w14:paraId="1A5301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1967</w:t>
            </w:r>
          </w:p>
        </w:tc>
        <w:tc>
          <w:tcPr>
            <w:tcW w:w="1200" w:type="dxa"/>
            <w:tcBorders>
              <w:top w:val="nil"/>
              <w:left w:val="single" w:sz="8" w:space="0" w:color="auto"/>
              <w:bottom w:val="nil"/>
              <w:right w:val="nil"/>
            </w:tcBorders>
            <w:shd w:val="clear" w:color="000000" w:fill="FFFFFF"/>
            <w:vAlign w:val="center"/>
            <w:hideMark/>
          </w:tcPr>
          <w:p w14:paraId="7D7438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638,118</w:t>
            </w:r>
          </w:p>
        </w:tc>
        <w:tc>
          <w:tcPr>
            <w:tcW w:w="1260" w:type="dxa"/>
            <w:tcBorders>
              <w:top w:val="nil"/>
              <w:left w:val="nil"/>
              <w:bottom w:val="nil"/>
              <w:right w:val="nil"/>
            </w:tcBorders>
            <w:shd w:val="clear" w:color="000000" w:fill="FFFFFF"/>
            <w:vAlign w:val="center"/>
            <w:hideMark/>
          </w:tcPr>
          <w:p w14:paraId="6EB764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184,527</w:t>
            </w:r>
          </w:p>
        </w:tc>
        <w:tc>
          <w:tcPr>
            <w:tcW w:w="1536" w:type="dxa"/>
            <w:tcBorders>
              <w:top w:val="nil"/>
              <w:left w:val="nil"/>
              <w:bottom w:val="nil"/>
              <w:right w:val="nil"/>
            </w:tcBorders>
            <w:shd w:val="clear" w:color="000000" w:fill="FFFFFF"/>
            <w:vAlign w:val="center"/>
            <w:hideMark/>
          </w:tcPr>
          <w:p w14:paraId="0C8491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6,679</w:t>
            </w:r>
          </w:p>
        </w:tc>
        <w:tc>
          <w:tcPr>
            <w:tcW w:w="2400" w:type="dxa"/>
            <w:tcBorders>
              <w:top w:val="nil"/>
              <w:left w:val="single" w:sz="8" w:space="0" w:color="auto"/>
              <w:bottom w:val="nil"/>
              <w:right w:val="nil"/>
            </w:tcBorders>
            <w:shd w:val="clear" w:color="000000" w:fill="FFFFFF"/>
            <w:vAlign w:val="center"/>
            <w:hideMark/>
          </w:tcPr>
          <w:p w14:paraId="54C2F7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561,439</w:t>
            </w:r>
          </w:p>
        </w:tc>
        <w:tc>
          <w:tcPr>
            <w:tcW w:w="736" w:type="dxa"/>
            <w:tcBorders>
              <w:top w:val="nil"/>
              <w:left w:val="nil"/>
              <w:bottom w:val="nil"/>
              <w:right w:val="nil"/>
            </w:tcBorders>
            <w:shd w:val="clear" w:color="000000" w:fill="FFFFFF"/>
            <w:vAlign w:val="center"/>
            <w:hideMark/>
          </w:tcPr>
          <w:p w14:paraId="5698A0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188,105</w:t>
            </w:r>
          </w:p>
        </w:tc>
        <w:tc>
          <w:tcPr>
            <w:tcW w:w="576" w:type="dxa"/>
            <w:tcBorders>
              <w:top w:val="nil"/>
              <w:left w:val="nil"/>
              <w:bottom w:val="nil"/>
              <w:right w:val="nil"/>
            </w:tcBorders>
            <w:shd w:val="clear" w:color="000000" w:fill="FFFFFF"/>
            <w:vAlign w:val="center"/>
            <w:hideMark/>
          </w:tcPr>
          <w:p w14:paraId="3854EF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6,165</w:t>
            </w:r>
          </w:p>
        </w:tc>
      </w:tr>
      <w:tr w:rsidR="0059012B" w:rsidRPr="0059012B" w14:paraId="63E63FC0" w14:textId="77777777" w:rsidTr="0059012B">
        <w:trPr>
          <w:trHeight w:val="20"/>
        </w:trPr>
        <w:tc>
          <w:tcPr>
            <w:tcW w:w="960" w:type="dxa"/>
            <w:tcBorders>
              <w:top w:val="nil"/>
              <w:left w:val="nil"/>
              <w:bottom w:val="nil"/>
              <w:right w:val="nil"/>
            </w:tcBorders>
            <w:shd w:val="clear" w:color="000000" w:fill="FFFFFF"/>
            <w:noWrap/>
            <w:vAlign w:val="center"/>
            <w:hideMark/>
          </w:tcPr>
          <w:p w14:paraId="4CD5AE5B"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1968</w:t>
            </w:r>
          </w:p>
        </w:tc>
        <w:tc>
          <w:tcPr>
            <w:tcW w:w="1200" w:type="dxa"/>
            <w:tcBorders>
              <w:top w:val="nil"/>
              <w:left w:val="single" w:sz="8" w:space="0" w:color="auto"/>
              <w:bottom w:val="nil"/>
              <w:right w:val="nil"/>
            </w:tcBorders>
            <w:shd w:val="clear" w:color="000000" w:fill="FFFFFF"/>
            <w:vAlign w:val="center"/>
            <w:hideMark/>
          </w:tcPr>
          <w:p w14:paraId="3C8EC1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611,695</w:t>
            </w:r>
          </w:p>
        </w:tc>
        <w:tc>
          <w:tcPr>
            <w:tcW w:w="1260" w:type="dxa"/>
            <w:tcBorders>
              <w:top w:val="nil"/>
              <w:left w:val="nil"/>
              <w:bottom w:val="nil"/>
              <w:right w:val="nil"/>
            </w:tcBorders>
            <w:shd w:val="clear" w:color="000000" w:fill="FFFFFF"/>
            <w:vAlign w:val="center"/>
            <w:hideMark/>
          </w:tcPr>
          <w:p w14:paraId="4BB3B9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184,544</w:t>
            </w:r>
          </w:p>
        </w:tc>
        <w:tc>
          <w:tcPr>
            <w:tcW w:w="1536" w:type="dxa"/>
            <w:tcBorders>
              <w:top w:val="nil"/>
              <w:left w:val="nil"/>
              <w:bottom w:val="nil"/>
              <w:right w:val="nil"/>
            </w:tcBorders>
            <w:shd w:val="clear" w:color="000000" w:fill="FFFFFF"/>
            <w:vAlign w:val="center"/>
            <w:hideMark/>
          </w:tcPr>
          <w:p w14:paraId="48D5F5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6,657</w:t>
            </w:r>
          </w:p>
        </w:tc>
        <w:tc>
          <w:tcPr>
            <w:tcW w:w="2400" w:type="dxa"/>
            <w:tcBorders>
              <w:top w:val="nil"/>
              <w:left w:val="single" w:sz="8" w:space="0" w:color="auto"/>
              <w:bottom w:val="nil"/>
              <w:right w:val="nil"/>
            </w:tcBorders>
            <w:shd w:val="clear" w:color="000000" w:fill="FFFFFF"/>
            <w:vAlign w:val="center"/>
            <w:hideMark/>
          </w:tcPr>
          <w:p w14:paraId="533762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541,017</w:t>
            </w:r>
          </w:p>
        </w:tc>
        <w:tc>
          <w:tcPr>
            <w:tcW w:w="736" w:type="dxa"/>
            <w:tcBorders>
              <w:top w:val="nil"/>
              <w:left w:val="nil"/>
              <w:bottom w:val="nil"/>
              <w:right w:val="nil"/>
            </w:tcBorders>
            <w:shd w:val="clear" w:color="000000" w:fill="FFFFFF"/>
            <w:vAlign w:val="center"/>
            <w:hideMark/>
          </w:tcPr>
          <w:p w14:paraId="0ED7FF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188,122</w:t>
            </w:r>
          </w:p>
        </w:tc>
        <w:tc>
          <w:tcPr>
            <w:tcW w:w="576" w:type="dxa"/>
            <w:tcBorders>
              <w:top w:val="nil"/>
              <w:left w:val="nil"/>
              <w:bottom w:val="nil"/>
              <w:right w:val="nil"/>
            </w:tcBorders>
            <w:shd w:val="clear" w:color="000000" w:fill="FFFFFF"/>
            <w:vAlign w:val="center"/>
            <w:hideMark/>
          </w:tcPr>
          <w:p w14:paraId="0F770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6,146</w:t>
            </w:r>
          </w:p>
        </w:tc>
      </w:tr>
      <w:tr w:rsidR="0059012B" w:rsidRPr="0059012B" w14:paraId="4C0AE2F4" w14:textId="77777777" w:rsidTr="0059012B">
        <w:trPr>
          <w:trHeight w:val="20"/>
        </w:trPr>
        <w:tc>
          <w:tcPr>
            <w:tcW w:w="960" w:type="dxa"/>
            <w:tcBorders>
              <w:top w:val="nil"/>
              <w:left w:val="nil"/>
              <w:bottom w:val="nil"/>
              <w:right w:val="nil"/>
            </w:tcBorders>
            <w:shd w:val="clear" w:color="000000" w:fill="FFFFFF"/>
            <w:vAlign w:val="center"/>
            <w:hideMark/>
          </w:tcPr>
          <w:p w14:paraId="132899D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1969</w:t>
            </w:r>
          </w:p>
        </w:tc>
        <w:tc>
          <w:tcPr>
            <w:tcW w:w="1200" w:type="dxa"/>
            <w:tcBorders>
              <w:top w:val="nil"/>
              <w:left w:val="single" w:sz="8" w:space="0" w:color="auto"/>
              <w:bottom w:val="nil"/>
              <w:right w:val="nil"/>
            </w:tcBorders>
            <w:shd w:val="clear" w:color="000000" w:fill="FFFFFF"/>
            <w:vAlign w:val="center"/>
            <w:hideMark/>
          </w:tcPr>
          <w:p w14:paraId="17A1C4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578,674</w:t>
            </w:r>
          </w:p>
        </w:tc>
        <w:tc>
          <w:tcPr>
            <w:tcW w:w="1260" w:type="dxa"/>
            <w:tcBorders>
              <w:top w:val="nil"/>
              <w:left w:val="nil"/>
              <w:bottom w:val="nil"/>
              <w:right w:val="nil"/>
            </w:tcBorders>
            <w:shd w:val="clear" w:color="000000" w:fill="FFFFFF"/>
            <w:vAlign w:val="center"/>
            <w:hideMark/>
          </w:tcPr>
          <w:p w14:paraId="33F9CA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183,616</w:t>
            </w:r>
          </w:p>
        </w:tc>
        <w:tc>
          <w:tcPr>
            <w:tcW w:w="1536" w:type="dxa"/>
            <w:tcBorders>
              <w:top w:val="nil"/>
              <w:left w:val="nil"/>
              <w:bottom w:val="nil"/>
              <w:right w:val="nil"/>
            </w:tcBorders>
            <w:shd w:val="clear" w:color="000000" w:fill="FFFFFF"/>
            <w:vAlign w:val="center"/>
            <w:hideMark/>
          </w:tcPr>
          <w:p w14:paraId="10DBDF6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6,622</w:t>
            </w:r>
          </w:p>
        </w:tc>
        <w:tc>
          <w:tcPr>
            <w:tcW w:w="2400" w:type="dxa"/>
            <w:tcBorders>
              <w:top w:val="nil"/>
              <w:left w:val="single" w:sz="8" w:space="0" w:color="auto"/>
              <w:bottom w:val="nil"/>
              <w:right w:val="nil"/>
            </w:tcBorders>
            <w:shd w:val="clear" w:color="000000" w:fill="FFFFFF"/>
            <w:vAlign w:val="center"/>
            <w:hideMark/>
          </w:tcPr>
          <w:p w14:paraId="5E167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513,481</w:t>
            </w:r>
          </w:p>
        </w:tc>
        <w:tc>
          <w:tcPr>
            <w:tcW w:w="736" w:type="dxa"/>
            <w:tcBorders>
              <w:top w:val="nil"/>
              <w:left w:val="nil"/>
              <w:bottom w:val="nil"/>
              <w:right w:val="nil"/>
            </w:tcBorders>
            <w:shd w:val="clear" w:color="000000" w:fill="FFFFFF"/>
            <w:vAlign w:val="center"/>
            <w:hideMark/>
          </w:tcPr>
          <w:p w14:paraId="1F3AC3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187,163</w:t>
            </w:r>
          </w:p>
        </w:tc>
        <w:tc>
          <w:tcPr>
            <w:tcW w:w="576" w:type="dxa"/>
            <w:tcBorders>
              <w:top w:val="nil"/>
              <w:left w:val="nil"/>
              <w:bottom w:val="nil"/>
              <w:right w:val="nil"/>
            </w:tcBorders>
            <w:shd w:val="clear" w:color="000000" w:fill="FFFFFF"/>
            <w:vAlign w:val="center"/>
            <w:hideMark/>
          </w:tcPr>
          <w:p w14:paraId="2C7628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6,113</w:t>
            </w:r>
          </w:p>
        </w:tc>
      </w:tr>
      <w:tr w:rsidR="0059012B" w:rsidRPr="0059012B" w14:paraId="0E8457E3" w14:textId="77777777" w:rsidTr="0059012B">
        <w:trPr>
          <w:trHeight w:val="20"/>
        </w:trPr>
        <w:tc>
          <w:tcPr>
            <w:tcW w:w="960" w:type="dxa"/>
            <w:tcBorders>
              <w:top w:val="nil"/>
              <w:left w:val="nil"/>
              <w:bottom w:val="nil"/>
              <w:right w:val="nil"/>
            </w:tcBorders>
            <w:shd w:val="clear" w:color="000000" w:fill="FFFFFF"/>
            <w:noWrap/>
            <w:vAlign w:val="center"/>
            <w:hideMark/>
          </w:tcPr>
          <w:p w14:paraId="58B192B7"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1970</w:t>
            </w:r>
          </w:p>
        </w:tc>
        <w:tc>
          <w:tcPr>
            <w:tcW w:w="1200" w:type="dxa"/>
            <w:tcBorders>
              <w:top w:val="nil"/>
              <w:left w:val="single" w:sz="8" w:space="0" w:color="auto"/>
              <w:bottom w:val="nil"/>
              <w:right w:val="nil"/>
            </w:tcBorders>
            <w:shd w:val="clear" w:color="000000" w:fill="FFFFFF"/>
            <w:vAlign w:val="center"/>
            <w:hideMark/>
          </w:tcPr>
          <w:p w14:paraId="2F565B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546,346</w:t>
            </w:r>
          </w:p>
        </w:tc>
        <w:tc>
          <w:tcPr>
            <w:tcW w:w="1260" w:type="dxa"/>
            <w:tcBorders>
              <w:top w:val="nil"/>
              <w:left w:val="nil"/>
              <w:bottom w:val="nil"/>
              <w:right w:val="nil"/>
            </w:tcBorders>
            <w:shd w:val="clear" w:color="000000" w:fill="FFFFFF"/>
            <w:vAlign w:val="center"/>
            <w:hideMark/>
          </w:tcPr>
          <w:p w14:paraId="1F0BF7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183,007</w:t>
            </w:r>
          </w:p>
        </w:tc>
        <w:tc>
          <w:tcPr>
            <w:tcW w:w="1536" w:type="dxa"/>
            <w:tcBorders>
              <w:top w:val="nil"/>
              <w:left w:val="nil"/>
              <w:bottom w:val="nil"/>
              <w:right w:val="nil"/>
            </w:tcBorders>
            <w:shd w:val="clear" w:color="000000" w:fill="FFFFFF"/>
            <w:vAlign w:val="center"/>
            <w:hideMark/>
          </w:tcPr>
          <w:p w14:paraId="2929708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6,575</w:t>
            </w:r>
          </w:p>
        </w:tc>
        <w:tc>
          <w:tcPr>
            <w:tcW w:w="2400" w:type="dxa"/>
            <w:tcBorders>
              <w:top w:val="nil"/>
              <w:left w:val="single" w:sz="8" w:space="0" w:color="auto"/>
              <w:bottom w:val="nil"/>
              <w:right w:val="nil"/>
            </w:tcBorders>
            <w:shd w:val="clear" w:color="000000" w:fill="FFFFFF"/>
            <w:vAlign w:val="center"/>
            <w:hideMark/>
          </w:tcPr>
          <w:p w14:paraId="35CECC3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485,062</w:t>
            </w:r>
          </w:p>
        </w:tc>
        <w:tc>
          <w:tcPr>
            <w:tcW w:w="736" w:type="dxa"/>
            <w:tcBorders>
              <w:top w:val="nil"/>
              <w:left w:val="nil"/>
              <w:bottom w:val="nil"/>
              <w:right w:val="nil"/>
            </w:tcBorders>
            <w:shd w:val="clear" w:color="000000" w:fill="FFFFFF"/>
            <w:vAlign w:val="center"/>
            <w:hideMark/>
          </w:tcPr>
          <w:p w14:paraId="597D971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186,430</w:t>
            </w:r>
          </w:p>
        </w:tc>
        <w:tc>
          <w:tcPr>
            <w:tcW w:w="576" w:type="dxa"/>
            <w:tcBorders>
              <w:top w:val="nil"/>
              <w:left w:val="nil"/>
              <w:bottom w:val="nil"/>
              <w:right w:val="nil"/>
            </w:tcBorders>
            <w:shd w:val="clear" w:color="000000" w:fill="FFFFFF"/>
            <w:vAlign w:val="center"/>
            <w:hideMark/>
          </w:tcPr>
          <w:p w14:paraId="421A859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6,067</w:t>
            </w:r>
          </w:p>
        </w:tc>
      </w:tr>
      <w:tr w:rsidR="0059012B" w:rsidRPr="0059012B" w14:paraId="28D52092" w14:textId="77777777" w:rsidTr="0059012B">
        <w:trPr>
          <w:trHeight w:val="20"/>
        </w:trPr>
        <w:tc>
          <w:tcPr>
            <w:tcW w:w="960" w:type="dxa"/>
            <w:tcBorders>
              <w:top w:val="nil"/>
              <w:left w:val="nil"/>
              <w:bottom w:val="nil"/>
              <w:right w:val="nil"/>
            </w:tcBorders>
            <w:shd w:val="clear" w:color="000000" w:fill="FFFFFF"/>
            <w:noWrap/>
            <w:vAlign w:val="center"/>
            <w:hideMark/>
          </w:tcPr>
          <w:p w14:paraId="062C6B5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1971</w:t>
            </w:r>
          </w:p>
        </w:tc>
        <w:tc>
          <w:tcPr>
            <w:tcW w:w="1200" w:type="dxa"/>
            <w:tcBorders>
              <w:top w:val="nil"/>
              <w:left w:val="single" w:sz="8" w:space="0" w:color="auto"/>
              <w:bottom w:val="nil"/>
              <w:right w:val="nil"/>
            </w:tcBorders>
            <w:shd w:val="clear" w:color="000000" w:fill="FFFFFF"/>
            <w:vAlign w:val="center"/>
            <w:hideMark/>
          </w:tcPr>
          <w:p w14:paraId="711FCF0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501,898</w:t>
            </w:r>
          </w:p>
        </w:tc>
        <w:tc>
          <w:tcPr>
            <w:tcW w:w="1260" w:type="dxa"/>
            <w:tcBorders>
              <w:top w:val="nil"/>
              <w:left w:val="nil"/>
              <w:bottom w:val="nil"/>
              <w:right w:val="nil"/>
            </w:tcBorders>
            <w:shd w:val="clear" w:color="000000" w:fill="FFFFFF"/>
            <w:vAlign w:val="center"/>
            <w:hideMark/>
          </w:tcPr>
          <w:p w14:paraId="6C57717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175,985</w:t>
            </w:r>
          </w:p>
        </w:tc>
        <w:tc>
          <w:tcPr>
            <w:tcW w:w="1536" w:type="dxa"/>
            <w:tcBorders>
              <w:top w:val="nil"/>
              <w:left w:val="nil"/>
              <w:bottom w:val="nil"/>
              <w:right w:val="nil"/>
            </w:tcBorders>
            <w:shd w:val="clear" w:color="000000" w:fill="FFFFFF"/>
            <w:vAlign w:val="center"/>
            <w:hideMark/>
          </w:tcPr>
          <w:p w14:paraId="71A84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6,506</w:t>
            </w:r>
          </w:p>
        </w:tc>
        <w:tc>
          <w:tcPr>
            <w:tcW w:w="2400" w:type="dxa"/>
            <w:tcBorders>
              <w:top w:val="nil"/>
              <w:left w:val="single" w:sz="8" w:space="0" w:color="auto"/>
              <w:bottom w:val="nil"/>
              <w:right w:val="nil"/>
            </w:tcBorders>
            <w:shd w:val="clear" w:color="000000" w:fill="FFFFFF"/>
            <w:vAlign w:val="center"/>
            <w:hideMark/>
          </w:tcPr>
          <w:p w14:paraId="5F581E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444,072</w:t>
            </w:r>
          </w:p>
        </w:tc>
        <w:tc>
          <w:tcPr>
            <w:tcW w:w="736" w:type="dxa"/>
            <w:tcBorders>
              <w:top w:val="nil"/>
              <w:left w:val="nil"/>
              <w:bottom w:val="nil"/>
              <w:right w:val="nil"/>
            </w:tcBorders>
            <w:shd w:val="clear" w:color="000000" w:fill="FFFFFF"/>
            <w:vAlign w:val="center"/>
            <w:hideMark/>
          </w:tcPr>
          <w:p w14:paraId="529E37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179,080</w:t>
            </w:r>
          </w:p>
        </w:tc>
        <w:tc>
          <w:tcPr>
            <w:tcW w:w="576" w:type="dxa"/>
            <w:tcBorders>
              <w:top w:val="nil"/>
              <w:left w:val="nil"/>
              <w:bottom w:val="nil"/>
              <w:right w:val="nil"/>
            </w:tcBorders>
            <w:shd w:val="clear" w:color="000000" w:fill="FFFFFF"/>
            <w:vAlign w:val="center"/>
            <w:hideMark/>
          </w:tcPr>
          <w:p w14:paraId="1AC23E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6,002</w:t>
            </w:r>
          </w:p>
        </w:tc>
      </w:tr>
      <w:tr w:rsidR="0059012B" w:rsidRPr="0059012B" w14:paraId="5D7E669A" w14:textId="77777777" w:rsidTr="0059012B">
        <w:trPr>
          <w:trHeight w:val="20"/>
        </w:trPr>
        <w:tc>
          <w:tcPr>
            <w:tcW w:w="960" w:type="dxa"/>
            <w:tcBorders>
              <w:top w:val="nil"/>
              <w:left w:val="nil"/>
              <w:bottom w:val="nil"/>
              <w:right w:val="nil"/>
            </w:tcBorders>
            <w:shd w:val="clear" w:color="000000" w:fill="FFFFFF"/>
            <w:noWrap/>
            <w:vAlign w:val="center"/>
            <w:hideMark/>
          </w:tcPr>
          <w:p w14:paraId="134F52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1972</w:t>
            </w:r>
          </w:p>
        </w:tc>
        <w:tc>
          <w:tcPr>
            <w:tcW w:w="1200" w:type="dxa"/>
            <w:tcBorders>
              <w:top w:val="nil"/>
              <w:left w:val="single" w:sz="8" w:space="0" w:color="auto"/>
              <w:bottom w:val="nil"/>
              <w:right w:val="nil"/>
            </w:tcBorders>
            <w:shd w:val="clear" w:color="000000" w:fill="FFFFFF"/>
            <w:vAlign w:val="center"/>
            <w:hideMark/>
          </w:tcPr>
          <w:p w14:paraId="651F29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455,021</w:t>
            </w:r>
          </w:p>
        </w:tc>
        <w:tc>
          <w:tcPr>
            <w:tcW w:w="1260" w:type="dxa"/>
            <w:tcBorders>
              <w:top w:val="nil"/>
              <w:left w:val="nil"/>
              <w:bottom w:val="nil"/>
              <w:right w:val="nil"/>
            </w:tcBorders>
            <w:shd w:val="clear" w:color="000000" w:fill="FFFFFF"/>
            <w:vAlign w:val="center"/>
            <w:hideMark/>
          </w:tcPr>
          <w:p w14:paraId="77921AA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164,019</w:t>
            </w:r>
          </w:p>
        </w:tc>
        <w:tc>
          <w:tcPr>
            <w:tcW w:w="1536" w:type="dxa"/>
            <w:tcBorders>
              <w:top w:val="nil"/>
              <w:left w:val="nil"/>
              <w:bottom w:val="nil"/>
              <w:right w:val="nil"/>
            </w:tcBorders>
            <w:shd w:val="clear" w:color="000000" w:fill="FFFFFF"/>
            <w:vAlign w:val="center"/>
            <w:hideMark/>
          </w:tcPr>
          <w:p w14:paraId="3B1603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6,549</w:t>
            </w:r>
          </w:p>
        </w:tc>
        <w:tc>
          <w:tcPr>
            <w:tcW w:w="2400" w:type="dxa"/>
            <w:tcBorders>
              <w:top w:val="nil"/>
              <w:left w:val="single" w:sz="8" w:space="0" w:color="auto"/>
              <w:bottom w:val="nil"/>
              <w:right w:val="nil"/>
            </w:tcBorders>
            <w:shd w:val="clear" w:color="000000" w:fill="FFFFFF"/>
            <w:vAlign w:val="center"/>
            <w:hideMark/>
          </w:tcPr>
          <w:p w14:paraId="5690A58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399,600</w:t>
            </w:r>
          </w:p>
        </w:tc>
        <w:tc>
          <w:tcPr>
            <w:tcW w:w="736" w:type="dxa"/>
            <w:tcBorders>
              <w:top w:val="nil"/>
              <w:left w:val="nil"/>
              <w:bottom w:val="nil"/>
              <w:right w:val="nil"/>
            </w:tcBorders>
            <w:shd w:val="clear" w:color="000000" w:fill="FFFFFF"/>
            <w:vAlign w:val="center"/>
            <w:hideMark/>
          </w:tcPr>
          <w:p w14:paraId="062A30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166,451</w:t>
            </w:r>
          </w:p>
        </w:tc>
        <w:tc>
          <w:tcPr>
            <w:tcW w:w="576" w:type="dxa"/>
            <w:tcBorders>
              <w:top w:val="nil"/>
              <w:left w:val="nil"/>
              <w:bottom w:val="nil"/>
              <w:right w:val="nil"/>
            </w:tcBorders>
            <w:shd w:val="clear" w:color="000000" w:fill="FFFFFF"/>
            <w:vAlign w:val="center"/>
            <w:hideMark/>
          </w:tcPr>
          <w:p w14:paraId="1B95D0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6,034</w:t>
            </w:r>
          </w:p>
        </w:tc>
      </w:tr>
      <w:tr w:rsidR="0059012B" w:rsidRPr="0059012B" w14:paraId="5303790C" w14:textId="77777777" w:rsidTr="0059012B">
        <w:trPr>
          <w:trHeight w:val="20"/>
        </w:trPr>
        <w:tc>
          <w:tcPr>
            <w:tcW w:w="960" w:type="dxa"/>
            <w:tcBorders>
              <w:top w:val="nil"/>
              <w:left w:val="nil"/>
              <w:bottom w:val="nil"/>
              <w:right w:val="nil"/>
            </w:tcBorders>
            <w:shd w:val="clear" w:color="000000" w:fill="FFFFFF"/>
            <w:vAlign w:val="center"/>
            <w:hideMark/>
          </w:tcPr>
          <w:p w14:paraId="5532F7B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1973</w:t>
            </w:r>
          </w:p>
        </w:tc>
        <w:tc>
          <w:tcPr>
            <w:tcW w:w="1200" w:type="dxa"/>
            <w:tcBorders>
              <w:top w:val="nil"/>
              <w:left w:val="single" w:sz="8" w:space="0" w:color="auto"/>
              <w:bottom w:val="nil"/>
              <w:right w:val="nil"/>
            </w:tcBorders>
            <w:shd w:val="clear" w:color="000000" w:fill="FFFFFF"/>
            <w:vAlign w:val="center"/>
            <w:hideMark/>
          </w:tcPr>
          <w:p w14:paraId="1F56E6A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428,754</w:t>
            </w:r>
          </w:p>
        </w:tc>
        <w:tc>
          <w:tcPr>
            <w:tcW w:w="1260" w:type="dxa"/>
            <w:tcBorders>
              <w:top w:val="nil"/>
              <w:left w:val="nil"/>
              <w:bottom w:val="nil"/>
              <w:right w:val="nil"/>
            </w:tcBorders>
            <w:shd w:val="clear" w:color="000000" w:fill="FFFFFF"/>
            <w:vAlign w:val="center"/>
            <w:hideMark/>
          </w:tcPr>
          <w:p w14:paraId="63DC4C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156,028</w:t>
            </w:r>
          </w:p>
        </w:tc>
        <w:tc>
          <w:tcPr>
            <w:tcW w:w="1536" w:type="dxa"/>
            <w:tcBorders>
              <w:top w:val="nil"/>
              <w:left w:val="nil"/>
              <w:bottom w:val="nil"/>
              <w:right w:val="nil"/>
            </w:tcBorders>
            <w:shd w:val="clear" w:color="000000" w:fill="FFFFFF"/>
            <w:vAlign w:val="center"/>
            <w:hideMark/>
          </w:tcPr>
          <w:p w14:paraId="15734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6,820</w:t>
            </w:r>
          </w:p>
        </w:tc>
        <w:tc>
          <w:tcPr>
            <w:tcW w:w="2400" w:type="dxa"/>
            <w:tcBorders>
              <w:top w:val="nil"/>
              <w:left w:val="single" w:sz="8" w:space="0" w:color="auto"/>
              <w:bottom w:val="nil"/>
              <w:right w:val="nil"/>
            </w:tcBorders>
            <w:shd w:val="clear" w:color="000000" w:fill="FFFFFF"/>
            <w:vAlign w:val="center"/>
            <w:hideMark/>
          </w:tcPr>
          <w:p w14:paraId="01F44E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373,321</w:t>
            </w:r>
          </w:p>
        </w:tc>
        <w:tc>
          <w:tcPr>
            <w:tcW w:w="736" w:type="dxa"/>
            <w:tcBorders>
              <w:top w:val="nil"/>
              <w:left w:val="nil"/>
              <w:bottom w:val="nil"/>
              <w:right w:val="nil"/>
            </w:tcBorders>
            <w:shd w:val="clear" w:color="000000" w:fill="FFFFFF"/>
            <w:vAlign w:val="center"/>
            <w:hideMark/>
          </w:tcPr>
          <w:p w14:paraId="14828D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157,543</w:t>
            </w:r>
          </w:p>
        </w:tc>
        <w:tc>
          <w:tcPr>
            <w:tcW w:w="576" w:type="dxa"/>
            <w:tcBorders>
              <w:top w:val="nil"/>
              <w:left w:val="nil"/>
              <w:bottom w:val="nil"/>
              <w:right w:val="nil"/>
            </w:tcBorders>
            <w:shd w:val="clear" w:color="000000" w:fill="FFFFFF"/>
            <w:vAlign w:val="center"/>
            <w:hideMark/>
          </w:tcPr>
          <w:p w14:paraId="6F6D668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6,261</w:t>
            </w:r>
          </w:p>
        </w:tc>
      </w:tr>
      <w:tr w:rsidR="0059012B" w:rsidRPr="0059012B" w14:paraId="78436747" w14:textId="77777777" w:rsidTr="0059012B">
        <w:trPr>
          <w:trHeight w:val="20"/>
        </w:trPr>
        <w:tc>
          <w:tcPr>
            <w:tcW w:w="960" w:type="dxa"/>
            <w:tcBorders>
              <w:top w:val="nil"/>
              <w:left w:val="nil"/>
              <w:bottom w:val="nil"/>
              <w:right w:val="nil"/>
            </w:tcBorders>
            <w:shd w:val="clear" w:color="000000" w:fill="FFFFFF"/>
            <w:noWrap/>
            <w:vAlign w:val="center"/>
            <w:hideMark/>
          </w:tcPr>
          <w:p w14:paraId="4747B52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1974</w:t>
            </w:r>
          </w:p>
        </w:tc>
        <w:tc>
          <w:tcPr>
            <w:tcW w:w="1200" w:type="dxa"/>
            <w:tcBorders>
              <w:top w:val="nil"/>
              <w:left w:val="single" w:sz="8" w:space="0" w:color="auto"/>
              <w:bottom w:val="nil"/>
              <w:right w:val="nil"/>
            </w:tcBorders>
            <w:shd w:val="clear" w:color="000000" w:fill="FFFFFF"/>
            <w:vAlign w:val="center"/>
            <w:hideMark/>
          </w:tcPr>
          <w:p w14:paraId="24FC58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398,350</w:t>
            </w:r>
          </w:p>
        </w:tc>
        <w:tc>
          <w:tcPr>
            <w:tcW w:w="1260" w:type="dxa"/>
            <w:tcBorders>
              <w:top w:val="nil"/>
              <w:left w:val="nil"/>
              <w:bottom w:val="nil"/>
              <w:right w:val="nil"/>
            </w:tcBorders>
            <w:shd w:val="clear" w:color="000000" w:fill="FFFFFF"/>
            <w:vAlign w:val="center"/>
            <w:hideMark/>
          </w:tcPr>
          <w:p w14:paraId="7FDA2D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142,710</w:t>
            </w:r>
          </w:p>
        </w:tc>
        <w:tc>
          <w:tcPr>
            <w:tcW w:w="1536" w:type="dxa"/>
            <w:tcBorders>
              <w:top w:val="nil"/>
              <w:left w:val="nil"/>
              <w:bottom w:val="nil"/>
              <w:right w:val="nil"/>
            </w:tcBorders>
            <w:shd w:val="clear" w:color="000000" w:fill="FFFFFF"/>
            <w:vAlign w:val="center"/>
            <w:hideMark/>
          </w:tcPr>
          <w:p w14:paraId="700081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7,236</w:t>
            </w:r>
          </w:p>
        </w:tc>
        <w:tc>
          <w:tcPr>
            <w:tcW w:w="2400" w:type="dxa"/>
            <w:tcBorders>
              <w:top w:val="nil"/>
              <w:left w:val="single" w:sz="8" w:space="0" w:color="auto"/>
              <w:bottom w:val="nil"/>
              <w:right w:val="nil"/>
            </w:tcBorders>
            <w:shd w:val="clear" w:color="000000" w:fill="FFFFFF"/>
            <w:vAlign w:val="center"/>
            <w:hideMark/>
          </w:tcPr>
          <w:p w14:paraId="5E7E9E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342,861</w:t>
            </w:r>
          </w:p>
        </w:tc>
        <w:tc>
          <w:tcPr>
            <w:tcW w:w="736" w:type="dxa"/>
            <w:tcBorders>
              <w:top w:val="nil"/>
              <w:left w:val="nil"/>
              <w:bottom w:val="nil"/>
              <w:right w:val="nil"/>
            </w:tcBorders>
            <w:shd w:val="clear" w:color="000000" w:fill="FFFFFF"/>
            <w:vAlign w:val="center"/>
            <w:hideMark/>
          </w:tcPr>
          <w:p w14:paraId="3A8644A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143,056</w:t>
            </w:r>
          </w:p>
        </w:tc>
        <w:tc>
          <w:tcPr>
            <w:tcW w:w="576" w:type="dxa"/>
            <w:tcBorders>
              <w:top w:val="nil"/>
              <w:left w:val="nil"/>
              <w:bottom w:val="nil"/>
              <w:right w:val="nil"/>
            </w:tcBorders>
            <w:shd w:val="clear" w:color="000000" w:fill="FFFFFF"/>
            <w:vAlign w:val="center"/>
            <w:hideMark/>
          </w:tcPr>
          <w:p w14:paraId="4C0509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6,620</w:t>
            </w:r>
          </w:p>
        </w:tc>
      </w:tr>
      <w:tr w:rsidR="0059012B" w:rsidRPr="0059012B" w14:paraId="02F6C3D7" w14:textId="77777777" w:rsidTr="0059012B">
        <w:trPr>
          <w:trHeight w:val="20"/>
        </w:trPr>
        <w:tc>
          <w:tcPr>
            <w:tcW w:w="960" w:type="dxa"/>
            <w:tcBorders>
              <w:top w:val="nil"/>
              <w:left w:val="nil"/>
              <w:bottom w:val="nil"/>
              <w:right w:val="nil"/>
            </w:tcBorders>
            <w:shd w:val="clear" w:color="000000" w:fill="FFFFFF"/>
            <w:noWrap/>
            <w:vAlign w:val="center"/>
            <w:hideMark/>
          </w:tcPr>
          <w:p w14:paraId="4CDDFC7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1975</w:t>
            </w:r>
          </w:p>
        </w:tc>
        <w:tc>
          <w:tcPr>
            <w:tcW w:w="1200" w:type="dxa"/>
            <w:tcBorders>
              <w:top w:val="nil"/>
              <w:left w:val="single" w:sz="8" w:space="0" w:color="auto"/>
              <w:bottom w:val="nil"/>
              <w:right w:val="nil"/>
            </w:tcBorders>
            <w:shd w:val="clear" w:color="000000" w:fill="FFFFFF"/>
            <w:vAlign w:val="center"/>
            <w:hideMark/>
          </w:tcPr>
          <w:p w14:paraId="7B2C1E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376,572</w:t>
            </w:r>
          </w:p>
        </w:tc>
        <w:tc>
          <w:tcPr>
            <w:tcW w:w="1260" w:type="dxa"/>
            <w:tcBorders>
              <w:top w:val="nil"/>
              <w:left w:val="nil"/>
              <w:bottom w:val="nil"/>
              <w:right w:val="nil"/>
            </w:tcBorders>
            <w:shd w:val="clear" w:color="000000" w:fill="FFFFFF"/>
            <w:vAlign w:val="center"/>
            <w:hideMark/>
          </w:tcPr>
          <w:p w14:paraId="66916B1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130,891</w:t>
            </w:r>
          </w:p>
        </w:tc>
        <w:tc>
          <w:tcPr>
            <w:tcW w:w="1536" w:type="dxa"/>
            <w:tcBorders>
              <w:top w:val="nil"/>
              <w:left w:val="nil"/>
              <w:bottom w:val="nil"/>
              <w:right w:val="nil"/>
            </w:tcBorders>
            <w:shd w:val="clear" w:color="000000" w:fill="FFFFFF"/>
            <w:vAlign w:val="center"/>
            <w:hideMark/>
          </w:tcPr>
          <w:p w14:paraId="73C65C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7,577</w:t>
            </w:r>
          </w:p>
        </w:tc>
        <w:tc>
          <w:tcPr>
            <w:tcW w:w="2400" w:type="dxa"/>
            <w:tcBorders>
              <w:top w:val="nil"/>
              <w:left w:val="single" w:sz="8" w:space="0" w:color="auto"/>
              <w:bottom w:val="nil"/>
              <w:right w:val="nil"/>
            </w:tcBorders>
            <w:shd w:val="clear" w:color="000000" w:fill="FFFFFF"/>
            <w:vAlign w:val="center"/>
            <w:hideMark/>
          </w:tcPr>
          <w:p w14:paraId="1BDD19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320,030</w:t>
            </w:r>
          </w:p>
        </w:tc>
        <w:tc>
          <w:tcPr>
            <w:tcW w:w="736" w:type="dxa"/>
            <w:tcBorders>
              <w:top w:val="nil"/>
              <w:left w:val="nil"/>
              <w:bottom w:val="nil"/>
              <w:right w:val="nil"/>
            </w:tcBorders>
            <w:shd w:val="clear" w:color="000000" w:fill="FFFFFF"/>
            <w:vAlign w:val="center"/>
            <w:hideMark/>
          </w:tcPr>
          <w:p w14:paraId="0C27611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130,076</w:t>
            </w:r>
          </w:p>
        </w:tc>
        <w:tc>
          <w:tcPr>
            <w:tcW w:w="576" w:type="dxa"/>
            <w:tcBorders>
              <w:top w:val="nil"/>
              <w:left w:val="nil"/>
              <w:bottom w:val="nil"/>
              <w:right w:val="nil"/>
            </w:tcBorders>
            <w:shd w:val="clear" w:color="000000" w:fill="FFFFFF"/>
            <w:vAlign w:val="center"/>
            <w:hideMark/>
          </w:tcPr>
          <w:p w14:paraId="5DC5A9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6,908</w:t>
            </w:r>
          </w:p>
        </w:tc>
      </w:tr>
      <w:tr w:rsidR="0059012B" w:rsidRPr="0059012B" w14:paraId="3461C55F" w14:textId="77777777" w:rsidTr="0059012B">
        <w:trPr>
          <w:trHeight w:val="20"/>
        </w:trPr>
        <w:tc>
          <w:tcPr>
            <w:tcW w:w="960" w:type="dxa"/>
            <w:tcBorders>
              <w:top w:val="nil"/>
              <w:left w:val="nil"/>
              <w:bottom w:val="nil"/>
              <w:right w:val="nil"/>
            </w:tcBorders>
            <w:shd w:val="clear" w:color="000000" w:fill="FFFFFF"/>
            <w:noWrap/>
            <w:vAlign w:val="center"/>
            <w:hideMark/>
          </w:tcPr>
          <w:p w14:paraId="4FC3C8F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1976</w:t>
            </w:r>
          </w:p>
        </w:tc>
        <w:tc>
          <w:tcPr>
            <w:tcW w:w="1200" w:type="dxa"/>
            <w:tcBorders>
              <w:top w:val="nil"/>
              <w:left w:val="single" w:sz="8" w:space="0" w:color="auto"/>
              <w:bottom w:val="nil"/>
              <w:right w:val="nil"/>
            </w:tcBorders>
            <w:shd w:val="clear" w:color="000000" w:fill="FFFFFF"/>
            <w:vAlign w:val="center"/>
            <w:hideMark/>
          </w:tcPr>
          <w:p w14:paraId="2500F4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365,420</w:t>
            </w:r>
          </w:p>
        </w:tc>
        <w:tc>
          <w:tcPr>
            <w:tcW w:w="1260" w:type="dxa"/>
            <w:tcBorders>
              <w:top w:val="nil"/>
              <w:left w:val="nil"/>
              <w:bottom w:val="nil"/>
              <w:right w:val="nil"/>
            </w:tcBorders>
            <w:shd w:val="clear" w:color="000000" w:fill="FFFFFF"/>
            <w:vAlign w:val="center"/>
            <w:hideMark/>
          </w:tcPr>
          <w:p w14:paraId="30BC94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123,088</w:t>
            </w:r>
          </w:p>
        </w:tc>
        <w:tc>
          <w:tcPr>
            <w:tcW w:w="1536" w:type="dxa"/>
            <w:tcBorders>
              <w:top w:val="nil"/>
              <w:left w:val="nil"/>
              <w:bottom w:val="nil"/>
              <w:right w:val="nil"/>
            </w:tcBorders>
            <w:shd w:val="clear" w:color="000000" w:fill="FFFFFF"/>
            <w:vAlign w:val="center"/>
            <w:hideMark/>
          </w:tcPr>
          <w:p w14:paraId="4D9C8A0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7,749</w:t>
            </w:r>
          </w:p>
        </w:tc>
        <w:tc>
          <w:tcPr>
            <w:tcW w:w="2400" w:type="dxa"/>
            <w:tcBorders>
              <w:top w:val="nil"/>
              <w:left w:val="single" w:sz="8" w:space="0" w:color="auto"/>
              <w:bottom w:val="nil"/>
              <w:right w:val="nil"/>
            </w:tcBorders>
            <w:shd w:val="clear" w:color="000000" w:fill="FFFFFF"/>
            <w:vAlign w:val="center"/>
            <w:hideMark/>
          </w:tcPr>
          <w:p w14:paraId="09689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307,181</w:t>
            </w:r>
          </w:p>
        </w:tc>
        <w:tc>
          <w:tcPr>
            <w:tcW w:w="736" w:type="dxa"/>
            <w:tcBorders>
              <w:top w:val="nil"/>
              <w:left w:val="nil"/>
              <w:bottom w:val="nil"/>
              <w:right w:val="nil"/>
            </w:tcBorders>
            <w:shd w:val="clear" w:color="000000" w:fill="FFFFFF"/>
            <w:vAlign w:val="center"/>
            <w:hideMark/>
          </w:tcPr>
          <w:p w14:paraId="0D3AEA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121,239</w:t>
            </w:r>
          </w:p>
        </w:tc>
        <w:tc>
          <w:tcPr>
            <w:tcW w:w="576" w:type="dxa"/>
            <w:tcBorders>
              <w:top w:val="nil"/>
              <w:left w:val="nil"/>
              <w:bottom w:val="nil"/>
              <w:right w:val="nil"/>
            </w:tcBorders>
            <w:shd w:val="clear" w:color="000000" w:fill="FFFFFF"/>
            <w:vAlign w:val="center"/>
            <w:hideMark/>
          </w:tcPr>
          <w:p w14:paraId="28392C3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7,040</w:t>
            </w:r>
          </w:p>
        </w:tc>
      </w:tr>
      <w:tr w:rsidR="0059012B" w:rsidRPr="0059012B" w14:paraId="4E84952B" w14:textId="77777777" w:rsidTr="0059012B">
        <w:trPr>
          <w:trHeight w:val="20"/>
        </w:trPr>
        <w:tc>
          <w:tcPr>
            <w:tcW w:w="960" w:type="dxa"/>
            <w:tcBorders>
              <w:top w:val="nil"/>
              <w:left w:val="nil"/>
              <w:bottom w:val="nil"/>
              <w:right w:val="nil"/>
            </w:tcBorders>
            <w:shd w:val="clear" w:color="000000" w:fill="FFFFFF"/>
            <w:vAlign w:val="center"/>
            <w:hideMark/>
          </w:tcPr>
          <w:p w14:paraId="25DD985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1977</w:t>
            </w:r>
          </w:p>
        </w:tc>
        <w:tc>
          <w:tcPr>
            <w:tcW w:w="1200" w:type="dxa"/>
            <w:tcBorders>
              <w:top w:val="nil"/>
              <w:left w:val="single" w:sz="8" w:space="0" w:color="auto"/>
              <w:bottom w:val="nil"/>
              <w:right w:val="nil"/>
            </w:tcBorders>
            <w:shd w:val="clear" w:color="000000" w:fill="FFFFFF"/>
            <w:noWrap/>
            <w:vAlign w:val="center"/>
            <w:hideMark/>
          </w:tcPr>
          <w:p w14:paraId="412B133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354,396</w:t>
            </w:r>
          </w:p>
        </w:tc>
        <w:tc>
          <w:tcPr>
            <w:tcW w:w="1260" w:type="dxa"/>
            <w:tcBorders>
              <w:top w:val="nil"/>
              <w:left w:val="nil"/>
              <w:bottom w:val="nil"/>
              <w:right w:val="nil"/>
            </w:tcBorders>
            <w:shd w:val="clear" w:color="000000" w:fill="FFFFFF"/>
            <w:noWrap/>
            <w:vAlign w:val="center"/>
            <w:hideMark/>
          </w:tcPr>
          <w:p w14:paraId="2C8DAA6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115,078</w:t>
            </w:r>
          </w:p>
        </w:tc>
        <w:tc>
          <w:tcPr>
            <w:tcW w:w="1536" w:type="dxa"/>
            <w:tcBorders>
              <w:top w:val="nil"/>
              <w:left w:val="nil"/>
              <w:bottom w:val="nil"/>
              <w:right w:val="nil"/>
            </w:tcBorders>
            <w:shd w:val="clear" w:color="000000" w:fill="FFFFFF"/>
            <w:noWrap/>
            <w:vAlign w:val="center"/>
            <w:hideMark/>
          </w:tcPr>
          <w:p w14:paraId="51CF27C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7,737</w:t>
            </w:r>
          </w:p>
        </w:tc>
        <w:tc>
          <w:tcPr>
            <w:tcW w:w="2400" w:type="dxa"/>
            <w:tcBorders>
              <w:top w:val="nil"/>
              <w:left w:val="single" w:sz="8" w:space="0" w:color="auto"/>
              <w:bottom w:val="nil"/>
              <w:right w:val="nil"/>
            </w:tcBorders>
            <w:shd w:val="clear" w:color="000000" w:fill="FFFFFF"/>
            <w:noWrap/>
            <w:vAlign w:val="center"/>
            <w:hideMark/>
          </w:tcPr>
          <w:p w14:paraId="1336E3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294,365</w:t>
            </w:r>
          </w:p>
        </w:tc>
        <w:tc>
          <w:tcPr>
            <w:tcW w:w="736" w:type="dxa"/>
            <w:tcBorders>
              <w:top w:val="nil"/>
              <w:left w:val="nil"/>
              <w:bottom w:val="nil"/>
              <w:right w:val="nil"/>
            </w:tcBorders>
            <w:shd w:val="clear" w:color="000000" w:fill="FFFFFF"/>
            <w:noWrap/>
            <w:vAlign w:val="center"/>
            <w:hideMark/>
          </w:tcPr>
          <w:p w14:paraId="3BBDB6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112,324</w:t>
            </w:r>
          </w:p>
        </w:tc>
        <w:tc>
          <w:tcPr>
            <w:tcW w:w="576" w:type="dxa"/>
            <w:tcBorders>
              <w:top w:val="nil"/>
              <w:left w:val="nil"/>
              <w:bottom w:val="nil"/>
              <w:right w:val="nil"/>
            </w:tcBorders>
            <w:shd w:val="clear" w:color="000000" w:fill="FFFFFF"/>
            <w:noWrap/>
            <w:vAlign w:val="center"/>
            <w:hideMark/>
          </w:tcPr>
          <w:p w14:paraId="77FD612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7,015</w:t>
            </w:r>
          </w:p>
        </w:tc>
      </w:tr>
      <w:tr w:rsidR="0059012B" w:rsidRPr="0059012B" w14:paraId="2C846C1C" w14:textId="77777777" w:rsidTr="0059012B">
        <w:trPr>
          <w:trHeight w:val="20"/>
        </w:trPr>
        <w:tc>
          <w:tcPr>
            <w:tcW w:w="960" w:type="dxa"/>
            <w:tcBorders>
              <w:top w:val="nil"/>
              <w:left w:val="nil"/>
              <w:bottom w:val="nil"/>
              <w:right w:val="nil"/>
            </w:tcBorders>
            <w:shd w:val="clear" w:color="000000" w:fill="FFFFFF"/>
            <w:noWrap/>
            <w:vAlign w:val="center"/>
            <w:hideMark/>
          </w:tcPr>
          <w:p w14:paraId="4F5B6C7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1978</w:t>
            </w:r>
          </w:p>
        </w:tc>
        <w:tc>
          <w:tcPr>
            <w:tcW w:w="1200" w:type="dxa"/>
            <w:tcBorders>
              <w:top w:val="nil"/>
              <w:left w:val="single" w:sz="8" w:space="0" w:color="auto"/>
              <w:bottom w:val="nil"/>
              <w:right w:val="nil"/>
            </w:tcBorders>
            <w:shd w:val="clear" w:color="000000" w:fill="FFFFFF"/>
            <w:noWrap/>
            <w:vAlign w:val="center"/>
            <w:hideMark/>
          </w:tcPr>
          <w:p w14:paraId="015CBC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347,612</w:t>
            </w:r>
          </w:p>
        </w:tc>
        <w:tc>
          <w:tcPr>
            <w:tcW w:w="1260" w:type="dxa"/>
            <w:tcBorders>
              <w:top w:val="nil"/>
              <w:left w:val="nil"/>
              <w:bottom w:val="nil"/>
              <w:right w:val="nil"/>
            </w:tcBorders>
            <w:shd w:val="clear" w:color="000000" w:fill="FFFFFF"/>
            <w:noWrap/>
            <w:vAlign w:val="center"/>
            <w:hideMark/>
          </w:tcPr>
          <w:p w14:paraId="5DB9D38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108,157</w:t>
            </w:r>
          </w:p>
        </w:tc>
        <w:tc>
          <w:tcPr>
            <w:tcW w:w="1536" w:type="dxa"/>
            <w:tcBorders>
              <w:top w:val="nil"/>
              <w:left w:val="nil"/>
              <w:bottom w:val="nil"/>
              <w:right w:val="nil"/>
            </w:tcBorders>
            <w:shd w:val="clear" w:color="000000" w:fill="FFFFFF"/>
            <w:noWrap/>
            <w:vAlign w:val="center"/>
            <w:hideMark/>
          </w:tcPr>
          <w:p w14:paraId="3CF489E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7,584</w:t>
            </w:r>
          </w:p>
        </w:tc>
        <w:tc>
          <w:tcPr>
            <w:tcW w:w="2400" w:type="dxa"/>
            <w:tcBorders>
              <w:top w:val="nil"/>
              <w:left w:val="single" w:sz="8" w:space="0" w:color="auto"/>
              <w:bottom w:val="nil"/>
              <w:right w:val="nil"/>
            </w:tcBorders>
            <w:shd w:val="clear" w:color="000000" w:fill="FFFFFF"/>
            <w:noWrap/>
            <w:vAlign w:val="center"/>
            <w:hideMark/>
          </w:tcPr>
          <w:p w14:paraId="0C5B60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285,114</w:t>
            </w:r>
          </w:p>
        </w:tc>
        <w:tc>
          <w:tcPr>
            <w:tcW w:w="736" w:type="dxa"/>
            <w:tcBorders>
              <w:top w:val="nil"/>
              <w:left w:val="nil"/>
              <w:bottom w:val="nil"/>
              <w:right w:val="nil"/>
            </w:tcBorders>
            <w:shd w:val="clear" w:color="000000" w:fill="FFFFFF"/>
            <w:noWrap/>
            <w:vAlign w:val="center"/>
            <w:hideMark/>
          </w:tcPr>
          <w:p w14:paraId="2891D27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104,669</w:t>
            </w:r>
          </w:p>
        </w:tc>
        <w:tc>
          <w:tcPr>
            <w:tcW w:w="576" w:type="dxa"/>
            <w:tcBorders>
              <w:top w:val="nil"/>
              <w:left w:val="nil"/>
              <w:bottom w:val="nil"/>
              <w:right w:val="nil"/>
            </w:tcBorders>
            <w:shd w:val="clear" w:color="000000" w:fill="FFFFFF"/>
            <w:noWrap/>
            <w:vAlign w:val="center"/>
            <w:hideMark/>
          </w:tcPr>
          <w:p w14:paraId="7D43C90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6,875</w:t>
            </w:r>
          </w:p>
        </w:tc>
      </w:tr>
      <w:tr w:rsidR="0059012B" w:rsidRPr="0059012B" w14:paraId="3FC4F30E" w14:textId="77777777" w:rsidTr="0059012B">
        <w:trPr>
          <w:trHeight w:val="20"/>
        </w:trPr>
        <w:tc>
          <w:tcPr>
            <w:tcW w:w="960" w:type="dxa"/>
            <w:tcBorders>
              <w:top w:val="nil"/>
              <w:left w:val="nil"/>
              <w:bottom w:val="nil"/>
              <w:right w:val="nil"/>
            </w:tcBorders>
            <w:shd w:val="clear" w:color="000000" w:fill="FFFFFF"/>
            <w:noWrap/>
            <w:vAlign w:val="center"/>
            <w:hideMark/>
          </w:tcPr>
          <w:p w14:paraId="6F34422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1979</w:t>
            </w:r>
          </w:p>
        </w:tc>
        <w:tc>
          <w:tcPr>
            <w:tcW w:w="1200" w:type="dxa"/>
            <w:tcBorders>
              <w:top w:val="nil"/>
              <w:left w:val="single" w:sz="8" w:space="0" w:color="auto"/>
              <w:bottom w:val="nil"/>
              <w:right w:val="nil"/>
            </w:tcBorders>
            <w:shd w:val="clear" w:color="000000" w:fill="FFFFFF"/>
            <w:noWrap/>
            <w:vAlign w:val="center"/>
            <w:hideMark/>
          </w:tcPr>
          <w:p w14:paraId="42DB36D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338,832</w:t>
            </w:r>
          </w:p>
        </w:tc>
        <w:tc>
          <w:tcPr>
            <w:tcW w:w="1260" w:type="dxa"/>
            <w:tcBorders>
              <w:top w:val="nil"/>
              <w:left w:val="nil"/>
              <w:bottom w:val="nil"/>
              <w:right w:val="nil"/>
            </w:tcBorders>
            <w:shd w:val="clear" w:color="000000" w:fill="FFFFFF"/>
            <w:noWrap/>
            <w:vAlign w:val="center"/>
            <w:hideMark/>
          </w:tcPr>
          <w:p w14:paraId="6ED40AC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100,165</w:t>
            </w:r>
          </w:p>
        </w:tc>
        <w:tc>
          <w:tcPr>
            <w:tcW w:w="1536" w:type="dxa"/>
            <w:tcBorders>
              <w:top w:val="nil"/>
              <w:left w:val="nil"/>
              <w:bottom w:val="nil"/>
              <w:right w:val="nil"/>
            </w:tcBorders>
            <w:shd w:val="clear" w:color="000000" w:fill="FFFFFF"/>
            <w:noWrap/>
            <w:vAlign w:val="center"/>
            <w:hideMark/>
          </w:tcPr>
          <w:p w14:paraId="57AD8BD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7,307</w:t>
            </w:r>
          </w:p>
        </w:tc>
        <w:tc>
          <w:tcPr>
            <w:tcW w:w="2400" w:type="dxa"/>
            <w:tcBorders>
              <w:top w:val="nil"/>
              <w:left w:val="single" w:sz="8" w:space="0" w:color="auto"/>
              <w:bottom w:val="nil"/>
              <w:right w:val="nil"/>
            </w:tcBorders>
            <w:shd w:val="clear" w:color="000000" w:fill="FFFFFF"/>
            <w:noWrap/>
            <w:vAlign w:val="center"/>
            <w:hideMark/>
          </w:tcPr>
          <w:p w14:paraId="37DAAF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274,327</w:t>
            </w:r>
          </w:p>
        </w:tc>
        <w:tc>
          <w:tcPr>
            <w:tcW w:w="736" w:type="dxa"/>
            <w:tcBorders>
              <w:top w:val="nil"/>
              <w:left w:val="nil"/>
              <w:bottom w:val="nil"/>
              <w:right w:val="nil"/>
            </w:tcBorders>
            <w:shd w:val="clear" w:color="000000" w:fill="FFFFFF"/>
            <w:noWrap/>
            <w:vAlign w:val="center"/>
            <w:hideMark/>
          </w:tcPr>
          <w:p w14:paraId="5B8C30D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96,077</w:t>
            </w:r>
          </w:p>
        </w:tc>
        <w:tc>
          <w:tcPr>
            <w:tcW w:w="576" w:type="dxa"/>
            <w:tcBorders>
              <w:top w:val="nil"/>
              <w:left w:val="nil"/>
              <w:bottom w:val="nil"/>
              <w:right w:val="nil"/>
            </w:tcBorders>
            <w:shd w:val="clear" w:color="000000" w:fill="FFFFFF"/>
            <w:noWrap/>
            <w:vAlign w:val="center"/>
            <w:hideMark/>
          </w:tcPr>
          <w:p w14:paraId="2C39C84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6,637</w:t>
            </w:r>
          </w:p>
        </w:tc>
      </w:tr>
      <w:tr w:rsidR="0059012B" w:rsidRPr="0059012B" w14:paraId="4A0A9322" w14:textId="77777777" w:rsidTr="0059012B">
        <w:trPr>
          <w:trHeight w:val="20"/>
        </w:trPr>
        <w:tc>
          <w:tcPr>
            <w:tcW w:w="960" w:type="dxa"/>
            <w:tcBorders>
              <w:top w:val="nil"/>
              <w:left w:val="nil"/>
              <w:bottom w:val="nil"/>
              <w:right w:val="nil"/>
            </w:tcBorders>
            <w:shd w:val="clear" w:color="000000" w:fill="FFFFFF"/>
            <w:noWrap/>
            <w:vAlign w:val="center"/>
            <w:hideMark/>
          </w:tcPr>
          <w:p w14:paraId="01AD40D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1980</w:t>
            </w:r>
          </w:p>
        </w:tc>
        <w:tc>
          <w:tcPr>
            <w:tcW w:w="1200" w:type="dxa"/>
            <w:tcBorders>
              <w:top w:val="nil"/>
              <w:left w:val="single" w:sz="8" w:space="0" w:color="auto"/>
              <w:bottom w:val="nil"/>
              <w:right w:val="nil"/>
            </w:tcBorders>
            <w:shd w:val="clear" w:color="000000" w:fill="FFFFFF"/>
            <w:noWrap/>
            <w:vAlign w:val="center"/>
            <w:hideMark/>
          </w:tcPr>
          <w:p w14:paraId="6E9C7E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340,850</w:t>
            </w:r>
          </w:p>
        </w:tc>
        <w:tc>
          <w:tcPr>
            <w:tcW w:w="1260" w:type="dxa"/>
            <w:tcBorders>
              <w:top w:val="nil"/>
              <w:left w:val="nil"/>
              <w:bottom w:val="nil"/>
              <w:right w:val="nil"/>
            </w:tcBorders>
            <w:shd w:val="clear" w:color="000000" w:fill="FFFFFF"/>
            <w:noWrap/>
            <w:vAlign w:val="center"/>
            <w:hideMark/>
          </w:tcPr>
          <w:p w14:paraId="04BC0EE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96,535</w:t>
            </w:r>
          </w:p>
        </w:tc>
        <w:tc>
          <w:tcPr>
            <w:tcW w:w="1536" w:type="dxa"/>
            <w:tcBorders>
              <w:top w:val="nil"/>
              <w:left w:val="nil"/>
              <w:bottom w:val="nil"/>
              <w:right w:val="nil"/>
            </w:tcBorders>
            <w:shd w:val="clear" w:color="000000" w:fill="FFFFFF"/>
            <w:noWrap/>
            <w:vAlign w:val="center"/>
            <w:hideMark/>
          </w:tcPr>
          <w:p w14:paraId="3D946E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7,014</w:t>
            </w:r>
          </w:p>
        </w:tc>
        <w:tc>
          <w:tcPr>
            <w:tcW w:w="2400" w:type="dxa"/>
            <w:tcBorders>
              <w:top w:val="nil"/>
              <w:left w:val="single" w:sz="8" w:space="0" w:color="auto"/>
              <w:bottom w:val="nil"/>
              <w:right w:val="nil"/>
            </w:tcBorders>
            <w:shd w:val="clear" w:color="000000" w:fill="FFFFFF"/>
            <w:noWrap/>
            <w:vAlign w:val="center"/>
            <w:hideMark/>
          </w:tcPr>
          <w:p w14:paraId="026ED26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274,653</w:t>
            </w:r>
          </w:p>
        </w:tc>
        <w:tc>
          <w:tcPr>
            <w:tcW w:w="736" w:type="dxa"/>
            <w:tcBorders>
              <w:top w:val="nil"/>
              <w:left w:val="nil"/>
              <w:bottom w:val="nil"/>
              <w:right w:val="nil"/>
            </w:tcBorders>
            <w:shd w:val="clear" w:color="000000" w:fill="FFFFFF"/>
            <w:noWrap/>
            <w:vAlign w:val="center"/>
            <w:hideMark/>
          </w:tcPr>
          <w:p w14:paraId="708BA9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91,945</w:t>
            </w:r>
          </w:p>
        </w:tc>
        <w:tc>
          <w:tcPr>
            <w:tcW w:w="576" w:type="dxa"/>
            <w:tcBorders>
              <w:top w:val="nil"/>
              <w:left w:val="nil"/>
              <w:bottom w:val="nil"/>
              <w:right w:val="nil"/>
            </w:tcBorders>
            <w:shd w:val="clear" w:color="000000" w:fill="FFFFFF"/>
            <w:noWrap/>
            <w:vAlign w:val="center"/>
            <w:hideMark/>
          </w:tcPr>
          <w:p w14:paraId="38E87CD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6,391</w:t>
            </w:r>
          </w:p>
        </w:tc>
      </w:tr>
      <w:tr w:rsidR="0059012B" w:rsidRPr="0059012B" w14:paraId="165C955F" w14:textId="77777777" w:rsidTr="0059012B">
        <w:trPr>
          <w:trHeight w:val="20"/>
        </w:trPr>
        <w:tc>
          <w:tcPr>
            <w:tcW w:w="960" w:type="dxa"/>
            <w:tcBorders>
              <w:top w:val="nil"/>
              <w:left w:val="nil"/>
              <w:bottom w:val="nil"/>
              <w:right w:val="nil"/>
            </w:tcBorders>
            <w:shd w:val="clear" w:color="000000" w:fill="FFFFFF"/>
            <w:noWrap/>
            <w:vAlign w:val="center"/>
            <w:hideMark/>
          </w:tcPr>
          <w:p w14:paraId="12BB54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1981</w:t>
            </w:r>
          </w:p>
        </w:tc>
        <w:tc>
          <w:tcPr>
            <w:tcW w:w="1200" w:type="dxa"/>
            <w:tcBorders>
              <w:top w:val="nil"/>
              <w:left w:val="single" w:sz="8" w:space="0" w:color="auto"/>
              <w:bottom w:val="nil"/>
              <w:right w:val="nil"/>
            </w:tcBorders>
            <w:shd w:val="clear" w:color="000000" w:fill="FFFFFF"/>
            <w:noWrap/>
            <w:vAlign w:val="center"/>
            <w:hideMark/>
          </w:tcPr>
          <w:p w14:paraId="379EA6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346,418</w:t>
            </w:r>
          </w:p>
        </w:tc>
        <w:tc>
          <w:tcPr>
            <w:tcW w:w="1260" w:type="dxa"/>
            <w:tcBorders>
              <w:top w:val="nil"/>
              <w:left w:val="nil"/>
              <w:bottom w:val="nil"/>
              <w:right w:val="nil"/>
            </w:tcBorders>
            <w:shd w:val="clear" w:color="000000" w:fill="FFFFFF"/>
            <w:noWrap/>
            <w:vAlign w:val="center"/>
            <w:hideMark/>
          </w:tcPr>
          <w:p w14:paraId="5C74DE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92,908</w:t>
            </w:r>
          </w:p>
        </w:tc>
        <w:tc>
          <w:tcPr>
            <w:tcW w:w="1536" w:type="dxa"/>
            <w:tcBorders>
              <w:top w:val="nil"/>
              <w:left w:val="nil"/>
              <w:bottom w:val="nil"/>
              <w:right w:val="nil"/>
            </w:tcBorders>
            <w:shd w:val="clear" w:color="000000" w:fill="FFFFFF"/>
            <w:noWrap/>
            <w:vAlign w:val="center"/>
            <w:hideMark/>
          </w:tcPr>
          <w:p w14:paraId="0A86E4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6,663</w:t>
            </w:r>
          </w:p>
        </w:tc>
        <w:tc>
          <w:tcPr>
            <w:tcW w:w="2400" w:type="dxa"/>
            <w:tcBorders>
              <w:top w:val="nil"/>
              <w:left w:val="single" w:sz="8" w:space="0" w:color="auto"/>
              <w:bottom w:val="nil"/>
              <w:right w:val="nil"/>
            </w:tcBorders>
            <w:shd w:val="clear" w:color="000000" w:fill="FFFFFF"/>
            <w:noWrap/>
            <w:vAlign w:val="center"/>
            <w:hideMark/>
          </w:tcPr>
          <w:p w14:paraId="73F427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277,954</w:t>
            </w:r>
          </w:p>
        </w:tc>
        <w:tc>
          <w:tcPr>
            <w:tcW w:w="736" w:type="dxa"/>
            <w:tcBorders>
              <w:top w:val="nil"/>
              <w:left w:val="nil"/>
              <w:bottom w:val="nil"/>
              <w:right w:val="nil"/>
            </w:tcBorders>
            <w:shd w:val="clear" w:color="000000" w:fill="FFFFFF"/>
            <w:noWrap/>
            <w:vAlign w:val="center"/>
            <w:hideMark/>
          </w:tcPr>
          <w:p w14:paraId="78A4867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87,808</w:t>
            </w:r>
          </w:p>
        </w:tc>
        <w:tc>
          <w:tcPr>
            <w:tcW w:w="576" w:type="dxa"/>
            <w:tcBorders>
              <w:top w:val="nil"/>
              <w:left w:val="nil"/>
              <w:bottom w:val="nil"/>
              <w:right w:val="nil"/>
            </w:tcBorders>
            <w:shd w:val="clear" w:color="000000" w:fill="FFFFFF"/>
            <w:noWrap/>
            <w:vAlign w:val="center"/>
            <w:hideMark/>
          </w:tcPr>
          <w:p w14:paraId="5AC6C41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6,093</w:t>
            </w:r>
          </w:p>
        </w:tc>
      </w:tr>
      <w:tr w:rsidR="0059012B" w:rsidRPr="0059012B" w14:paraId="101E3CCB" w14:textId="77777777" w:rsidTr="0059012B">
        <w:trPr>
          <w:trHeight w:val="20"/>
        </w:trPr>
        <w:tc>
          <w:tcPr>
            <w:tcW w:w="960" w:type="dxa"/>
            <w:tcBorders>
              <w:top w:val="nil"/>
              <w:left w:val="nil"/>
              <w:bottom w:val="nil"/>
              <w:right w:val="nil"/>
            </w:tcBorders>
            <w:shd w:val="clear" w:color="000000" w:fill="FFFFFF"/>
            <w:noWrap/>
            <w:vAlign w:val="center"/>
            <w:hideMark/>
          </w:tcPr>
          <w:p w14:paraId="78DB252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1982</w:t>
            </w:r>
          </w:p>
        </w:tc>
        <w:tc>
          <w:tcPr>
            <w:tcW w:w="1200" w:type="dxa"/>
            <w:tcBorders>
              <w:top w:val="nil"/>
              <w:left w:val="single" w:sz="8" w:space="0" w:color="auto"/>
              <w:bottom w:val="nil"/>
              <w:right w:val="nil"/>
            </w:tcBorders>
            <w:shd w:val="clear" w:color="000000" w:fill="FFFFFF"/>
            <w:noWrap/>
            <w:vAlign w:val="center"/>
            <w:hideMark/>
          </w:tcPr>
          <w:p w14:paraId="0A2CC8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359,732</w:t>
            </w:r>
          </w:p>
        </w:tc>
        <w:tc>
          <w:tcPr>
            <w:tcW w:w="1260" w:type="dxa"/>
            <w:tcBorders>
              <w:top w:val="nil"/>
              <w:left w:val="nil"/>
              <w:bottom w:val="nil"/>
              <w:right w:val="nil"/>
            </w:tcBorders>
            <w:shd w:val="clear" w:color="000000" w:fill="FFFFFF"/>
            <w:noWrap/>
            <w:vAlign w:val="center"/>
            <w:hideMark/>
          </w:tcPr>
          <w:p w14:paraId="731FF1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89,445</w:t>
            </w:r>
          </w:p>
        </w:tc>
        <w:tc>
          <w:tcPr>
            <w:tcW w:w="1536" w:type="dxa"/>
            <w:tcBorders>
              <w:top w:val="nil"/>
              <w:left w:val="nil"/>
              <w:bottom w:val="nil"/>
              <w:right w:val="nil"/>
            </w:tcBorders>
            <w:shd w:val="clear" w:color="000000" w:fill="FFFFFF"/>
            <w:noWrap/>
            <w:vAlign w:val="center"/>
            <w:hideMark/>
          </w:tcPr>
          <w:p w14:paraId="2B745E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6,273</w:t>
            </w:r>
          </w:p>
        </w:tc>
        <w:tc>
          <w:tcPr>
            <w:tcW w:w="2400" w:type="dxa"/>
            <w:tcBorders>
              <w:top w:val="nil"/>
              <w:left w:val="single" w:sz="8" w:space="0" w:color="auto"/>
              <w:bottom w:val="nil"/>
              <w:right w:val="nil"/>
            </w:tcBorders>
            <w:shd w:val="clear" w:color="000000" w:fill="FFFFFF"/>
            <w:noWrap/>
            <w:vAlign w:val="center"/>
            <w:hideMark/>
          </w:tcPr>
          <w:p w14:paraId="2A6BB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285,545</w:t>
            </w:r>
          </w:p>
        </w:tc>
        <w:tc>
          <w:tcPr>
            <w:tcW w:w="736" w:type="dxa"/>
            <w:tcBorders>
              <w:top w:val="nil"/>
              <w:left w:val="nil"/>
              <w:bottom w:val="nil"/>
              <w:right w:val="nil"/>
            </w:tcBorders>
            <w:shd w:val="clear" w:color="000000" w:fill="FFFFFF"/>
            <w:noWrap/>
            <w:vAlign w:val="center"/>
            <w:hideMark/>
          </w:tcPr>
          <w:p w14:paraId="0060D90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83,862</w:t>
            </w:r>
          </w:p>
        </w:tc>
        <w:tc>
          <w:tcPr>
            <w:tcW w:w="576" w:type="dxa"/>
            <w:tcBorders>
              <w:top w:val="nil"/>
              <w:left w:val="nil"/>
              <w:bottom w:val="nil"/>
              <w:right w:val="nil"/>
            </w:tcBorders>
            <w:shd w:val="clear" w:color="000000" w:fill="FFFFFF"/>
            <w:noWrap/>
            <w:vAlign w:val="center"/>
            <w:hideMark/>
          </w:tcPr>
          <w:p w14:paraId="1E71D5A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5,752</w:t>
            </w:r>
          </w:p>
        </w:tc>
      </w:tr>
      <w:tr w:rsidR="0059012B" w:rsidRPr="0059012B" w14:paraId="6881BADB" w14:textId="77777777" w:rsidTr="0059012B">
        <w:trPr>
          <w:trHeight w:val="20"/>
        </w:trPr>
        <w:tc>
          <w:tcPr>
            <w:tcW w:w="960" w:type="dxa"/>
            <w:tcBorders>
              <w:top w:val="nil"/>
              <w:left w:val="nil"/>
              <w:bottom w:val="nil"/>
              <w:right w:val="nil"/>
            </w:tcBorders>
            <w:shd w:val="clear" w:color="000000" w:fill="FFFFFF"/>
            <w:noWrap/>
            <w:vAlign w:val="center"/>
            <w:hideMark/>
          </w:tcPr>
          <w:p w14:paraId="730EE06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1983</w:t>
            </w:r>
          </w:p>
        </w:tc>
        <w:tc>
          <w:tcPr>
            <w:tcW w:w="1200" w:type="dxa"/>
            <w:tcBorders>
              <w:top w:val="nil"/>
              <w:left w:val="single" w:sz="8" w:space="0" w:color="auto"/>
              <w:bottom w:val="nil"/>
              <w:right w:val="nil"/>
            </w:tcBorders>
            <w:shd w:val="clear" w:color="000000" w:fill="FFFFFF"/>
            <w:noWrap/>
            <w:vAlign w:val="center"/>
            <w:hideMark/>
          </w:tcPr>
          <w:p w14:paraId="1CC4CE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386,416</w:t>
            </w:r>
          </w:p>
        </w:tc>
        <w:tc>
          <w:tcPr>
            <w:tcW w:w="1260" w:type="dxa"/>
            <w:tcBorders>
              <w:top w:val="nil"/>
              <w:left w:val="nil"/>
              <w:bottom w:val="nil"/>
              <w:right w:val="nil"/>
            </w:tcBorders>
            <w:shd w:val="clear" w:color="000000" w:fill="FFFFFF"/>
            <w:noWrap/>
            <w:vAlign w:val="center"/>
            <w:hideMark/>
          </w:tcPr>
          <w:p w14:paraId="451FC18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87,811</w:t>
            </w:r>
          </w:p>
        </w:tc>
        <w:tc>
          <w:tcPr>
            <w:tcW w:w="1536" w:type="dxa"/>
            <w:tcBorders>
              <w:top w:val="nil"/>
              <w:left w:val="nil"/>
              <w:bottom w:val="nil"/>
              <w:right w:val="nil"/>
            </w:tcBorders>
            <w:shd w:val="clear" w:color="000000" w:fill="FFFFFF"/>
            <w:noWrap/>
            <w:vAlign w:val="center"/>
            <w:hideMark/>
          </w:tcPr>
          <w:p w14:paraId="6E4FFE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5,876</w:t>
            </w:r>
          </w:p>
        </w:tc>
        <w:tc>
          <w:tcPr>
            <w:tcW w:w="2400" w:type="dxa"/>
            <w:tcBorders>
              <w:top w:val="nil"/>
              <w:left w:val="single" w:sz="8" w:space="0" w:color="auto"/>
              <w:bottom w:val="nil"/>
              <w:right w:val="nil"/>
            </w:tcBorders>
            <w:shd w:val="clear" w:color="000000" w:fill="FFFFFF"/>
            <w:noWrap/>
            <w:vAlign w:val="center"/>
            <w:hideMark/>
          </w:tcPr>
          <w:p w14:paraId="0DD9F5E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302,118</w:t>
            </w:r>
          </w:p>
        </w:tc>
        <w:tc>
          <w:tcPr>
            <w:tcW w:w="736" w:type="dxa"/>
            <w:tcBorders>
              <w:top w:val="nil"/>
              <w:left w:val="nil"/>
              <w:bottom w:val="nil"/>
              <w:right w:val="nil"/>
            </w:tcBorders>
            <w:shd w:val="clear" w:color="000000" w:fill="FFFFFF"/>
            <w:noWrap/>
            <w:vAlign w:val="center"/>
            <w:hideMark/>
          </w:tcPr>
          <w:p w14:paraId="7DBA92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81,882</w:t>
            </w:r>
          </w:p>
        </w:tc>
        <w:tc>
          <w:tcPr>
            <w:tcW w:w="576" w:type="dxa"/>
            <w:tcBorders>
              <w:top w:val="nil"/>
              <w:left w:val="nil"/>
              <w:bottom w:val="nil"/>
              <w:right w:val="nil"/>
            </w:tcBorders>
            <w:shd w:val="clear" w:color="000000" w:fill="FFFFFF"/>
            <w:noWrap/>
            <w:vAlign w:val="center"/>
            <w:hideMark/>
          </w:tcPr>
          <w:p w14:paraId="799BC9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4A24479" w14:textId="77777777" w:rsidTr="0059012B">
        <w:trPr>
          <w:trHeight w:val="20"/>
        </w:trPr>
        <w:tc>
          <w:tcPr>
            <w:tcW w:w="960" w:type="dxa"/>
            <w:tcBorders>
              <w:top w:val="nil"/>
              <w:left w:val="nil"/>
              <w:bottom w:val="nil"/>
              <w:right w:val="nil"/>
            </w:tcBorders>
            <w:shd w:val="clear" w:color="000000" w:fill="FFFFFF"/>
            <w:noWrap/>
            <w:vAlign w:val="center"/>
            <w:hideMark/>
          </w:tcPr>
          <w:p w14:paraId="53EA58F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1984</w:t>
            </w:r>
          </w:p>
        </w:tc>
        <w:tc>
          <w:tcPr>
            <w:tcW w:w="1200" w:type="dxa"/>
            <w:tcBorders>
              <w:top w:val="nil"/>
              <w:left w:val="single" w:sz="8" w:space="0" w:color="auto"/>
              <w:bottom w:val="nil"/>
              <w:right w:val="nil"/>
            </w:tcBorders>
            <w:shd w:val="clear" w:color="000000" w:fill="FFFFFF"/>
            <w:noWrap/>
            <w:vAlign w:val="center"/>
            <w:hideMark/>
          </w:tcPr>
          <w:p w14:paraId="6064142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445,123</w:t>
            </w:r>
          </w:p>
        </w:tc>
        <w:tc>
          <w:tcPr>
            <w:tcW w:w="1260" w:type="dxa"/>
            <w:tcBorders>
              <w:top w:val="nil"/>
              <w:left w:val="nil"/>
              <w:bottom w:val="nil"/>
              <w:right w:val="nil"/>
            </w:tcBorders>
            <w:shd w:val="clear" w:color="000000" w:fill="FFFFFF"/>
            <w:noWrap/>
            <w:vAlign w:val="center"/>
            <w:hideMark/>
          </w:tcPr>
          <w:p w14:paraId="7A6547B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88,447</w:t>
            </w:r>
          </w:p>
        </w:tc>
        <w:tc>
          <w:tcPr>
            <w:tcW w:w="1536" w:type="dxa"/>
            <w:tcBorders>
              <w:top w:val="nil"/>
              <w:left w:val="nil"/>
              <w:bottom w:val="nil"/>
              <w:right w:val="nil"/>
            </w:tcBorders>
            <w:shd w:val="clear" w:color="000000" w:fill="FFFFFF"/>
            <w:noWrap/>
            <w:vAlign w:val="center"/>
            <w:hideMark/>
          </w:tcPr>
          <w:p w14:paraId="1A7D69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5,476</w:t>
            </w:r>
          </w:p>
        </w:tc>
        <w:tc>
          <w:tcPr>
            <w:tcW w:w="2400" w:type="dxa"/>
            <w:tcBorders>
              <w:top w:val="nil"/>
              <w:left w:val="single" w:sz="8" w:space="0" w:color="auto"/>
              <w:bottom w:val="nil"/>
              <w:right w:val="nil"/>
            </w:tcBorders>
            <w:shd w:val="clear" w:color="000000" w:fill="FFFFFF"/>
            <w:noWrap/>
            <w:vAlign w:val="center"/>
            <w:hideMark/>
          </w:tcPr>
          <w:p w14:paraId="583A10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341,555</w:t>
            </w:r>
          </w:p>
        </w:tc>
        <w:tc>
          <w:tcPr>
            <w:tcW w:w="736" w:type="dxa"/>
            <w:tcBorders>
              <w:top w:val="nil"/>
              <w:left w:val="nil"/>
              <w:bottom w:val="nil"/>
              <w:right w:val="nil"/>
            </w:tcBorders>
            <w:shd w:val="clear" w:color="000000" w:fill="FFFFFF"/>
            <w:noWrap/>
            <w:vAlign w:val="center"/>
            <w:hideMark/>
          </w:tcPr>
          <w:p w14:paraId="46A1E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82,420</w:t>
            </w:r>
          </w:p>
        </w:tc>
        <w:tc>
          <w:tcPr>
            <w:tcW w:w="576" w:type="dxa"/>
            <w:tcBorders>
              <w:top w:val="nil"/>
              <w:left w:val="nil"/>
              <w:bottom w:val="nil"/>
              <w:right w:val="nil"/>
            </w:tcBorders>
            <w:shd w:val="clear" w:color="000000" w:fill="FFFFFF"/>
            <w:noWrap/>
            <w:vAlign w:val="center"/>
            <w:hideMark/>
          </w:tcPr>
          <w:p w14:paraId="4B6820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5,036</w:t>
            </w:r>
          </w:p>
        </w:tc>
      </w:tr>
      <w:tr w:rsidR="0059012B" w:rsidRPr="0059012B" w14:paraId="12CB0D75" w14:textId="77777777" w:rsidTr="0059012B">
        <w:trPr>
          <w:trHeight w:val="20"/>
        </w:trPr>
        <w:tc>
          <w:tcPr>
            <w:tcW w:w="960" w:type="dxa"/>
            <w:tcBorders>
              <w:top w:val="nil"/>
              <w:left w:val="nil"/>
              <w:bottom w:val="nil"/>
              <w:right w:val="nil"/>
            </w:tcBorders>
            <w:shd w:val="clear" w:color="000000" w:fill="FFFFFF"/>
            <w:noWrap/>
            <w:vAlign w:val="center"/>
            <w:hideMark/>
          </w:tcPr>
          <w:p w14:paraId="1029C7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1985</w:t>
            </w:r>
          </w:p>
        </w:tc>
        <w:tc>
          <w:tcPr>
            <w:tcW w:w="1200" w:type="dxa"/>
            <w:tcBorders>
              <w:top w:val="nil"/>
              <w:left w:val="single" w:sz="8" w:space="0" w:color="auto"/>
              <w:bottom w:val="nil"/>
              <w:right w:val="nil"/>
            </w:tcBorders>
            <w:shd w:val="clear" w:color="000000" w:fill="FFFFFF"/>
            <w:noWrap/>
            <w:vAlign w:val="center"/>
            <w:hideMark/>
          </w:tcPr>
          <w:p w14:paraId="2DCACE8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500,781</w:t>
            </w:r>
          </w:p>
        </w:tc>
        <w:tc>
          <w:tcPr>
            <w:tcW w:w="1260" w:type="dxa"/>
            <w:tcBorders>
              <w:top w:val="nil"/>
              <w:left w:val="nil"/>
              <w:bottom w:val="nil"/>
              <w:right w:val="nil"/>
            </w:tcBorders>
            <w:shd w:val="clear" w:color="000000" w:fill="FFFFFF"/>
            <w:noWrap/>
            <w:vAlign w:val="center"/>
            <w:hideMark/>
          </w:tcPr>
          <w:p w14:paraId="58611DC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91,110</w:t>
            </w:r>
          </w:p>
        </w:tc>
        <w:tc>
          <w:tcPr>
            <w:tcW w:w="1536" w:type="dxa"/>
            <w:tcBorders>
              <w:top w:val="nil"/>
              <w:left w:val="nil"/>
              <w:bottom w:val="nil"/>
              <w:right w:val="nil"/>
            </w:tcBorders>
            <w:shd w:val="clear" w:color="000000" w:fill="FFFFFF"/>
            <w:noWrap/>
            <w:vAlign w:val="center"/>
            <w:hideMark/>
          </w:tcPr>
          <w:p w14:paraId="20C133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5,089</w:t>
            </w:r>
          </w:p>
        </w:tc>
        <w:tc>
          <w:tcPr>
            <w:tcW w:w="2400" w:type="dxa"/>
            <w:tcBorders>
              <w:top w:val="nil"/>
              <w:left w:val="single" w:sz="8" w:space="0" w:color="auto"/>
              <w:bottom w:val="nil"/>
              <w:right w:val="nil"/>
            </w:tcBorders>
            <w:shd w:val="clear" w:color="000000" w:fill="FFFFFF"/>
            <w:noWrap/>
            <w:vAlign w:val="center"/>
            <w:hideMark/>
          </w:tcPr>
          <w:p w14:paraId="2EEAB39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385,794</w:t>
            </w:r>
          </w:p>
        </w:tc>
        <w:tc>
          <w:tcPr>
            <w:tcW w:w="736" w:type="dxa"/>
            <w:tcBorders>
              <w:top w:val="nil"/>
              <w:left w:val="nil"/>
              <w:bottom w:val="nil"/>
              <w:right w:val="nil"/>
            </w:tcBorders>
            <w:shd w:val="clear" w:color="000000" w:fill="FFFFFF"/>
            <w:noWrap/>
            <w:vAlign w:val="center"/>
            <w:hideMark/>
          </w:tcPr>
          <w:p w14:paraId="7CF7E7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85,272</w:t>
            </w:r>
          </w:p>
        </w:tc>
        <w:tc>
          <w:tcPr>
            <w:tcW w:w="576" w:type="dxa"/>
            <w:tcBorders>
              <w:top w:val="nil"/>
              <w:left w:val="nil"/>
              <w:bottom w:val="nil"/>
              <w:right w:val="nil"/>
            </w:tcBorders>
            <w:shd w:val="clear" w:color="000000" w:fill="FFFFFF"/>
            <w:noWrap/>
            <w:vAlign w:val="center"/>
            <w:hideMark/>
          </w:tcPr>
          <w:p w14:paraId="4D6766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4,690</w:t>
            </w:r>
          </w:p>
        </w:tc>
      </w:tr>
      <w:tr w:rsidR="0059012B" w:rsidRPr="0059012B" w14:paraId="6418A1C3" w14:textId="77777777" w:rsidTr="0059012B">
        <w:trPr>
          <w:trHeight w:val="20"/>
        </w:trPr>
        <w:tc>
          <w:tcPr>
            <w:tcW w:w="960" w:type="dxa"/>
            <w:tcBorders>
              <w:top w:val="nil"/>
              <w:left w:val="nil"/>
              <w:bottom w:val="nil"/>
              <w:right w:val="nil"/>
            </w:tcBorders>
            <w:shd w:val="clear" w:color="000000" w:fill="FFFFFF"/>
            <w:noWrap/>
            <w:vAlign w:val="center"/>
            <w:hideMark/>
          </w:tcPr>
          <w:p w14:paraId="12CFF15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1986</w:t>
            </w:r>
          </w:p>
        </w:tc>
        <w:tc>
          <w:tcPr>
            <w:tcW w:w="1200" w:type="dxa"/>
            <w:tcBorders>
              <w:top w:val="nil"/>
              <w:left w:val="single" w:sz="8" w:space="0" w:color="auto"/>
              <w:bottom w:val="nil"/>
              <w:right w:val="nil"/>
            </w:tcBorders>
            <w:shd w:val="clear" w:color="000000" w:fill="FFFFFF"/>
            <w:noWrap/>
            <w:vAlign w:val="center"/>
            <w:hideMark/>
          </w:tcPr>
          <w:p w14:paraId="4E6939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544,934</w:t>
            </w:r>
          </w:p>
        </w:tc>
        <w:tc>
          <w:tcPr>
            <w:tcW w:w="1260" w:type="dxa"/>
            <w:tcBorders>
              <w:top w:val="nil"/>
              <w:left w:val="nil"/>
              <w:bottom w:val="nil"/>
              <w:right w:val="nil"/>
            </w:tcBorders>
            <w:shd w:val="clear" w:color="000000" w:fill="FFFFFF"/>
            <w:noWrap/>
            <w:vAlign w:val="center"/>
            <w:hideMark/>
          </w:tcPr>
          <w:p w14:paraId="35C3F04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95,341</w:t>
            </w:r>
          </w:p>
        </w:tc>
        <w:tc>
          <w:tcPr>
            <w:tcW w:w="1536" w:type="dxa"/>
            <w:tcBorders>
              <w:top w:val="nil"/>
              <w:left w:val="nil"/>
              <w:bottom w:val="nil"/>
              <w:right w:val="nil"/>
            </w:tcBorders>
            <w:shd w:val="clear" w:color="000000" w:fill="FFFFFF"/>
            <w:noWrap/>
            <w:vAlign w:val="center"/>
            <w:hideMark/>
          </w:tcPr>
          <w:p w14:paraId="38E6C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4,765</w:t>
            </w:r>
          </w:p>
        </w:tc>
        <w:tc>
          <w:tcPr>
            <w:tcW w:w="2400" w:type="dxa"/>
            <w:tcBorders>
              <w:top w:val="nil"/>
              <w:left w:val="single" w:sz="8" w:space="0" w:color="auto"/>
              <w:bottom w:val="nil"/>
              <w:right w:val="nil"/>
            </w:tcBorders>
            <w:shd w:val="clear" w:color="000000" w:fill="FFFFFF"/>
            <w:noWrap/>
            <w:vAlign w:val="center"/>
            <w:hideMark/>
          </w:tcPr>
          <w:p w14:paraId="07C3138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428,215</w:t>
            </w:r>
          </w:p>
        </w:tc>
        <w:tc>
          <w:tcPr>
            <w:tcW w:w="736" w:type="dxa"/>
            <w:tcBorders>
              <w:top w:val="nil"/>
              <w:left w:val="nil"/>
              <w:bottom w:val="nil"/>
              <w:right w:val="nil"/>
            </w:tcBorders>
            <w:shd w:val="clear" w:color="000000" w:fill="FFFFFF"/>
            <w:noWrap/>
            <w:vAlign w:val="center"/>
            <w:hideMark/>
          </w:tcPr>
          <w:p w14:paraId="61D146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89,908</w:t>
            </w:r>
          </w:p>
        </w:tc>
        <w:tc>
          <w:tcPr>
            <w:tcW w:w="576" w:type="dxa"/>
            <w:tcBorders>
              <w:top w:val="nil"/>
              <w:left w:val="nil"/>
              <w:bottom w:val="nil"/>
              <w:right w:val="nil"/>
            </w:tcBorders>
            <w:shd w:val="clear" w:color="000000" w:fill="FFFFFF"/>
            <w:noWrap/>
            <w:vAlign w:val="center"/>
            <w:hideMark/>
          </w:tcPr>
          <w:p w14:paraId="349C1D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4,384</w:t>
            </w:r>
          </w:p>
        </w:tc>
      </w:tr>
      <w:tr w:rsidR="0059012B" w:rsidRPr="0059012B" w14:paraId="659C80AF" w14:textId="77777777" w:rsidTr="0059012B">
        <w:trPr>
          <w:trHeight w:val="20"/>
        </w:trPr>
        <w:tc>
          <w:tcPr>
            <w:tcW w:w="960" w:type="dxa"/>
            <w:tcBorders>
              <w:top w:val="nil"/>
              <w:left w:val="nil"/>
              <w:bottom w:val="nil"/>
              <w:right w:val="nil"/>
            </w:tcBorders>
            <w:shd w:val="clear" w:color="000000" w:fill="FFFFFF"/>
            <w:noWrap/>
            <w:vAlign w:val="center"/>
            <w:hideMark/>
          </w:tcPr>
          <w:p w14:paraId="2002A23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1987</w:t>
            </w:r>
          </w:p>
        </w:tc>
        <w:tc>
          <w:tcPr>
            <w:tcW w:w="1200" w:type="dxa"/>
            <w:tcBorders>
              <w:top w:val="nil"/>
              <w:left w:val="single" w:sz="8" w:space="0" w:color="auto"/>
              <w:bottom w:val="nil"/>
              <w:right w:val="nil"/>
            </w:tcBorders>
            <w:shd w:val="clear" w:color="000000" w:fill="FFFFFF"/>
            <w:noWrap/>
            <w:vAlign w:val="center"/>
            <w:hideMark/>
          </w:tcPr>
          <w:p w14:paraId="2014D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589,290</w:t>
            </w:r>
          </w:p>
        </w:tc>
        <w:tc>
          <w:tcPr>
            <w:tcW w:w="1260" w:type="dxa"/>
            <w:tcBorders>
              <w:top w:val="nil"/>
              <w:left w:val="nil"/>
              <w:bottom w:val="nil"/>
              <w:right w:val="nil"/>
            </w:tcBorders>
            <w:shd w:val="clear" w:color="000000" w:fill="FFFFFF"/>
            <w:noWrap/>
            <w:vAlign w:val="center"/>
            <w:hideMark/>
          </w:tcPr>
          <w:p w14:paraId="5AACFD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102,249</w:t>
            </w:r>
          </w:p>
        </w:tc>
        <w:tc>
          <w:tcPr>
            <w:tcW w:w="1536" w:type="dxa"/>
            <w:tcBorders>
              <w:top w:val="nil"/>
              <w:left w:val="nil"/>
              <w:bottom w:val="nil"/>
              <w:right w:val="nil"/>
            </w:tcBorders>
            <w:shd w:val="clear" w:color="000000" w:fill="FFFFFF"/>
            <w:noWrap/>
            <w:vAlign w:val="center"/>
            <w:hideMark/>
          </w:tcPr>
          <w:p w14:paraId="39855C1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4,580</w:t>
            </w:r>
          </w:p>
        </w:tc>
        <w:tc>
          <w:tcPr>
            <w:tcW w:w="2400" w:type="dxa"/>
            <w:tcBorders>
              <w:top w:val="nil"/>
              <w:left w:val="single" w:sz="8" w:space="0" w:color="auto"/>
              <w:bottom w:val="nil"/>
              <w:right w:val="nil"/>
            </w:tcBorders>
            <w:shd w:val="clear" w:color="000000" w:fill="FFFFFF"/>
            <w:noWrap/>
            <w:vAlign w:val="center"/>
            <w:hideMark/>
          </w:tcPr>
          <w:p w14:paraId="4C2A69E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469,907</w:t>
            </w:r>
          </w:p>
        </w:tc>
        <w:tc>
          <w:tcPr>
            <w:tcW w:w="736" w:type="dxa"/>
            <w:tcBorders>
              <w:top w:val="nil"/>
              <w:left w:val="nil"/>
              <w:bottom w:val="nil"/>
              <w:right w:val="nil"/>
            </w:tcBorders>
            <w:shd w:val="clear" w:color="000000" w:fill="FFFFFF"/>
            <w:noWrap/>
            <w:vAlign w:val="center"/>
            <w:hideMark/>
          </w:tcPr>
          <w:p w14:paraId="122D4EF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97,207</w:t>
            </w:r>
          </w:p>
        </w:tc>
        <w:tc>
          <w:tcPr>
            <w:tcW w:w="576" w:type="dxa"/>
            <w:tcBorders>
              <w:top w:val="nil"/>
              <w:left w:val="nil"/>
              <w:bottom w:val="nil"/>
              <w:right w:val="nil"/>
            </w:tcBorders>
            <w:shd w:val="clear" w:color="000000" w:fill="FFFFFF"/>
            <w:noWrap/>
            <w:vAlign w:val="center"/>
            <w:hideMark/>
          </w:tcPr>
          <w:p w14:paraId="6F3BD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4,178</w:t>
            </w:r>
          </w:p>
        </w:tc>
      </w:tr>
      <w:tr w:rsidR="0059012B" w:rsidRPr="0059012B" w14:paraId="2577EED9" w14:textId="77777777" w:rsidTr="0059012B">
        <w:trPr>
          <w:trHeight w:val="20"/>
        </w:trPr>
        <w:tc>
          <w:tcPr>
            <w:tcW w:w="960" w:type="dxa"/>
            <w:tcBorders>
              <w:top w:val="nil"/>
              <w:left w:val="nil"/>
              <w:bottom w:val="nil"/>
              <w:right w:val="nil"/>
            </w:tcBorders>
            <w:shd w:val="clear" w:color="000000" w:fill="FFFFFF"/>
            <w:noWrap/>
            <w:vAlign w:val="center"/>
            <w:hideMark/>
          </w:tcPr>
          <w:p w14:paraId="4001A8F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1988</w:t>
            </w:r>
          </w:p>
        </w:tc>
        <w:tc>
          <w:tcPr>
            <w:tcW w:w="1200" w:type="dxa"/>
            <w:tcBorders>
              <w:top w:val="nil"/>
              <w:left w:val="single" w:sz="8" w:space="0" w:color="auto"/>
              <w:bottom w:val="nil"/>
              <w:right w:val="nil"/>
            </w:tcBorders>
            <w:shd w:val="clear" w:color="000000" w:fill="FFFFFF"/>
            <w:noWrap/>
            <w:vAlign w:val="center"/>
            <w:hideMark/>
          </w:tcPr>
          <w:p w14:paraId="1ABCF5F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648,407</w:t>
            </w:r>
          </w:p>
        </w:tc>
        <w:tc>
          <w:tcPr>
            <w:tcW w:w="1260" w:type="dxa"/>
            <w:tcBorders>
              <w:top w:val="nil"/>
              <w:left w:val="nil"/>
              <w:bottom w:val="nil"/>
              <w:right w:val="nil"/>
            </w:tcBorders>
            <w:shd w:val="clear" w:color="000000" w:fill="FFFFFF"/>
            <w:noWrap/>
            <w:vAlign w:val="center"/>
            <w:hideMark/>
          </w:tcPr>
          <w:p w14:paraId="5E33AD9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113,239</w:t>
            </w:r>
          </w:p>
        </w:tc>
        <w:tc>
          <w:tcPr>
            <w:tcW w:w="1536" w:type="dxa"/>
            <w:tcBorders>
              <w:top w:val="nil"/>
              <w:left w:val="nil"/>
              <w:bottom w:val="nil"/>
              <w:right w:val="nil"/>
            </w:tcBorders>
            <w:shd w:val="clear" w:color="000000" w:fill="FFFFFF"/>
            <w:noWrap/>
            <w:vAlign w:val="center"/>
            <w:hideMark/>
          </w:tcPr>
          <w:p w14:paraId="7F9827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4,615</w:t>
            </w:r>
          </w:p>
        </w:tc>
        <w:tc>
          <w:tcPr>
            <w:tcW w:w="2400" w:type="dxa"/>
            <w:tcBorders>
              <w:top w:val="nil"/>
              <w:left w:val="single" w:sz="8" w:space="0" w:color="auto"/>
              <w:bottom w:val="nil"/>
              <w:right w:val="nil"/>
            </w:tcBorders>
            <w:shd w:val="clear" w:color="000000" w:fill="FFFFFF"/>
            <w:noWrap/>
            <w:vAlign w:val="center"/>
            <w:hideMark/>
          </w:tcPr>
          <w:p w14:paraId="0B1F988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519,889</w:t>
            </w:r>
          </w:p>
        </w:tc>
        <w:tc>
          <w:tcPr>
            <w:tcW w:w="736" w:type="dxa"/>
            <w:tcBorders>
              <w:top w:val="nil"/>
              <w:left w:val="nil"/>
              <w:bottom w:val="nil"/>
              <w:right w:val="nil"/>
            </w:tcBorders>
            <w:shd w:val="clear" w:color="000000" w:fill="FFFFFF"/>
            <w:noWrap/>
            <w:vAlign w:val="center"/>
            <w:hideMark/>
          </w:tcPr>
          <w:p w14:paraId="562A8B4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108,285</w:t>
            </w:r>
          </w:p>
        </w:tc>
        <w:tc>
          <w:tcPr>
            <w:tcW w:w="576" w:type="dxa"/>
            <w:tcBorders>
              <w:top w:val="nil"/>
              <w:left w:val="nil"/>
              <w:bottom w:val="nil"/>
              <w:right w:val="nil"/>
            </w:tcBorders>
            <w:shd w:val="clear" w:color="000000" w:fill="FFFFFF"/>
            <w:noWrap/>
            <w:vAlign w:val="center"/>
            <w:hideMark/>
          </w:tcPr>
          <w:p w14:paraId="392D99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4,140</w:t>
            </w:r>
          </w:p>
        </w:tc>
      </w:tr>
      <w:tr w:rsidR="0059012B" w:rsidRPr="0059012B" w14:paraId="5445F1A9" w14:textId="77777777" w:rsidTr="0059012B">
        <w:trPr>
          <w:trHeight w:val="20"/>
        </w:trPr>
        <w:tc>
          <w:tcPr>
            <w:tcW w:w="960" w:type="dxa"/>
            <w:tcBorders>
              <w:top w:val="nil"/>
              <w:left w:val="nil"/>
              <w:bottom w:val="nil"/>
              <w:right w:val="nil"/>
            </w:tcBorders>
            <w:shd w:val="clear" w:color="000000" w:fill="FFFFFF"/>
            <w:noWrap/>
            <w:vAlign w:val="center"/>
            <w:hideMark/>
          </w:tcPr>
          <w:p w14:paraId="0512C01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1989</w:t>
            </w:r>
          </w:p>
        </w:tc>
        <w:tc>
          <w:tcPr>
            <w:tcW w:w="1200" w:type="dxa"/>
            <w:tcBorders>
              <w:top w:val="nil"/>
              <w:left w:val="single" w:sz="8" w:space="0" w:color="auto"/>
              <w:bottom w:val="nil"/>
              <w:right w:val="nil"/>
            </w:tcBorders>
            <w:shd w:val="clear" w:color="000000" w:fill="FFFFFF"/>
            <w:noWrap/>
            <w:vAlign w:val="center"/>
            <w:hideMark/>
          </w:tcPr>
          <w:p w14:paraId="3B5F1F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692,187</w:t>
            </w:r>
          </w:p>
        </w:tc>
        <w:tc>
          <w:tcPr>
            <w:tcW w:w="1260" w:type="dxa"/>
            <w:tcBorders>
              <w:top w:val="nil"/>
              <w:left w:val="nil"/>
              <w:bottom w:val="nil"/>
              <w:right w:val="nil"/>
            </w:tcBorders>
            <w:shd w:val="clear" w:color="000000" w:fill="FFFFFF"/>
            <w:noWrap/>
            <w:vAlign w:val="center"/>
            <w:hideMark/>
          </w:tcPr>
          <w:p w14:paraId="4B50C3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127,029</w:t>
            </w:r>
          </w:p>
        </w:tc>
        <w:tc>
          <w:tcPr>
            <w:tcW w:w="1536" w:type="dxa"/>
            <w:tcBorders>
              <w:top w:val="nil"/>
              <w:left w:val="nil"/>
              <w:bottom w:val="nil"/>
              <w:right w:val="nil"/>
            </w:tcBorders>
            <w:shd w:val="clear" w:color="000000" w:fill="FFFFFF"/>
            <w:noWrap/>
            <w:vAlign w:val="center"/>
            <w:hideMark/>
          </w:tcPr>
          <w:p w14:paraId="747B9B3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4,889</w:t>
            </w:r>
          </w:p>
        </w:tc>
        <w:tc>
          <w:tcPr>
            <w:tcW w:w="2400" w:type="dxa"/>
            <w:tcBorders>
              <w:top w:val="nil"/>
              <w:left w:val="single" w:sz="8" w:space="0" w:color="auto"/>
              <w:bottom w:val="nil"/>
              <w:right w:val="nil"/>
            </w:tcBorders>
            <w:shd w:val="clear" w:color="000000" w:fill="FFFFFF"/>
            <w:noWrap/>
            <w:vAlign w:val="center"/>
            <w:hideMark/>
          </w:tcPr>
          <w:p w14:paraId="44FDC8A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560,836</w:t>
            </w:r>
          </w:p>
        </w:tc>
        <w:tc>
          <w:tcPr>
            <w:tcW w:w="736" w:type="dxa"/>
            <w:tcBorders>
              <w:top w:val="nil"/>
              <w:left w:val="nil"/>
              <w:bottom w:val="nil"/>
              <w:right w:val="nil"/>
            </w:tcBorders>
            <w:shd w:val="clear" w:color="000000" w:fill="FFFFFF"/>
            <w:noWrap/>
            <w:vAlign w:val="center"/>
            <w:hideMark/>
          </w:tcPr>
          <w:p w14:paraId="570748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121,724</w:t>
            </w:r>
          </w:p>
        </w:tc>
        <w:tc>
          <w:tcPr>
            <w:tcW w:w="576" w:type="dxa"/>
            <w:tcBorders>
              <w:top w:val="nil"/>
              <w:left w:val="nil"/>
              <w:bottom w:val="nil"/>
              <w:right w:val="nil"/>
            </w:tcBorders>
            <w:shd w:val="clear" w:color="000000" w:fill="FFFFFF"/>
            <w:noWrap/>
            <w:vAlign w:val="center"/>
            <w:hideMark/>
          </w:tcPr>
          <w:p w14:paraId="4D8722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4,289</w:t>
            </w:r>
          </w:p>
        </w:tc>
      </w:tr>
      <w:tr w:rsidR="0059012B" w:rsidRPr="0059012B" w14:paraId="59B32926" w14:textId="77777777" w:rsidTr="0059012B">
        <w:trPr>
          <w:trHeight w:val="20"/>
        </w:trPr>
        <w:tc>
          <w:tcPr>
            <w:tcW w:w="960" w:type="dxa"/>
            <w:tcBorders>
              <w:top w:val="nil"/>
              <w:left w:val="nil"/>
              <w:bottom w:val="nil"/>
              <w:right w:val="nil"/>
            </w:tcBorders>
            <w:shd w:val="clear" w:color="000000" w:fill="FFFFFF"/>
            <w:noWrap/>
            <w:vAlign w:val="center"/>
            <w:hideMark/>
          </w:tcPr>
          <w:p w14:paraId="1A54CA32"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1990</w:t>
            </w:r>
          </w:p>
        </w:tc>
        <w:tc>
          <w:tcPr>
            <w:tcW w:w="1200" w:type="dxa"/>
            <w:tcBorders>
              <w:top w:val="nil"/>
              <w:left w:val="single" w:sz="8" w:space="0" w:color="auto"/>
              <w:bottom w:val="nil"/>
              <w:right w:val="nil"/>
            </w:tcBorders>
            <w:shd w:val="clear" w:color="000000" w:fill="FFFFFF"/>
            <w:noWrap/>
            <w:vAlign w:val="center"/>
            <w:hideMark/>
          </w:tcPr>
          <w:p w14:paraId="41DDA5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758,547</w:t>
            </w:r>
          </w:p>
        </w:tc>
        <w:tc>
          <w:tcPr>
            <w:tcW w:w="1260" w:type="dxa"/>
            <w:tcBorders>
              <w:top w:val="nil"/>
              <w:left w:val="nil"/>
              <w:bottom w:val="nil"/>
              <w:right w:val="nil"/>
            </w:tcBorders>
            <w:shd w:val="clear" w:color="000000" w:fill="FFFFFF"/>
            <w:noWrap/>
            <w:vAlign w:val="center"/>
            <w:hideMark/>
          </w:tcPr>
          <w:p w14:paraId="6F332CB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146,257</w:t>
            </w:r>
          </w:p>
        </w:tc>
        <w:tc>
          <w:tcPr>
            <w:tcW w:w="1536" w:type="dxa"/>
            <w:tcBorders>
              <w:top w:val="nil"/>
              <w:left w:val="nil"/>
              <w:bottom w:val="nil"/>
              <w:right w:val="nil"/>
            </w:tcBorders>
            <w:shd w:val="clear" w:color="000000" w:fill="FFFFFF"/>
            <w:noWrap/>
            <w:vAlign w:val="center"/>
            <w:hideMark/>
          </w:tcPr>
          <w:p w14:paraId="19467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5,371</w:t>
            </w:r>
          </w:p>
        </w:tc>
        <w:tc>
          <w:tcPr>
            <w:tcW w:w="2400" w:type="dxa"/>
            <w:tcBorders>
              <w:top w:val="nil"/>
              <w:left w:val="single" w:sz="8" w:space="0" w:color="auto"/>
              <w:bottom w:val="nil"/>
              <w:right w:val="nil"/>
            </w:tcBorders>
            <w:shd w:val="clear" w:color="000000" w:fill="FFFFFF"/>
            <w:noWrap/>
            <w:vAlign w:val="center"/>
            <w:hideMark/>
          </w:tcPr>
          <w:p w14:paraId="3FC1AF5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613,711</w:t>
            </w:r>
          </w:p>
        </w:tc>
        <w:tc>
          <w:tcPr>
            <w:tcW w:w="736" w:type="dxa"/>
            <w:tcBorders>
              <w:top w:val="nil"/>
              <w:left w:val="nil"/>
              <w:bottom w:val="nil"/>
              <w:right w:val="nil"/>
            </w:tcBorders>
            <w:shd w:val="clear" w:color="000000" w:fill="FFFFFF"/>
            <w:noWrap/>
            <w:vAlign w:val="center"/>
            <w:hideMark/>
          </w:tcPr>
          <w:p w14:paraId="0470F9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140,791</w:t>
            </w:r>
          </w:p>
        </w:tc>
        <w:tc>
          <w:tcPr>
            <w:tcW w:w="576" w:type="dxa"/>
            <w:tcBorders>
              <w:top w:val="nil"/>
              <w:left w:val="nil"/>
              <w:bottom w:val="nil"/>
              <w:right w:val="nil"/>
            </w:tcBorders>
            <w:shd w:val="clear" w:color="000000" w:fill="FFFFFF"/>
            <w:noWrap/>
            <w:vAlign w:val="center"/>
            <w:hideMark/>
          </w:tcPr>
          <w:p w14:paraId="7D2042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4,645</w:t>
            </w:r>
          </w:p>
        </w:tc>
      </w:tr>
      <w:tr w:rsidR="0059012B" w:rsidRPr="0059012B" w14:paraId="6DE25AFC" w14:textId="77777777" w:rsidTr="0059012B">
        <w:trPr>
          <w:trHeight w:val="20"/>
        </w:trPr>
        <w:tc>
          <w:tcPr>
            <w:tcW w:w="960" w:type="dxa"/>
            <w:tcBorders>
              <w:top w:val="nil"/>
              <w:left w:val="nil"/>
              <w:bottom w:val="nil"/>
              <w:right w:val="nil"/>
            </w:tcBorders>
            <w:shd w:val="clear" w:color="000000" w:fill="FFFFFF"/>
            <w:noWrap/>
            <w:vAlign w:val="center"/>
            <w:hideMark/>
          </w:tcPr>
          <w:p w14:paraId="493E8E9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1991</w:t>
            </w:r>
          </w:p>
        </w:tc>
        <w:tc>
          <w:tcPr>
            <w:tcW w:w="1200" w:type="dxa"/>
            <w:tcBorders>
              <w:top w:val="nil"/>
              <w:left w:val="single" w:sz="8" w:space="0" w:color="auto"/>
              <w:bottom w:val="nil"/>
              <w:right w:val="nil"/>
            </w:tcBorders>
            <w:shd w:val="clear" w:color="000000" w:fill="FFFFFF"/>
            <w:noWrap/>
            <w:vAlign w:val="center"/>
            <w:hideMark/>
          </w:tcPr>
          <w:p w14:paraId="7FF207E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785,288</w:t>
            </w:r>
          </w:p>
        </w:tc>
        <w:tc>
          <w:tcPr>
            <w:tcW w:w="1260" w:type="dxa"/>
            <w:tcBorders>
              <w:top w:val="nil"/>
              <w:left w:val="nil"/>
              <w:bottom w:val="nil"/>
              <w:right w:val="nil"/>
            </w:tcBorders>
            <w:shd w:val="clear" w:color="000000" w:fill="FFFFFF"/>
            <w:noWrap/>
            <w:vAlign w:val="center"/>
            <w:hideMark/>
          </w:tcPr>
          <w:p w14:paraId="032543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160,073</w:t>
            </w:r>
          </w:p>
        </w:tc>
        <w:tc>
          <w:tcPr>
            <w:tcW w:w="1536" w:type="dxa"/>
            <w:tcBorders>
              <w:top w:val="nil"/>
              <w:left w:val="nil"/>
              <w:bottom w:val="nil"/>
              <w:right w:val="nil"/>
            </w:tcBorders>
            <w:shd w:val="clear" w:color="000000" w:fill="FFFFFF"/>
            <w:noWrap/>
            <w:vAlign w:val="center"/>
            <w:hideMark/>
          </w:tcPr>
          <w:p w14:paraId="47A2A8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5,882</w:t>
            </w:r>
          </w:p>
        </w:tc>
        <w:tc>
          <w:tcPr>
            <w:tcW w:w="2400" w:type="dxa"/>
            <w:tcBorders>
              <w:top w:val="nil"/>
              <w:left w:val="single" w:sz="8" w:space="0" w:color="auto"/>
              <w:bottom w:val="nil"/>
              <w:right w:val="nil"/>
            </w:tcBorders>
            <w:shd w:val="clear" w:color="000000" w:fill="FFFFFF"/>
            <w:noWrap/>
            <w:vAlign w:val="center"/>
            <w:hideMark/>
          </w:tcPr>
          <w:p w14:paraId="46140BE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640,512</w:t>
            </w:r>
          </w:p>
        </w:tc>
        <w:tc>
          <w:tcPr>
            <w:tcW w:w="736" w:type="dxa"/>
            <w:tcBorders>
              <w:top w:val="nil"/>
              <w:left w:val="nil"/>
              <w:bottom w:val="nil"/>
              <w:right w:val="nil"/>
            </w:tcBorders>
            <w:shd w:val="clear" w:color="000000" w:fill="FFFFFF"/>
            <w:noWrap/>
            <w:vAlign w:val="center"/>
            <w:hideMark/>
          </w:tcPr>
          <w:p w14:paraId="0A1875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154,970</w:t>
            </w:r>
          </w:p>
        </w:tc>
        <w:tc>
          <w:tcPr>
            <w:tcW w:w="576" w:type="dxa"/>
            <w:tcBorders>
              <w:top w:val="nil"/>
              <w:left w:val="nil"/>
              <w:bottom w:val="nil"/>
              <w:right w:val="nil"/>
            </w:tcBorders>
            <w:shd w:val="clear" w:color="000000" w:fill="FFFFFF"/>
            <w:noWrap/>
            <w:vAlign w:val="center"/>
            <w:hideMark/>
          </w:tcPr>
          <w:p w14:paraId="67561E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5,116</w:t>
            </w:r>
          </w:p>
        </w:tc>
      </w:tr>
      <w:tr w:rsidR="0059012B" w:rsidRPr="0059012B" w14:paraId="0CB1EC9B" w14:textId="77777777" w:rsidTr="0059012B">
        <w:trPr>
          <w:trHeight w:val="20"/>
        </w:trPr>
        <w:tc>
          <w:tcPr>
            <w:tcW w:w="960" w:type="dxa"/>
            <w:tcBorders>
              <w:top w:val="nil"/>
              <w:left w:val="nil"/>
              <w:bottom w:val="nil"/>
              <w:right w:val="nil"/>
            </w:tcBorders>
            <w:shd w:val="clear" w:color="000000" w:fill="FFFFFF"/>
            <w:noWrap/>
            <w:vAlign w:val="center"/>
            <w:hideMark/>
          </w:tcPr>
          <w:p w14:paraId="1FC9547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1992</w:t>
            </w:r>
          </w:p>
        </w:tc>
        <w:tc>
          <w:tcPr>
            <w:tcW w:w="1200" w:type="dxa"/>
            <w:tcBorders>
              <w:top w:val="nil"/>
              <w:left w:val="single" w:sz="8" w:space="0" w:color="auto"/>
              <w:bottom w:val="nil"/>
              <w:right w:val="nil"/>
            </w:tcBorders>
            <w:shd w:val="clear" w:color="000000" w:fill="FFFFFF"/>
            <w:noWrap/>
            <w:vAlign w:val="center"/>
            <w:hideMark/>
          </w:tcPr>
          <w:p w14:paraId="09BAD1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808,936</w:t>
            </w:r>
          </w:p>
        </w:tc>
        <w:tc>
          <w:tcPr>
            <w:tcW w:w="1260" w:type="dxa"/>
            <w:tcBorders>
              <w:top w:val="nil"/>
              <w:left w:val="nil"/>
              <w:bottom w:val="nil"/>
              <w:right w:val="nil"/>
            </w:tcBorders>
            <w:shd w:val="clear" w:color="000000" w:fill="FFFFFF"/>
            <w:noWrap/>
            <w:vAlign w:val="center"/>
            <w:hideMark/>
          </w:tcPr>
          <w:p w14:paraId="5F13F90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173,827</w:t>
            </w:r>
          </w:p>
        </w:tc>
        <w:tc>
          <w:tcPr>
            <w:tcW w:w="1536" w:type="dxa"/>
            <w:tcBorders>
              <w:top w:val="nil"/>
              <w:left w:val="nil"/>
              <w:bottom w:val="nil"/>
              <w:right w:val="nil"/>
            </w:tcBorders>
            <w:shd w:val="clear" w:color="000000" w:fill="FFFFFF"/>
            <w:noWrap/>
            <w:vAlign w:val="center"/>
            <w:hideMark/>
          </w:tcPr>
          <w:p w14:paraId="1C45D8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6,272</w:t>
            </w:r>
          </w:p>
        </w:tc>
        <w:tc>
          <w:tcPr>
            <w:tcW w:w="2400" w:type="dxa"/>
            <w:tcBorders>
              <w:top w:val="nil"/>
              <w:left w:val="single" w:sz="8" w:space="0" w:color="auto"/>
              <w:bottom w:val="nil"/>
              <w:right w:val="nil"/>
            </w:tcBorders>
            <w:shd w:val="clear" w:color="000000" w:fill="FFFFFF"/>
            <w:noWrap/>
            <w:vAlign w:val="center"/>
            <w:hideMark/>
          </w:tcPr>
          <w:p w14:paraId="3E8478D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665,585</w:t>
            </w:r>
          </w:p>
        </w:tc>
        <w:tc>
          <w:tcPr>
            <w:tcW w:w="736" w:type="dxa"/>
            <w:tcBorders>
              <w:top w:val="nil"/>
              <w:left w:val="nil"/>
              <w:bottom w:val="nil"/>
              <w:right w:val="nil"/>
            </w:tcBorders>
            <w:shd w:val="clear" w:color="000000" w:fill="FFFFFF"/>
            <w:noWrap/>
            <w:vAlign w:val="center"/>
            <w:hideMark/>
          </w:tcPr>
          <w:p w14:paraId="7B1BC4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169,637</w:t>
            </w:r>
          </w:p>
        </w:tc>
        <w:tc>
          <w:tcPr>
            <w:tcW w:w="576" w:type="dxa"/>
            <w:tcBorders>
              <w:top w:val="nil"/>
              <w:left w:val="nil"/>
              <w:bottom w:val="nil"/>
              <w:right w:val="nil"/>
            </w:tcBorders>
            <w:shd w:val="clear" w:color="000000" w:fill="FFFFFF"/>
            <w:noWrap/>
            <w:vAlign w:val="center"/>
            <w:hideMark/>
          </w:tcPr>
          <w:p w14:paraId="7354865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5,530</w:t>
            </w:r>
          </w:p>
        </w:tc>
      </w:tr>
      <w:tr w:rsidR="0059012B" w:rsidRPr="0059012B" w14:paraId="4EB1B0DC" w14:textId="77777777" w:rsidTr="0059012B">
        <w:trPr>
          <w:trHeight w:val="20"/>
        </w:trPr>
        <w:tc>
          <w:tcPr>
            <w:tcW w:w="960" w:type="dxa"/>
            <w:tcBorders>
              <w:top w:val="nil"/>
              <w:left w:val="nil"/>
              <w:bottom w:val="nil"/>
              <w:right w:val="nil"/>
            </w:tcBorders>
            <w:shd w:val="clear" w:color="000000" w:fill="FFFFFF"/>
            <w:noWrap/>
            <w:vAlign w:val="center"/>
            <w:hideMark/>
          </w:tcPr>
          <w:p w14:paraId="20CEB0A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1993</w:t>
            </w:r>
          </w:p>
        </w:tc>
        <w:tc>
          <w:tcPr>
            <w:tcW w:w="1200" w:type="dxa"/>
            <w:tcBorders>
              <w:top w:val="nil"/>
              <w:left w:val="single" w:sz="8" w:space="0" w:color="auto"/>
              <w:bottom w:val="nil"/>
              <w:right w:val="nil"/>
            </w:tcBorders>
            <w:shd w:val="clear" w:color="000000" w:fill="FFFFFF"/>
            <w:noWrap/>
            <w:vAlign w:val="center"/>
            <w:hideMark/>
          </w:tcPr>
          <w:p w14:paraId="345CC9C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824,075</w:t>
            </w:r>
          </w:p>
        </w:tc>
        <w:tc>
          <w:tcPr>
            <w:tcW w:w="1260" w:type="dxa"/>
            <w:tcBorders>
              <w:top w:val="nil"/>
              <w:left w:val="nil"/>
              <w:bottom w:val="nil"/>
              <w:right w:val="nil"/>
            </w:tcBorders>
            <w:shd w:val="clear" w:color="000000" w:fill="FFFFFF"/>
            <w:noWrap/>
            <w:vAlign w:val="center"/>
            <w:hideMark/>
          </w:tcPr>
          <w:p w14:paraId="66B64EA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185,185</w:t>
            </w:r>
          </w:p>
        </w:tc>
        <w:tc>
          <w:tcPr>
            <w:tcW w:w="1536" w:type="dxa"/>
            <w:tcBorders>
              <w:top w:val="nil"/>
              <w:left w:val="nil"/>
              <w:bottom w:val="nil"/>
              <w:right w:val="nil"/>
            </w:tcBorders>
            <w:shd w:val="clear" w:color="000000" w:fill="FFFFFF"/>
            <w:noWrap/>
            <w:vAlign w:val="center"/>
            <w:hideMark/>
          </w:tcPr>
          <w:p w14:paraId="7AF3672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6,412</w:t>
            </w:r>
          </w:p>
        </w:tc>
        <w:tc>
          <w:tcPr>
            <w:tcW w:w="2400" w:type="dxa"/>
            <w:tcBorders>
              <w:top w:val="nil"/>
              <w:left w:val="single" w:sz="8" w:space="0" w:color="auto"/>
              <w:bottom w:val="nil"/>
              <w:right w:val="nil"/>
            </w:tcBorders>
            <w:shd w:val="clear" w:color="000000" w:fill="FFFFFF"/>
            <w:noWrap/>
            <w:vAlign w:val="center"/>
            <w:hideMark/>
          </w:tcPr>
          <w:p w14:paraId="66CA30B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682,676</w:t>
            </w:r>
          </w:p>
        </w:tc>
        <w:tc>
          <w:tcPr>
            <w:tcW w:w="736" w:type="dxa"/>
            <w:tcBorders>
              <w:top w:val="nil"/>
              <w:left w:val="nil"/>
              <w:bottom w:val="nil"/>
              <w:right w:val="nil"/>
            </w:tcBorders>
            <w:shd w:val="clear" w:color="000000" w:fill="FFFFFF"/>
            <w:noWrap/>
            <w:vAlign w:val="center"/>
            <w:hideMark/>
          </w:tcPr>
          <w:p w14:paraId="75BCCB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181,764</w:t>
            </w:r>
          </w:p>
        </w:tc>
        <w:tc>
          <w:tcPr>
            <w:tcW w:w="576" w:type="dxa"/>
            <w:tcBorders>
              <w:top w:val="nil"/>
              <w:left w:val="nil"/>
              <w:bottom w:val="nil"/>
              <w:right w:val="nil"/>
            </w:tcBorders>
            <w:shd w:val="clear" w:color="000000" w:fill="FFFFFF"/>
            <w:noWrap/>
            <w:vAlign w:val="center"/>
            <w:hideMark/>
          </w:tcPr>
          <w:p w14:paraId="66D9DAF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5,726</w:t>
            </w:r>
          </w:p>
        </w:tc>
      </w:tr>
      <w:tr w:rsidR="0059012B" w:rsidRPr="0059012B" w14:paraId="763D1EC9" w14:textId="77777777" w:rsidTr="0059012B">
        <w:trPr>
          <w:trHeight w:val="20"/>
        </w:trPr>
        <w:tc>
          <w:tcPr>
            <w:tcW w:w="960" w:type="dxa"/>
            <w:tcBorders>
              <w:top w:val="nil"/>
              <w:left w:val="nil"/>
              <w:bottom w:val="nil"/>
              <w:right w:val="nil"/>
            </w:tcBorders>
            <w:shd w:val="clear" w:color="000000" w:fill="FFFFFF"/>
            <w:noWrap/>
            <w:vAlign w:val="center"/>
            <w:hideMark/>
          </w:tcPr>
          <w:p w14:paraId="11DAC9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1994</w:t>
            </w:r>
          </w:p>
        </w:tc>
        <w:tc>
          <w:tcPr>
            <w:tcW w:w="1200" w:type="dxa"/>
            <w:tcBorders>
              <w:top w:val="nil"/>
              <w:left w:val="single" w:sz="8" w:space="0" w:color="auto"/>
              <w:bottom w:val="nil"/>
              <w:right w:val="nil"/>
            </w:tcBorders>
            <w:shd w:val="clear" w:color="000000" w:fill="FFFFFF"/>
            <w:noWrap/>
            <w:vAlign w:val="center"/>
            <w:hideMark/>
          </w:tcPr>
          <w:p w14:paraId="1164B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830,605</w:t>
            </w:r>
          </w:p>
        </w:tc>
        <w:tc>
          <w:tcPr>
            <w:tcW w:w="1260" w:type="dxa"/>
            <w:tcBorders>
              <w:top w:val="nil"/>
              <w:left w:val="nil"/>
              <w:bottom w:val="nil"/>
              <w:right w:val="nil"/>
            </w:tcBorders>
            <w:shd w:val="clear" w:color="000000" w:fill="FFFFFF"/>
            <w:noWrap/>
            <w:vAlign w:val="center"/>
            <w:hideMark/>
          </w:tcPr>
          <w:p w14:paraId="605B992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197,595</w:t>
            </w:r>
          </w:p>
        </w:tc>
        <w:tc>
          <w:tcPr>
            <w:tcW w:w="1536" w:type="dxa"/>
            <w:tcBorders>
              <w:top w:val="nil"/>
              <w:left w:val="nil"/>
              <w:bottom w:val="nil"/>
              <w:right w:val="nil"/>
            </w:tcBorders>
            <w:shd w:val="clear" w:color="000000" w:fill="FFFFFF"/>
            <w:noWrap/>
            <w:vAlign w:val="center"/>
            <w:hideMark/>
          </w:tcPr>
          <w:p w14:paraId="350F607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6,504</w:t>
            </w:r>
          </w:p>
        </w:tc>
        <w:tc>
          <w:tcPr>
            <w:tcW w:w="2400" w:type="dxa"/>
            <w:tcBorders>
              <w:top w:val="nil"/>
              <w:left w:val="single" w:sz="8" w:space="0" w:color="auto"/>
              <w:bottom w:val="nil"/>
              <w:right w:val="nil"/>
            </w:tcBorders>
            <w:shd w:val="clear" w:color="000000" w:fill="FFFFFF"/>
            <w:noWrap/>
            <w:vAlign w:val="center"/>
            <w:hideMark/>
          </w:tcPr>
          <w:p w14:paraId="29F53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692,067</w:t>
            </w:r>
          </w:p>
        </w:tc>
        <w:tc>
          <w:tcPr>
            <w:tcW w:w="736" w:type="dxa"/>
            <w:tcBorders>
              <w:top w:val="nil"/>
              <w:left w:val="nil"/>
              <w:bottom w:val="nil"/>
              <w:right w:val="nil"/>
            </w:tcBorders>
            <w:shd w:val="clear" w:color="000000" w:fill="FFFFFF"/>
            <w:noWrap/>
            <w:vAlign w:val="center"/>
            <w:hideMark/>
          </w:tcPr>
          <w:p w14:paraId="40426A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194,308</w:t>
            </w:r>
          </w:p>
        </w:tc>
        <w:tc>
          <w:tcPr>
            <w:tcW w:w="576" w:type="dxa"/>
            <w:tcBorders>
              <w:top w:val="nil"/>
              <w:left w:val="nil"/>
              <w:bottom w:val="nil"/>
              <w:right w:val="nil"/>
            </w:tcBorders>
            <w:shd w:val="clear" w:color="000000" w:fill="FFFFFF"/>
            <w:noWrap/>
            <w:vAlign w:val="center"/>
            <w:hideMark/>
          </w:tcPr>
          <w:p w14:paraId="4EF3B39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5,843</w:t>
            </w:r>
          </w:p>
        </w:tc>
      </w:tr>
      <w:tr w:rsidR="0059012B" w:rsidRPr="0059012B" w14:paraId="2F7E70C0" w14:textId="77777777" w:rsidTr="0059012B">
        <w:trPr>
          <w:trHeight w:val="20"/>
        </w:trPr>
        <w:tc>
          <w:tcPr>
            <w:tcW w:w="960" w:type="dxa"/>
            <w:tcBorders>
              <w:top w:val="nil"/>
              <w:left w:val="nil"/>
              <w:bottom w:val="nil"/>
              <w:right w:val="single" w:sz="8" w:space="0" w:color="auto"/>
            </w:tcBorders>
            <w:shd w:val="clear" w:color="000000" w:fill="FFFFFF"/>
            <w:noWrap/>
            <w:vAlign w:val="center"/>
            <w:hideMark/>
          </w:tcPr>
          <w:p w14:paraId="21D3060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1995</w:t>
            </w:r>
          </w:p>
        </w:tc>
        <w:tc>
          <w:tcPr>
            <w:tcW w:w="1200" w:type="dxa"/>
            <w:tcBorders>
              <w:top w:val="nil"/>
              <w:left w:val="nil"/>
              <w:bottom w:val="nil"/>
              <w:right w:val="nil"/>
            </w:tcBorders>
            <w:shd w:val="clear" w:color="000000" w:fill="FFFFFF"/>
            <w:noWrap/>
            <w:vAlign w:val="center"/>
            <w:hideMark/>
          </w:tcPr>
          <w:p w14:paraId="379BCC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827,244</w:t>
            </w:r>
          </w:p>
        </w:tc>
        <w:tc>
          <w:tcPr>
            <w:tcW w:w="1260" w:type="dxa"/>
            <w:tcBorders>
              <w:top w:val="nil"/>
              <w:left w:val="nil"/>
              <w:bottom w:val="nil"/>
              <w:right w:val="nil"/>
            </w:tcBorders>
            <w:shd w:val="clear" w:color="000000" w:fill="FFFFFF"/>
            <w:noWrap/>
            <w:vAlign w:val="center"/>
            <w:hideMark/>
          </w:tcPr>
          <w:p w14:paraId="6EF2082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209,942</w:t>
            </w:r>
          </w:p>
        </w:tc>
        <w:tc>
          <w:tcPr>
            <w:tcW w:w="1536" w:type="dxa"/>
            <w:tcBorders>
              <w:top w:val="nil"/>
              <w:left w:val="nil"/>
              <w:bottom w:val="nil"/>
              <w:right w:val="single" w:sz="8" w:space="0" w:color="auto"/>
            </w:tcBorders>
            <w:shd w:val="clear" w:color="000000" w:fill="FFFFFF"/>
            <w:noWrap/>
            <w:vAlign w:val="center"/>
            <w:hideMark/>
          </w:tcPr>
          <w:p w14:paraId="563023B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6,685</w:t>
            </w:r>
          </w:p>
        </w:tc>
        <w:tc>
          <w:tcPr>
            <w:tcW w:w="2400" w:type="dxa"/>
            <w:tcBorders>
              <w:top w:val="nil"/>
              <w:left w:val="nil"/>
              <w:bottom w:val="nil"/>
              <w:right w:val="nil"/>
            </w:tcBorders>
            <w:shd w:val="clear" w:color="000000" w:fill="FFFFFF"/>
            <w:noWrap/>
            <w:vAlign w:val="center"/>
            <w:hideMark/>
          </w:tcPr>
          <w:p w14:paraId="0FD762C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692,954</w:t>
            </w:r>
          </w:p>
        </w:tc>
        <w:tc>
          <w:tcPr>
            <w:tcW w:w="736" w:type="dxa"/>
            <w:tcBorders>
              <w:top w:val="nil"/>
              <w:left w:val="nil"/>
              <w:bottom w:val="nil"/>
              <w:right w:val="nil"/>
            </w:tcBorders>
            <w:shd w:val="clear" w:color="000000" w:fill="FFFFFF"/>
            <w:noWrap/>
            <w:vAlign w:val="center"/>
            <w:hideMark/>
          </w:tcPr>
          <w:p w14:paraId="54F5155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206,166</w:t>
            </w:r>
          </w:p>
        </w:tc>
        <w:tc>
          <w:tcPr>
            <w:tcW w:w="576" w:type="dxa"/>
            <w:tcBorders>
              <w:top w:val="nil"/>
              <w:left w:val="nil"/>
              <w:bottom w:val="nil"/>
              <w:right w:val="nil"/>
            </w:tcBorders>
            <w:shd w:val="clear" w:color="000000" w:fill="FFFFFF"/>
            <w:noWrap/>
            <w:vAlign w:val="center"/>
            <w:hideMark/>
          </w:tcPr>
          <w:p w14:paraId="59410C3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6,012</w:t>
            </w:r>
          </w:p>
        </w:tc>
      </w:tr>
      <w:tr w:rsidR="0059012B" w:rsidRPr="0059012B" w14:paraId="496BFDC9" w14:textId="77777777" w:rsidTr="0059012B">
        <w:trPr>
          <w:trHeight w:val="20"/>
        </w:trPr>
        <w:tc>
          <w:tcPr>
            <w:tcW w:w="960" w:type="dxa"/>
            <w:tcBorders>
              <w:top w:val="nil"/>
              <w:left w:val="nil"/>
              <w:bottom w:val="nil"/>
              <w:right w:val="nil"/>
            </w:tcBorders>
            <w:shd w:val="clear" w:color="000000" w:fill="FFFFFF"/>
            <w:noWrap/>
            <w:vAlign w:val="center"/>
            <w:hideMark/>
          </w:tcPr>
          <w:p w14:paraId="20B8364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1996</w:t>
            </w:r>
          </w:p>
        </w:tc>
        <w:tc>
          <w:tcPr>
            <w:tcW w:w="1200" w:type="dxa"/>
            <w:tcBorders>
              <w:top w:val="nil"/>
              <w:left w:val="single" w:sz="8" w:space="0" w:color="auto"/>
              <w:bottom w:val="nil"/>
              <w:right w:val="nil"/>
            </w:tcBorders>
            <w:shd w:val="clear" w:color="000000" w:fill="FFFFFF"/>
            <w:noWrap/>
            <w:vAlign w:val="center"/>
            <w:hideMark/>
          </w:tcPr>
          <w:p w14:paraId="560691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817,014</w:t>
            </w:r>
          </w:p>
        </w:tc>
        <w:tc>
          <w:tcPr>
            <w:tcW w:w="1260" w:type="dxa"/>
            <w:tcBorders>
              <w:top w:val="nil"/>
              <w:left w:val="nil"/>
              <w:bottom w:val="nil"/>
              <w:right w:val="nil"/>
            </w:tcBorders>
            <w:shd w:val="clear" w:color="000000" w:fill="FFFFFF"/>
            <w:noWrap/>
            <w:vAlign w:val="center"/>
            <w:hideMark/>
          </w:tcPr>
          <w:p w14:paraId="54FEB66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222,404</w:t>
            </w:r>
          </w:p>
        </w:tc>
        <w:tc>
          <w:tcPr>
            <w:tcW w:w="1536" w:type="dxa"/>
            <w:tcBorders>
              <w:top w:val="nil"/>
              <w:left w:val="nil"/>
              <w:bottom w:val="nil"/>
              <w:right w:val="nil"/>
            </w:tcBorders>
            <w:shd w:val="clear" w:color="000000" w:fill="FFFFFF"/>
            <w:noWrap/>
            <w:vAlign w:val="center"/>
            <w:hideMark/>
          </w:tcPr>
          <w:p w14:paraId="4AA7DD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6,879</w:t>
            </w:r>
          </w:p>
        </w:tc>
        <w:tc>
          <w:tcPr>
            <w:tcW w:w="2400" w:type="dxa"/>
            <w:tcBorders>
              <w:top w:val="nil"/>
              <w:left w:val="single" w:sz="8" w:space="0" w:color="auto"/>
              <w:bottom w:val="nil"/>
              <w:right w:val="nil"/>
            </w:tcBorders>
            <w:shd w:val="clear" w:color="000000" w:fill="FFFFFF"/>
            <w:noWrap/>
            <w:vAlign w:val="center"/>
            <w:hideMark/>
          </w:tcPr>
          <w:p w14:paraId="24D6AF4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688,332</w:t>
            </w:r>
          </w:p>
        </w:tc>
        <w:tc>
          <w:tcPr>
            <w:tcW w:w="736" w:type="dxa"/>
            <w:tcBorders>
              <w:top w:val="nil"/>
              <w:left w:val="nil"/>
              <w:bottom w:val="nil"/>
              <w:right w:val="nil"/>
            </w:tcBorders>
            <w:shd w:val="clear" w:color="000000" w:fill="FFFFFF"/>
            <w:noWrap/>
            <w:vAlign w:val="center"/>
            <w:hideMark/>
          </w:tcPr>
          <w:p w14:paraId="5B0E31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217,915</w:t>
            </w:r>
          </w:p>
        </w:tc>
        <w:tc>
          <w:tcPr>
            <w:tcW w:w="576" w:type="dxa"/>
            <w:tcBorders>
              <w:top w:val="nil"/>
              <w:left w:val="nil"/>
              <w:bottom w:val="nil"/>
              <w:right w:val="nil"/>
            </w:tcBorders>
            <w:shd w:val="clear" w:color="000000" w:fill="FFFFFF"/>
            <w:noWrap/>
            <w:vAlign w:val="center"/>
            <w:hideMark/>
          </w:tcPr>
          <w:p w14:paraId="4A8AC9C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6,197</w:t>
            </w:r>
          </w:p>
        </w:tc>
      </w:tr>
      <w:tr w:rsidR="0059012B" w:rsidRPr="0059012B" w14:paraId="0CE6FD5C" w14:textId="77777777" w:rsidTr="0059012B">
        <w:trPr>
          <w:trHeight w:val="20"/>
        </w:trPr>
        <w:tc>
          <w:tcPr>
            <w:tcW w:w="960" w:type="dxa"/>
            <w:tcBorders>
              <w:top w:val="nil"/>
              <w:left w:val="nil"/>
              <w:bottom w:val="nil"/>
              <w:right w:val="nil"/>
            </w:tcBorders>
            <w:shd w:val="clear" w:color="000000" w:fill="FFFFFF"/>
            <w:noWrap/>
            <w:vAlign w:val="center"/>
            <w:hideMark/>
          </w:tcPr>
          <w:p w14:paraId="4EF3D2B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1997</w:t>
            </w:r>
          </w:p>
        </w:tc>
        <w:tc>
          <w:tcPr>
            <w:tcW w:w="1200" w:type="dxa"/>
            <w:tcBorders>
              <w:top w:val="nil"/>
              <w:left w:val="single" w:sz="8" w:space="0" w:color="auto"/>
              <w:bottom w:val="nil"/>
              <w:right w:val="nil"/>
            </w:tcBorders>
            <w:shd w:val="clear" w:color="000000" w:fill="FFFFFF"/>
            <w:noWrap/>
            <w:vAlign w:val="center"/>
            <w:hideMark/>
          </w:tcPr>
          <w:p w14:paraId="7AE7E0B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797,315</w:t>
            </w:r>
          </w:p>
        </w:tc>
        <w:tc>
          <w:tcPr>
            <w:tcW w:w="1260" w:type="dxa"/>
            <w:tcBorders>
              <w:top w:val="nil"/>
              <w:left w:val="nil"/>
              <w:bottom w:val="nil"/>
              <w:right w:val="nil"/>
            </w:tcBorders>
            <w:shd w:val="clear" w:color="000000" w:fill="FFFFFF"/>
            <w:noWrap/>
            <w:vAlign w:val="center"/>
            <w:hideMark/>
          </w:tcPr>
          <w:p w14:paraId="2CA4C0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230,255</w:t>
            </w:r>
          </w:p>
        </w:tc>
        <w:tc>
          <w:tcPr>
            <w:tcW w:w="1536" w:type="dxa"/>
            <w:tcBorders>
              <w:top w:val="nil"/>
              <w:left w:val="nil"/>
              <w:bottom w:val="nil"/>
              <w:right w:val="nil"/>
            </w:tcBorders>
            <w:shd w:val="clear" w:color="000000" w:fill="FFFFFF"/>
            <w:noWrap/>
            <w:vAlign w:val="center"/>
            <w:hideMark/>
          </w:tcPr>
          <w:p w14:paraId="47813C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7,031</w:t>
            </w:r>
          </w:p>
        </w:tc>
        <w:tc>
          <w:tcPr>
            <w:tcW w:w="2400" w:type="dxa"/>
            <w:tcBorders>
              <w:top w:val="nil"/>
              <w:left w:val="single" w:sz="8" w:space="0" w:color="auto"/>
              <w:bottom w:val="nil"/>
              <w:right w:val="nil"/>
            </w:tcBorders>
            <w:shd w:val="clear" w:color="000000" w:fill="FFFFFF"/>
            <w:noWrap/>
            <w:vAlign w:val="center"/>
            <w:hideMark/>
          </w:tcPr>
          <w:p w14:paraId="43E826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674,550</w:t>
            </w:r>
          </w:p>
        </w:tc>
        <w:tc>
          <w:tcPr>
            <w:tcW w:w="736" w:type="dxa"/>
            <w:tcBorders>
              <w:top w:val="nil"/>
              <w:left w:val="nil"/>
              <w:bottom w:val="nil"/>
              <w:right w:val="nil"/>
            </w:tcBorders>
            <w:shd w:val="clear" w:color="000000" w:fill="FFFFFF"/>
            <w:noWrap/>
            <w:vAlign w:val="center"/>
            <w:hideMark/>
          </w:tcPr>
          <w:p w14:paraId="3C1F3C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224,983</w:t>
            </w:r>
          </w:p>
        </w:tc>
        <w:tc>
          <w:tcPr>
            <w:tcW w:w="576" w:type="dxa"/>
            <w:tcBorders>
              <w:top w:val="nil"/>
              <w:left w:val="nil"/>
              <w:bottom w:val="nil"/>
              <w:right w:val="nil"/>
            </w:tcBorders>
            <w:shd w:val="clear" w:color="000000" w:fill="FFFFFF"/>
            <w:noWrap/>
            <w:vAlign w:val="center"/>
            <w:hideMark/>
          </w:tcPr>
          <w:p w14:paraId="155F87B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6,357</w:t>
            </w:r>
          </w:p>
        </w:tc>
      </w:tr>
      <w:tr w:rsidR="0059012B" w:rsidRPr="0059012B" w14:paraId="177C6904" w14:textId="77777777" w:rsidTr="0059012B">
        <w:trPr>
          <w:trHeight w:val="20"/>
        </w:trPr>
        <w:tc>
          <w:tcPr>
            <w:tcW w:w="960" w:type="dxa"/>
            <w:tcBorders>
              <w:top w:val="nil"/>
              <w:left w:val="nil"/>
              <w:bottom w:val="nil"/>
              <w:right w:val="nil"/>
            </w:tcBorders>
            <w:shd w:val="clear" w:color="000000" w:fill="FFFFFF"/>
            <w:noWrap/>
            <w:vAlign w:val="center"/>
            <w:hideMark/>
          </w:tcPr>
          <w:p w14:paraId="14925F8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1998</w:t>
            </w:r>
          </w:p>
        </w:tc>
        <w:tc>
          <w:tcPr>
            <w:tcW w:w="1200" w:type="dxa"/>
            <w:tcBorders>
              <w:top w:val="nil"/>
              <w:left w:val="single" w:sz="8" w:space="0" w:color="auto"/>
              <w:bottom w:val="nil"/>
              <w:right w:val="nil"/>
            </w:tcBorders>
            <w:shd w:val="clear" w:color="000000" w:fill="FFFFFF"/>
            <w:noWrap/>
            <w:vAlign w:val="center"/>
            <w:hideMark/>
          </w:tcPr>
          <w:p w14:paraId="4E67A5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768,311</w:t>
            </w:r>
          </w:p>
        </w:tc>
        <w:tc>
          <w:tcPr>
            <w:tcW w:w="1260" w:type="dxa"/>
            <w:tcBorders>
              <w:top w:val="nil"/>
              <w:left w:val="nil"/>
              <w:bottom w:val="nil"/>
              <w:right w:val="nil"/>
            </w:tcBorders>
            <w:shd w:val="clear" w:color="000000" w:fill="FFFFFF"/>
            <w:noWrap/>
            <w:vAlign w:val="center"/>
            <w:hideMark/>
          </w:tcPr>
          <w:p w14:paraId="793A33C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231,344</w:t>
            </w:r>
          </w:p>
        </w:tc>
        <w:tc>
          <w:tcPr>
            <w:tcW w:w="1536" w:type="dxa"/>
            <w:tcBorders>
              <w:top w:val="nil"/>
              <w:left w:val="nil"/>
              <w:bottom w:val="nil"/>
              <w:right w:val="nil"/>
            </w:tcBorders>
            <w:shd w:val="clear" w:color="000000" w:fill="FFFFFF"/>
            <w:noWrap/>
            <w:vAlign w:val="center"/>
            <w:hideMark/>
          </w:tcPr>
          <w:p w14:paraId="48E047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F31872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653,009</w:t>
            </w:r>
          </w:p>
        </w:tc>
        <w:tc>
          <w:tcPr>
            <w:tcW w:w="736" w:type="dxa"/>
            <w:tcBorders>
              <w:top w:val="nil"/>
              <w:left w:val="nil"/>
              <w:bottom w:val="nil"/>
              <w:right w:val="nil"/>
            </w:tcBorders>
            <w:shd w:val="clear" w:color="000000" w:fill="FFFFFF"/>
            <w:noWrap/>
            <w:vAlign w:val="center"/>
            <w:hideMark/>
          </w:tcPr>
          <w:p w14:paraId="0A1BDBC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225,332</w:t>
            </w:r>
          </w:p>
        </w:tc>
        <w:tc>
          <w:tcPr>
            <w:tcW w:w="576" w:type="dxa"/>
            <w:tcBorders>
              <w:top w:val="nil"/>
              <w:left w:val="nil"/>
              <w:bottom w:val="nil"/>
              <w:right w:val="nil"/>
            </w:tcBorders>
            <w:shd w:val="clear" w:color="000000" w:fill="FFFFFF"/>
            <w:noWrap/>
            <w:vAlign w:val="center"/>
            <w:hideMark/>
          </w:tcPr>
          <w:p w14:paraId="69CA78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6,459</w:t>
            </w:r>
          </w:p>
        </w:tc>
      </w:tr>
      <w:tr w:rsidR="0059012B" w:rsidRPr="0059012B" w14:paraId="0ECF492A" w14:textId="77777777" w:rsidTr="0059012B">
        <w:trPr>
          <w:trHeight w:val="20"/>
        </w:trPr>
        <w:tc>
          <w:tcPr>
            <w:tcW w:w="960" w:type="dxa"/>
            <w:tcBorders>
              <w:top w:val="nil"/>
              <w:left w:val="nil"/>
              <w:bottom w:val="nil"/>
              <w:right w:val="nil"/>
            </w:tcBorders>
            <w:shd w:val="clear" w:color="000000" w:fill="FFFFFF"/>
            <w:noWrap/>
            <w:vAlign w:val="center"/>
            <w:hideMark/>
          </w:tcPr>
          <w:p w14:paraId="1AD574A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1999</w:t>
            </w:r>
          </w:p>
        </w:tc>
        <w:tc>
          <w:tcPr>
            <w:tcW w:w="1200" w:type="dxa"/>
            <w:tcBorders>
              <w:top w:val="nil"/>
              <w:left w:val="single" w:sz="8" w:space="0" w:color="auto"/>
              <w:bottom w:val="nil"/>
              <w:right w:val="nil"/>
            </w:tcBorders>
            <w:shd w:val="clear" w:color="000000" w:fill="FFFFFF"/>
            <w:noWrap/>
            <w:vAlign w:val="center"/>
            <w:hideMark/>
          </w:tcPr>
          <w:p w14:paraId="09E8047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742,954</w:t>
            </w:r>
          </w:p>
        </w:tc>
        <w:tc>
          <w:tcPr>
            <w:tcW w:w="1260" w:type="dxa"/>
            <w:tcBorders>
              <w:top w:val="nil"/>
              <w:left w:val="nil"/>
              <w:bottom w:val="nil"/>
              <w:right w:val="nil"/>
            </w:tcBorders>
            <w:shd w:val="clear" w:color="000000" w:fill="FFFFFF"/>
            <w:noWrap/>
            <w:vAlign w:val="center"/>
            <w:hideMark/>
          </w:tcPr>
          <w:p w14:paraId="25009AC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226,535</w:t>
            </w:r>
          </w:p>
        </w:tc>
        <w:tc>
          <w:tcPr>
            <w:tcW w:w="1536" w:type="dxa"/>
            <w:tcBorders>
              <w:top w:val="nil"/>
              <w:left w:val="nil"/>
              <w:bottom w:val="nil"/>
              <w:right w:val="nil"/>
            </w:tcBorders>
            <w:shd w:val="clear" w:color="000000" w:fill="FFFFFF"/>
            <w:noWrap/>
            <w:vAlign w:val="center"/>
            <w:hideMark/>
          </w:tcPr>
          <w:p w14:paraId="233FAC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7,131</w:t>
            </w:r>
          </w:p>
        </w:tc>
        <w:tc>
          <w:tcPr>
            <w:tcW w:w="2400" w:type="dxa"/>
            <w:tcBorders>
              <w:top w:val="nil"/>
              <w:left w:val="single" w:sz="8" w:space="0" w:color="auto"/>
              <w:bottom w:val="nil"/>
              <w:right w:val="nil"/>
            </w:tcBorders>
            <w:shd w:val="clear" w:color="000000" w:fill="FFFFFF"/>
            <w:noWrap/>
            <w:vAlign w:val="center"/>
            <w:hideMark/>
          </w:tcPr>
          <w:p w14:paraId="5CCB5D4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628,751</w:t>
            </w:r>
          </w:p>
        </w:tc>
        <w:tc>
          <w:tcPr>
            <w:tcW w:w="736" w:type="dxa"/>
            <w:tcBorders>
              <w:top w:val="nil"/>
              <w:left w:val="nil"/>
              <w:bottom w:val="nil"/>
              <w:right w:val="nil"/>
            </w:tcBorders>
            <w:shd w:val="clear" w:color="000000" w:fill="FFFFFF"/>
            <w:noWrap/>
            <w:vAlign w:val="center"/>
            <w:hideMark/>
          </w:tcPr>
          <w:p w14:paraId="00C69E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219,832</w:t>
            </w:r>
          </w:p>
        </w:tc>
        <w:tc>
          <w:tcPr>
            <w:tcW w:w="576" w:type="dxa"/>
            <w:tcBorders>
              <w:top w:val="nil"/>
              <w:left w:val="nil"/>
              <w:bottom w:val="nil"/>
              <w:right w:val="nil"/>
            </w:tcBorders>
            <w:shd w:val="clear" w:color="000000" w:fill="FFFFFF"/>
            <w:noWrap/>
            <w:vAlign w:val="center"/>
            <w:hideMark/>
          </w:tcPr>
          <w:p w14:paraId="5ECD8E0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6,460</w:t>
            </w:r>
          </w:p>
        </w:tc>
      </w:tr>
      <w:tr w:rsidR="0059012B" w:rsidRPr="0059012B" w14:paraId="070B4CC3" w14:textId="77777777" w:rsidTr="0059012B">
        <w:trPr>
          <w:trHeight w:val="20"/>
        </w:trPr>
        <w:tc>
          <w:tcPr>
            <w:tcW w:w="960" w:type="dxa"/>
            <w:tcBorders>
              <w:top w:val="nil"/>
              <w:left w:val="nil"/>
              <w:bottom w:val="nil"/>
              <w:right w:val="nil"/>
            </w:tcBorders>
            <w:shd w:val="clear" w:color="000000" w:fill="FFFFFF"/>
            <w:noWrap/>
            <w:vAlign w:val="center"/>
            <w:hideMark/>
          </w:tcPr>
          <w:p w14:paraId="4136974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lastRenderedPageBreak/>
              <w:t>2000</w:t>
            </w:r>
          </w:p>
        </w:tc>
        <w:tc>
          <w:tcPr>
            <w:tcW w:w="1200" w:type="dxa"/>
            <w:tcBorders>
              <w:top w:val="nil"/>
              <w:left w:val="single" w:sz="8" w:space="0" w:color="auto"/>
              <w:bottom w:val="nil"/>
              <w:right w:val="nil"/>
            </w:tcBorders>
            <w:shd w:val="clear" w:color="000000" w:fill="FFFFFF"/>
            <w:noWrap/>
            <w:vAlign w:val="center"/>
            <w:hideMark/>
          </w:tcPr>
          <w:p w14:paraId="6656D33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728,855</w:t>
            </w:r>
          </w:p>
        </w:tc>
        <w:tc>
          <w:tcPr>
            <w:tcW w:w="1260" w:type="dxa"/>
            <w:tcBorders>
              <w:top w:val="nil"/>
              <w:left w:val="nil"/>
              <w:bottom w:val="nil"/>
              <w:right w:val="nil"/>
            </w:tcBorders>
            <w:shd w:val="clear" w:color="000000" w:fill="FFFFFF"/>
            <w:noWrap/>
            <w:vAlign w:val="center"/>
            <w:hideMark/>
          </w:tcPr>
          <w:p w14:paraId="2BF1BC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222,459</w:t>
            </w:r>
          </w:p>
        </w:tc>
        <w:tc>
          <w:tcPr>
            <w:tcW w:w="1536" w:type="dxa"/>
            <w:tcBorders>
              <w:top w:val="nil"/>
              <w:left w:val="nil"/>
              <w:bottom w:val="nil"/>
              <w:right w:val="nil"/>
            </w:tcBorders>
            <w:shd w:val="clear" w:color="000000" w:fill="FFFFFF"/>
            <w:noWrap/>
            <w:vAlign w:val="center"/>
            <w:hideMark/>
          </w:tcPr>
          <w:p w14:paraId="73EA733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7,099</w:t>
            </w:r>
          </w:p>
        </w:tc>
        <w:tc>
          <w:tcPr>
            <w:tcW w:w="2400" w:type="dxa"/>
            <w:tcBorders>
              <w:top w:val="nil"/>
              <w:left w:val="single" w:sz="8" w:space="0" w:color="auto"/>
              <w:bottom w:val="nil"/>
              <w:right w:val="nil"/>
            </w:tcBorders>
            <w:shd w:val="clear" w:color="000000" w:fill="FFFFFF"/>
            <w:noWrap/>
            <w:vAlign w:val="center"/>
            <w:hideMark/>
          </w:tcPr>
          <w:p w14:paraId="045212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611,951</w:t>
            </w:r>
          </w:p>
        </w:tc>
        <w:tc>
          <w:tcPr>
            <w:tcW w:w="736" w:type="dxa"/>
            <w:tcBorders>
              <w:top w:val="nil"/>
              <w:left w:val="nil"/>
              <w:bottom w:val="nil"/>
              <w:right w:val="nil"/>
            </w:tcBorders>
            <w:shd w:val="clear" w:color="000000" w:fill="FFFFFF"/>
            <w:noWrap/>
            <w:vAlign w:val="center"/>
            <w:hideMark/>
          </w:tcPr>
          <w:p w14:paraId="5B9C30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215,281</w:t>
            </w:r>
          </w:p>
        </w:tc>
        <w:tc>
          <w:tcPr>
            <w:tcW w:w="576" w:type="dxa"/>
            <w:tcBorders>
              <w:top w:val="nil"/>
              <w:left w:val="nil"/>
              <w:bottom w:val="nil"/>
              <w:right w:val="nil"/>
            </w:tcBorders>
            <w:shd w:val="clear" w:color="000000" w:fill="FFFFFF"/>
            <w:noWrap/>
            <w:vAlign w:val="center"/>
            <w:hideMark/>
          </w:tcPr>
          <w:p w14:paraId="12028D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6,417</w:t>
            </w:r>
          </w:p>
        </w:tc>
      </w:tr>
      <w:tr w:rsidR="0059012B" w:rsidRPr="0059012B" w14:paraId="792AD5C9" w14:textId="77777777" w:rsidTr="0059012B">
        <w:trPr>
          <w:trHeight w:val="20"/>
        </w:trPr>
        <w:tc>
          <w:tcPr>
            <w:tcW w:w="960" w:type="dxa"/>
            <w:tcBorders>
              <w:top w:val="nil"/>
              <w:left w:val="nil"/>
              <w:bottom w:val="nil"/>
              <w:right w:val="nil"/>
            </w:tcBorders>
            <w:shd w:val="clear" w:color="000000" w:fill="FFFFFF"/>
            <w:noWrap/>
            <w:vAlign w:val="center"/>
            <w:hideMark/>
          </w:tcPr>
          <w:p w14:paraId="578C86E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2001</w:t>
            </w:r>
          </w:p>
        </w:tc>
        <w:tc>
          <w:tcPr>
            <w:tcW w:w="1200" w:type="dxa"/>
            <w:tcBorders>
              <w:top w:val="nil"/>
              <w:left w:val="single" w:sz="8" w:space="0" w:color="auto"/>
              <w:bottom w:val="nil"/>
              <w:right w:val="nil"/>
            </w:tcBorders>
            <w:shd w:val="clear" w:color="000000" w:fill="FFFFFF"/>
            <w:noWrap/>
            <w:vAlign w:val="center"/>
            <w:hideMark/>
          </w:tcPr>
          <w:p w14:paraId="451FBF8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717,147</w:t>
            </w:r>
          </w:p>
        </w:tc>
        <w:tc>
          <w:tcPr>
            <w:tcW w:w="1260" w:type="dxa"/>
            <w:tcBorders>
              <w:top w:val="nil"/>
              <w:left w:val="nil"/>
              <w:bottom w:val="nil"/>
              <w:right w:val="nil"/>
            </w:tcBorders>
            <w:shd w:val="clear" w:color="000000" w:fill="FFFFFF"/>
            <w:noWrap/>
            <w:vAlign w:val="center"/>
            <w:hideMark/>
          </w:tcPr>
          <w:p w14:paraId="6E04858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216,009</w:t>
            </w:r>
          </w:p>
        </w:tc>
        <w:tc>
          <w:tcPr>
            <w:tcW w:w="1536" w:type="dxa"/>
            <w:tcBorders>
              <w:top w:val="nil"/>
              <w:left w:val="nil"/>
              <w:bottom w:val="nil"/>
              <w:right w:val="nil"/>
            </w:tcBorders>
            <w:shd w:val="clear" w:color="000000" w:fill="FFFFFF"/>
            <w:noWrap/>
            <w:vAlign w:val="center"/>
            <w:hideMark/>
          </w:tcPr>
          <w:p w14:paraId="3E84395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7,037</w:t>
            </w:r>
          </w:p>
        </w:tc>
        <w:tc>
          <w:tcPr>
            <w:tcW w:w="2400" w:type="dxa"/>
            <w:tcBorders>
              <w:top w:val="nil"/>
              <w:left w:val="single" w:sz="8" w:space="0" w:color="auto"/>
              <w:bottom w:val="nil"/>
              <w:right w:val="nil"/>
            </w:tcBorders>
            <w:shd w:val="clear" w:color="000000" w:fill="FFFFFF"/>
            <w:noWrap/>
            <w:vAlign w:val="center"/>
            <w:hideMark/>
          </w:tcPr>
          <w:p w14:paraId="719833E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596,844</w:t>
            </w:r>
          </w:p>
        </w:tc>
        <w:tc>
          <w:tcPr>
            <w:tcW w:w="736" w:type="dxa"/>
            <w:tcBorders>
              <w:top w:val="nil"/>
              <w:left w:val="nil"/>
              <w:bottom w:val="nil"/>
              <w:right w:val="nil"/>
            </w:tcBorders>
            <w:shd w:val="clear" w:color="000000" w:fill="FFFFFF"/>
            <w:noWrap/>
            <w:vAlign w:val="center"/>
            <w:hideMark/>
          </w:tcPr>
          <w:p w14:paraId="770B8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208,643</w:t>
            </w:r>
          </w:p>
        </w:tc>
        <w:tc>
          <w:tcPr>
            <w:tcW w:w="576" w:type="dxa"/>
            <w:tcBorders>
              <w:top w:val="nil"/>
              <w:left w:val="nil"/>
              <w:bottom w:val="nil"/>
              <w:right w:val="nil"/>
            </w:tcBorders>
            <w:shd w:val="clear" w:color="000000" w:fill="FFFFFF"/>
            <w:noWrap/>
            <w:vAlign w:val="center"/>
            <w:hideMark/>
          </w:tcPr>
          <w:p w14:paraId="111F4F1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6,352</w:t>
            </w:r>
          </w:p>
        </w:tc>
      </w:tr>
      <w:tr w:rsidR="0059012B" w:rsidRPr="0059012B" w14:paraId="25031311" w14:textId="77777777" w:rsidTr="0059012B">
        <w:trPr>
          <w:trHeight w:val="20"/>
        </w:trPr>
        <w:tc>
          <w:tcPr>
            <w:tcW w:w="960" w:type="dxa"/>
            <w:tcBorders>
              <w:top w:val="nil"/>
              <w:left w:val="nil"/>
              <w:bottom w:val="nil"/>
              <w:right w:val="nil"/>
            </w:tcBorders>
            <w:shd w:val="clear" w:color="000000" w:fill="FFFFFF"/>
            <w:noWrap/>
            <w:vAlign w:val="center"/>
            <w:hideMark/>
          </w:tcPr>
          <w:p w14:paraId="7B58807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2002</w:t>
            </w:r>
          </w:p>
        </w:tc>
        <w:tc>
          <w:tcPr>
            <w:tcW w:w="1200" w:type="dxa"/>
            <w:tcBorders>
              <w:top w:val="nil"/>
              <w:left w:val="single" w:sz="8" w:space="0" w:color="auto"/>
              <w:bottom w:val="nil"/>
              <w:right w:val="nil"/>
            </w:tcBorders>
            <w:shd w:val="clear" w:color="000000" w:fill="FFFFFF"/>
            <w:noWrap/>
            <w:vAlign w:val="center"/>
            <w:hideMark/>
          </w:tcPr>
          <w:p w14:paraId="0D447C2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705,420</w:t>
            </w:r>
          </w:p>
        </w:tc>
        <w:tc>
          <w:tcPr>
            <w:tcW w:w="1260" w:type="dxa"/>
            <w:tcBorders>
              <w:top w:val="nil"/>
              <w:left w:val="nil"/>
              <w:bottom w:val="nil"/>
              <w:right w:val="nil"/>
            </w:tcBorders>
            <w:shd w:val="clear" w:color="000000" w:fill="FFFFFF"/>
            <w:noWrap/>
            <w:vAlign w:val="center"/>
            <w:hideMark/>
          </w:tcPr>
          <w:p w14:paraId="175B4C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209,453</w:t>
            </w:r>
          </w:p>
        </w:tc>
        <w:tc>
          <w:tcPr>
            <w:tcW w:w="1536" w:type="dxa"/>
            <w:tcBorders>
              <w:top w:val="nil"/>
              <w:left w:val="nil"/>
              <w:bottom w:val="nil"/>
              <w:right w:val="nil"/>
            </w:tcBorders>
            <w:shd w:val="clear" w:color="000000" w:fill="FFFFFF"/>
            <w:noWrap/>
            <w:vAlign w:val="center"/>
            <w:hideMark/>
          </w:tcPr>
          <w:p w14:paraId="2483E8F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6,917</w:t>
            </w:r>
          </w:p>
        </w:tc>
        <w:tc>
          <w:tcPr>
            <w:tcW w:w="2400" w:type="dxa"/>
            <w:tcBorders>
              <w:top w:val="nil"/>
              <w:left w:val="single" w:sz="8" w:space="0" w:color="auto"/>
              <w:bottom w:val="nil"/>
              <w:right w:val="nil"/>
            </w:tcBorders>
            <w:shd w:val="clear" w:color="000000" w:fill="FFFFFF"/>
            <w:noWrap/>
            <w:vAlign w:val="center"/>
            <w:hideMark/>
          </w:tcPr>
          <w:p w14:paraId="738D7CA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585,170</w:t>
            </w:r>
          </w:p>
        </w:tc>
        <w:tc>
          <w:tcPr>
            <w:tcW w:w="736" w:type="dxa"/>
            <w:tcBorders>
              <w:top w:val="nil"/>
              <w:left w:val="nil"/>
              <w:bottom w:val="nil"/>
              <w:right w:val="nil"/>
            </w:tcBorders>
            <w:shd w:val="clear" w:color="000000" w:fill="FFFFFF"/>
            <w:noWrap/>
            <w:vAlign w:val="center"/>
            <w:hideMark/>
          </w:tcPr>
          <w:p w14:paraId="15F34D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202,217</w:t>
            </w:r>
          </w:p>
        </w:tc>
        <w:tc>
          <w:tcPr>
            <w:tcW w:w="576" w:type="dxa"/>
            <w:tcBorders>
              <w:top w:val="nil"/>
              <w:left w:val="nil"/>
              <w:bottom w:val="nil"/>
              <w:right w:val="nil"/>
            </w:tcBorders>
            <w:shd w:val="clear" w:color="000000" w:fill="FFFFFF"/>
            <w:noWrap/>
            <w:vAlign w:val="center"/>
            <w:hideMark/>
          </w:tcPr>
          <w:p w14:paraId="31EE7B7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6,246</w:t>
            </w:r>
          </w:p>
        </w:tc>
      </w:tr>
      <w:tr w:rsidR="0059012B" w:rsidRPr="0059012B" w14:paraId="1E6DD867" w14:textId="77777777" w:rsidTr="0059012B">
        <w:trPr>
          <w:trHeight w:val="20"/>
        </w:trPr>
        <w:tc>
          <w:tcPr>
            <w:tcW w:w="960" w:type="dxa"/>
            <w:tcBorders>
              <w:top w:val="nil"/>
              <w:left w:val="nil"/>
              <w:bottom w:val="nil"/>
              <w:right w:val="nil"/>
            </w:tcBorders>
            <w:shd w:val="clear" w:color="000000" w:fill="FFFFFF"/>
            <w:noWrap/>
            <w:vAlign w:val="center"/>
            <w:hideMark/>
          </w:tcPr>
          <w:p w14:paraId="01FF4BA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2003</w:t>
            </w:r>
          </w:p>
        </w:tc>
        <w:tc>
          <w:tcPr>
            <w:tcW w:w="1200" w:type="dxa"/>
            <w:tcBorders>
              <w:top w:val="nil"/>
              <w:left w:val="single" w:sz="8" w:space="0" w:color="auto"/>
              <w:bottom w:val="nil"/>
              <w:right w:val="nil"/>
            </w:tcBorders>
            <w:shd w:val="clear" w:color="000000" w:fill="FFFFFF"/>
            <w:noWrap/>
            <w:vAlign w:val="center"/>
            <w:hideMark/>
          </w:tcPr>
          <w:p w14:paraId="3A06A6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693,261</w:t>
            </w:r>
          </w:p>
        </w:tc>
        <w:tc>
          <w:tcPr>
            <w:tcW w:w="1260" w:type="dxa"/>
            <w:tcBorders>
              <w:top w:val="nil"/>
              <w:left w:val="nil"/>
              <w:bottom w:val="nil"/>
              <w:right w:val="nil"/>
            </w:tcBorders>
            <w:shd w:val="clear" w:color="000000" w:fill="FFFFFF"/>
            <w:noWrap/>
            <w:vAlign w:val="center"/>
            <w:hideMark/>
          </w:tcPr>
          <w:p w14:paraId="2C2C86F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202,399</w:t>
            </w:r>
          </w:p>
        </w:tc>
        <w:tc>
          <w:tcPr>
            <w:tcW w:w="1536" w:type="dxa"/>
            <w:tcBorders>
              <w:top w:val="nil"/>
              <w:left w:val="nil"/>
              <w:bottom w:val="nil"/>
              <w:right w:val="nil"/>
            </w:tcBorders>
            <w:shd w:val="clear" w:color="000000" w:fill="FFFFFF"/>
            <w:noWrap/>
            <w:vAlign w:val="center"/>
            <w:hideMark/>
          </w:tcPr>
          <w:p w14:paraId="4343500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6,714</w:t>
            </w:r>
          </w:p>
        </w:tc>
        <w:tc>
          <w:tcPr>
            <w:tcW w:w="2400" w:type="dxa"/>
            <w:tcBorders>
              <w:top w:val="nil"/>
              <w:left w:val="single" w:sz="8" w:space="0" w:color="auto"/>
              <w:bottom w:val="nil"/>
              <w:right w:val="nil"/>
            </w:tcBorders>
            <w:shd w:val="clear" w:color="000000" w:fill="FFFFFF"/>
            <w:noWrap/>
            <w:vAlign w:val="center"/>
            <w:hideMark/>
          </w:tcPr>
          <w:p w14:paraId="08621E9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574,538</w:t>
            </w:r>
          </w:p>
        </w:tc>
        <w:tc>
          <w:tcPr>
            <w:tcW w:w="736" w:type="dxa"/>
            <w:tcBorders>
              <w:top w:val="nil"/>
              <w:left w:val="nil"/>
              <w:bottom w:val="nil"/>
              <w:right w:val="nil"/>
            </w:tcBorders>
            <w:shd w:val="clear" w:color="000000" w:fill="FFFFFF"/>
            <w:noWrap/>
            <w:vAlign w:val="center"/>
            <w:hideMark/>
          </w:tcPr>
          <w:p w14:paraId="373D79D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195,259</w:t>
            </w:r>
          </w:p>
        </w:tc>
        <w:tc>
          <w:tcPr>
            <w:tcW w:w="576" w:type="dxa"/>
            <w:tcBorders>
              <w:top w:val="nil"/>
              <w:left w:val="nil"/>
              <w:bottom w:val="nil"/>
              <w:right w:val="nil"/>
            </w:tcBorders>
            <w:shd w:val="clear" w:color="000000" w:fill="FFFFFF"/>
            <w:noWrap/>
            <w:vAlign w:val="center"/>
            <w:hideMark/>
          </w:tcPr>
          <w:p w14:paraId="4C7779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6,069</w:t>
            </w:r>
          </w:p>
        </w:tc>
      </w:tr>
      <w:tr w:rsidR="0059012B" w:rsidRPr="0059012B" w14:paraId="4CD6ABCB" w14:textId="77777777" w:rsidTr="0059012B">
        <w:trPr>
          <w:trHeight w:val="20"/>
        </w:trPr>
        <w:tc>
          <w:tcPr>
            <w:tcW w:w="960" w:type="dxa"/>
            <w:tcBorders>
              <w:top w:val="nil"/>
              <w:left w:val="nil"/>
              <w:bottom w:val="nil"/>
              <w:right w:val="nil"/>
            </w:tcBorders>
            <w:shd w:val="clear" w:color="000000" w:fill="FFFFFF"/>
            <w:noWrap/>
            <w:vAlign w:val="center"/>
            <w:hideMark/>
          </w:tcPr>
          <w:p w14:paraId="7713A7DA"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2004</w:t>
            </w:r>
          </w:p>
        </w:tc>
        <w:tc>
          <w:tcPr>
            <w:tcW w:w="1200" w:type="dxa"/>
            <w:tcBorders>
              <w:top w:val="nil"/>
              <w:left w:val="single" w:sz="8" w:space="0" w:color="auto"/>
              <w:bottom w:val="nil"/>
              <w:right w:val="nil"/>
            </w:tcBorders>
            <w:shd w:val="clear" w:color="000000" w:fill="FFFFFF"/>
            <w:noWrap/>
            <w:vAlign w:val="center"/>
            <w:hideMark/>
          </w:tcPr>
          <w:p w14:paraId="481B5E7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686,551</w:t>
            </w:r>
          </w:p>
        </w:tc>
        <w:tc>
          <w:tcPr>
            <w:tcW w:w="1260" w:type="dxa"/>
            <w:tcBorders>
              <w:top w:val="nil"/>
              <w:left w:val="nil"/>
              <w:bottom w:val="nil"/>
              <w:right w:val="nil"/>
            </w:tcBorders>
            <w:shd w:val="clear" w:color="000000" w:fill="FFFFFF"/>
            <w:noWrap/>
            <w:vAlign w:val="center"/>
            <w:hideMark/>
          </w:tcPr>
          <w:p w14:paraId="5D04CA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196,182</w:t>
            </w:r>
          </w:p>
        </w:tc>
        <w:tc>
          <w:tcPr>
            <w:tcW w:w="1536" w:type="dxa"/>
            <w:tcBorders>
              <w:top w:val="nil"/>
              <w:left w:val="nil"/>
              <w:bottom w:val="nil"/>
              <w:right w:val="nil"/>
            </w:tcBorders>
            <w:shd w:val="clear" w:color="000000" w:fill="FFFFFF"/>
            <w:noWrap/>
            <w:vAlign w:val="center"/>
            <w:hideMark/>
          </w:tcPr>
          <w:p w14:paraId="1BE63D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6,482</w:t>
            </w:r>
          </w:p>
        </w:tc>
        <w:tc>
          <w:tcPr>
            <w:tcW w:w="2400" w:type="dxa"/>
            <w:tcBorders>
              <w:top w:val="nil"/>
              <w:left w:val="single" w:sz="8" w:space="0" w:color="auto"/>
              <w:bottom w:val="nil"/>
              <w:right w:val="nil"/>
            </w:tcBorders>
            <w:shd w:val="clear" w:color="000000" w:fill="FFFFFF"/>
            <w:noWrap/>
            <w:vAlign w:val="center"/>
            <w:hideMark/>
          </w:tcPr>
          <w:p w14:paraId="6ABFDB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567,554</w:t>
            </w:r>
          </w:p>
        </w:tc>
        <w:tc>
          <w:tcPr>
            <w:tcW w:w="736" w:type="dxa"/>
            <w:tcBorders>
              <w:top w:val="nil"/>
              <w:left w:val="nil"/>
              <w:bottom w:val="nil"/>
              <w:right w:val="nil"/>
            </w:tcBorders>
            <w:shd w:val="clear" w:color="000000" w:fill="FFFFFF"/>
            <w:noWrap/>
            <w:vAlign w:val="center"/>
            <w:hideMark/>
          </w:tcPr>
          <w:p w14:paraId="5D500E0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188,888</w:t>
            </w:r>
          </w:p>
        </w:tc>
        <w:tc>
          <w:tcPr>
            <w:tcW w:w="576" w:type="dxa"/>
            <w:tcBorders>
              <w:top w:val="nil"/>
              <w:left w:val="nil"/>
              <w:bottom w:val="nil"/>
              <w:right w:val="nil"/>
            </w:tcBorders>
            <w:shd w:val="clear" w:color="000000" w:fill="FFFFFF"/>
            <w:noWrap/>
            <w:vAlign w:val="center"/>
            <w:hideMark/>
          </w:tcPr>
          <w:p w14:paraId="6336EAB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5,850</w:t>
            </w:r>
          </w:p>
        </w:tc>
      </w:tr>
      <w:tr w:rsidR="0059012B" w:rsidRPr="0059012B" w14:paraId="2AE74055" w14:textId="77777777" w:rsidTr="0059012B">
        <w:trPr>
          <w:trHeight w:val="20"/>
        </w:trPr>
        <w:tc>
          <w:tcPr>
            <w:tcW w:w="960" w:type="dxa"/>
            <w:tcBorders>
              <w:top w:val="nil"/>
              <w:left w:val="nil"/>
              <w:bottom w:val="nil"/>
              <w:right w:val="nil"/>
            </w:tcBorders>
            <w:shd w:val="clear" w:color="000000" w:fill="FFFFFF"/>
            <w:noWrap/>
            <w:vAlign w:val="center"/>
            <w:hideMark/>
          </w:tcPr>
          <w:p w14:paraId="628971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2005</w:t>
            </w:r>
          </w:p>
        </w:tc>
        <w:tc>
          <w:tcPr>
            <w:tcW w:w="1200" w:type="dxa"/>
            <w:tcBorders>
              <w:top w:val="nil"/>
              <w:left w:val="single" w:sz="8" w:space="0" w:color="auto"/>
              <w:bottom w:val="nil"/>
              <w:right w:val="nil"/>
            </w:tcBorders>
            <w:shd w:val="clear" w:color="000000" w:fill="FFFFFF"/>
            <w:noWrap/>
            <w:vAlign w:val="center"/>
            <w:hideMark/>
          </w:tcPr>
          <w:p w14:paraId="4DD8C9A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685,652</w:t>
            </w:r>
          </w:p>
        </w:tc>
        <w:tc>
          <w:tcPr>
            <w:tcW w:w="1260" w:type="dxa"/>
            <w:tcBorders>
              <w:top w:val="nil"/>
              <w:left w:val="nil"/>
              <w:bottom w:val="nil"/>
              <w:right w:val="nil"/>
            </w:tcBorders>
            <w:shd w:val="clear" w:color="000000" w:fill="FFFFFF"/>
            <w:noWrap/>
            <w:vAlign w:val="center"/>
            <w:hideMark/>
          </w:tcPr>
          <w:p w14:paraId="10BD3DA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190,036</w:t>
            </w:r>
          </w:p>
        </w:tc>
        <w:tc>
          <w:tcPr>
            <w:tcW w:w="1536" w:type="dxa"/>
            <w:tcBorders>
              <w:top w:val="nil"/>
              <w:left w:val="nil"/>
              <w:bottom w:val="nil"/>
              <w:right w:val="nil"/>
            </w:tcBorders>
            <w:shd w:val="clear" w:color="000000" w:fill="FFFFFF"/>
            <w:noWrap/>
            <w:vAlign w:val="center"/>
            <w:hideMark/>
          </w:tcPr>
          <w:p w14:paraId="46F1E5D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6,283</w:t>
            </w:r>
          </w:p>
        </w:tc>
        <w:tc>
          <w:tcPr>
            <w:tcW w:w="2400" w:type="dxa"/>
            <w:tcBorders>
              <w:top w:val="nil"/>
              <w:left w:val="single" w:sz="8" w:space="0" w:color="auto"/>
              <w:bottom w:val="nil"/>
              <w:right w:val="nil"/>
            </w:tcBorders>
            <w:shd w:val="clear" w:color="000000" w:fill="FFFFFF"/>
            <w:noWrap/>
            <w:vAlign w:val="center"/>
            <w:hideMark/>
          </w:tcPr>
          <w:p w14:paraId="490A295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561,636</w:t>
            </w:r>
          </w:p>
        </w:tc>
        <w:tc>
          <w:tcPr>
            <w:tcW w:w="736" w:type="dxa"/>
            <w:tcBorders>
              <w:top w:val="nil"/>
              <w:left w:val="nil"/>
              <w:bottom w:val="nil"/>
              <w:right w:val="nil"/>
            </w:tcBorders>
            <w:shd w:val="clear" w:color="000000" w:fill="FFFFFF"/>
            <w:noWrap/>
            <w:vAlign w:val="center"/>
            <w:hideMark/>
          </w:tcPr>
          <w:p w14:paraId="25E1B59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182,115</w:t>
            </w:r>
          </w:p>
        </w:tc>
        <w:tc>
          <w:tcPr>
            <w:tcW w:w="576" w:type="dxa"/>
            <w:tcBorders>
              <w:top w:val="nil"/>
              <w:left w:val="nil"/>
              <w:bottom w:val="nil"/>
              <w:right w:val="nil"/>
            </w:tcBorders>
            <w:shd w:val="clear" w:color="000000" w:fill="FFFFFF"/>
            <w:noWrap/>
            <w:vAlign w:val="center"/>
            <w:hideMark/>
          </w:tcPr>
          <w:p w14:paraId="5F0055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6B9D2008" w14:textId="77777777" w:rsidTr="0059012B">
        <w:trPr>
          <w:trHeight w:val="20"/>
        </w:trPr>
        <w:tc>
          <w:tcPr>
            <w:tcW w:w="960" w:type="dxa"/>
            <w:tcBorders>
              <w:top w:val="nil"/>
              <w:left w:val="nil"/>
              <w:bottom w:val="nil"/>
              <w:right w:val="nil"/>
            </w:tcBorders>
            <w:shd w:val="clear" w:color="000000" w:fill="FFFFFF"/>
            <w:noWrap/>
            <w:vAlign w:val="center"/>
            <w:hideMark/>
          </w:tcPr>
          <w:p w14:paraId="049BC796"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2006</w:t>
            </w:r>
          </w:p>
        </w:tc>
        <w:tc>
          <w:tcPr>
            <w:tcW w:w="1200" w:type="dxa"/>
            <w:tcBorders>
              <w:top w:val="nil"/>
              <w:left w:val="single" w:sz="8" w:space="0" w:color="auto"/>
              <w:bottom w:val="nil"/>
              <w:right w:val="nil"/>
            </w:tcBorders>
            <w:shd w:val="clear" w:color="000000" w:fill="FFFFFF"/>
            <w:noWrap/>
            <w:vAlign w:val="center"/>
            <w:hideMark/>
          </w:tcPr>
          <w:p w14:paraId="67447C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692,570</w:t>
            </w:r>
          </w:p>
        </w:tc>
        <w:tc>
          <w:tcPr>
            <w:tcW w:w="1260" w:type="dxa"/>
            <w:tcBorders>
              <w:top w:val="nil"/>
              <w:left w:val="nil"/>
              <w:bottom w:val="nil"/>
              <w:right w:val="nil"/>
            </w:tcBorders>
            <w:shd w:val="clear" w:color="000000" w:fill="FFFFFF"/>
            <w:noWrap/>
            <w:vAlign w:val="center"/>
            <w:hideMark/>
          </w:tcPr>
          <w:p w14:paraId="496E6D6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187,206</w:t>
            </w:r>
          </w:p>
        </w:tc>
        <w:tc>
          <w:tcPr>
            <w:tcW w:w="1536" w:type="dxa"/>
            <w:tcBorders>
              <w:top w:val="nil"/>
              <w:left w:val="nil"/>
              <w:bottom w:val="nil"/>
              <w:right w:val="nil"/>
            </w:tcBorders>
            <w:shd w:val="clear" w:color="000000" w:fill="FFFFFF"/>
            <w:noWrap/>
            <w:vAlign w:val="center"/>
            <w:hideMark/>
          </w:tcPr>
          <w:p w14:paraId="2C68E43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6,174</w:t>
            </w:r>
          </w:p>
        </w:tc>
        <w:tc>
          <w:tcPr>
            <w:tcW w:w="2400" w:type="dxa"/>
            <w:tcBorders>
              <w:top w:val="nil"/>
              <w:left w:val="single" w:sz="8" w:space="0" w:color="auto"/>
              <w:bottom w:val="nil"/>
              <w:right w:val="nil"/>
            </w:tcBorders>
            <w:shd w:val="clear" w:color="000000" w:fill="FFFFFF"/>
            <w:noWrap/>
            <w:vAlign w:val="center"/>
            <w:hideMark/>
          </w:tcPr>
          <w:p w14:paraId="4F08B26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566,685</w:t>
            </w:r>
          </w:p>
        </w:tc>
        <w:tc>
          <w:tcPr>
            <w:tcW w:w="736" w:type="dxa"/>
            <w:tcBorders>
              <w:top w:val="nil"/>
              <w:left w:val="nil"/>
              <w:bottom w:val="nil"/>
              <w:right w:val="nil"/>
            </w:tcBorders>
            <w:shd w:val="clear" w:color="000000" w:fill="FFFFFF"/>
            <w:noWrap/>
            <w:vAlign w:val="center"/>
            <w:hideMark/>
          </w:tcPr>
          <w:p w14:paraId="1BB012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178,385</w:t>
            </w:r>
          </w:p>
        </w:tc>
        <w:tc>
          <w:tcPr>
            <w:tcW w:w="576" w:type="dxa"/>
            <w:tcBorders>
              <w:top w:val="nil"/>
              <w:left w:val="nil"/>
              <w:bottom w:val="nil"/>
              <w:right w:val="nil"/>
            </w:tcBorders>
            <w:shd w:val="clear" w:color="000000" w:fill="FFFFFF"/>
            <w:noWrap/>
            <w:vAlign w:val="center"/>
            <w:hideMark/>
          </w:tcPr>
          <w:p w14:paraId="4CB8E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5,519</w:t>
            </w:r>
          </w:p>
        </w:tc>
      </w:tr>
      <w:tr w:rsidR="0059012B" w:rsidRPr="0059012B" w14:paraId="70114190" w14:textId="77777777" w:rsidTr="0059012B">
        <w:trPr>
          <w:trHeight w:val="20"/>
        </w:trPr>
        <w:tc>
          <w:tcPr>
            <w:tcW w:w="960" w:type="dxa"/>
            <w:tcBorders>
              <w:top w:val="nil"/>
              <w:left w:val="nil"/>
              <w:bottom w:val="nil"/>
              <w:right w:val="nil"/>
            </w:tcBorders>
            <w:shd w:val="clear" w:color="000000" w:fill="FFFFFF"/>
            <w:noWrap/>
            <w:vAlign w:val="center"/>
            <w:hideMark/>
          </w:tcPr>
          <w:p w14:paraId="05E2BAFC"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2007</w:t>
            </w:r>
          </w:p>
        </w:tc>
        <w:tc>
          <w:tcPr>
            <w:tcW w:w="1200" w:type="dxa"/>
            <w:tcBorders>
              <w:top w:val="nil"/>
              <w:left w:val="single" w:sz="8" w:space="0" w:color="auto"/>
              <w:bottom w:val="nil"/>
              <w:right w:val="nil"/>
            </w:tcBorders>
            <w:shd w:val="clear" w:color="000000" w:fill="FFFFFF"/>
            <w:noWrap/>
            <w:vAlign w:val="center"/>
            <w:hideMark/>
          </w:tcPr>
          <w:p w14:paraId="662C14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683,865</w:t>
            </w:r>
          </w:p>
        </w:tc>
        <w:tc>
          <w:tcPr>
            <w:tcW w:w="1260" w:type="dxa"/>
            <w:tcBorders>
              <w:top w:val="nil"/>
              <w:left w:val="nil"/>
              <w:bottom w:val="nil"/>
              <w:right w:val="nil"/>
            </w:tcBorders>
            <w:shd w:val="clear" w:color="000000" w:fill="FFFFFF"/>
            <w:noWrap/>
            <w:vAlign w:val="center"/>
            <w:hideMark/>
          </w:tcPr>
          <w:p w14:paraId="441DA8E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184,701</w:t>
            </w:r>
          </w:p>
        </w:tc>
        <w:tc>
          <w:tcPr>
            <w:tcW w:w="1536" w:type="dxa"/>
            <w:tcBorders>
              <w:top w:val="nil"/>
              <w:left w:val="nil"/>
              <w:bottom w:val="nil"/>
              <w:right w:val="nil"/>
            </w:tcBorders>
            <w:shd w:val="clear" w:color="000000" w:fill="FFFFFF"/>
            <w:noWrap/>
            <w:vAlign w:val="center"/>
            <w:hideMark/>
          </w:tcPr>
          <w:p w14:paraId="40E6C3B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6,102</w:t>
            </w:r>
          </w:p>
        </w:tc>
        <w:tc>
          <w:tcPr>
            <w:tcW w:w="2400" w:type="dxa"/>
            <w:tcBorders>
              <w:top w:val="nil"/>
              <w:left w:val="single" w:sz="8" w:space="0" w:color="auto"/>
              <w:bottom w:val="nil"/>
              <w:right w:val="nil"/>
            </w:tcBorders>
            <w:shd w:val="clear" w:color="000000" w:fill="FFFFFF"/>
            <w:noWrap/>
            <w:vAlign w:val="center"/>
            <w:hideMark/>
          </w:tcPr>
          <w:p w14:paraId="6FF057F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564,788</w:t>
            </w:r>
          </w:p>
        </w:tc>
        <w:tc>
          <w:tcPr>
            <w:tcW w:w="736" w:type="dxa"/>
            <w:tcBorders>
              <w:top w:val="nil"/>
              <w:left w:val="nil"/>
              <w:bottom w:val="nil"/>
              <w:right w:val="nil"/>
            </w:tcBorders>
            <w:shd w:val="clear" w:color="000000" w:fill="FFFFFF"/>
            <w:noWrap/>
            <w:vAlign w:val="center"/>
            <w:hideMark/>
          </w:tcPr>
          <w:p w14:paraId="726AA56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175,103</w:t>
            </w:r>
          </w:p>
        </w:tc>
        <w:tc>
          <w:tcPr>
            <w:tcW w:w="576" w:type="dxa"/>
            <w:tcBorders>
              <w:top w:val="nil"/>
              <w:left w:val="nil"/>
              <w:bottom w:val="nil"/>
              <w:right w:val="nil"/>
            </w:tcBorders>
            <w:shd w:val="clear" w:color="000000" w:fill="FFFFFF"/>
            <w:noWrap/>
            <w:vAlign w:val="center"/>
            <w:hideMark/>
          </w:tcPr>
          <w:p w14:paraId="0058F7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5,437</w:t>
            </w:r>
          </w:p>
        </w:tc>
      </w:tr>
      <w:tr w:rsidR="0059012B" w:rsidRPr="0059012B" w14:paraId="4B696157" w14:textId="77777777" w:rsidTr="0059012B">
        <w:trPr>
          <w:trHeight w:val="20"/>
        </w:trPr>
        <w:tc>
          <w:tcPr>
            <w:tcW w:w="960" w:type="dxa"/>
            <w:tcBorders>
              <w:top w:val="nil"/>
              <w:left w:val="nil"/>
              <w:bottom w:val="nil"/>
              <w:right w:val="nil"/>
            </w:tcBorders>
            <w:shd w:val="clear" w:color="000000" w:fill="FFFFFF"/>
            <w:noWrap/>
            <w:vAlign w:val="center"/>
            <w:hideMark/>
          </w:tcPr>
          <w:p w14:paraId="610D14D1"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2008</w:t>
            </w:r>
          </w:p>
        </w:tc>
        <w:tc>
          <w:tcPr>
            <w:tcW w:w="1200" w:type="dxa"/>
            <w:tcBorders>
              <w:top w:val="nil"/>
              <w:left w:val="single" w:sz="8" w:space="0" w:color="auto"/>
              <w:bottom w:val="nil"/>
              <w:right w:val="nil"/>
            </w:tcBorders>
            <w:shd w:val="clear" w:color="000000" w:fill="FFFFFF"/>
            <w:noWrap/>
            <w:vAlign w:val="center"/>
            <w:hideMark/>
          </w:tcPr>
          <w:p w14:paraId="4DE4868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672,741</w:t>
            </w:r>
          </w:p>
        </w:tc>
        <w:tc>
          <w:tcPr>
            <w:tcW w:w="1260" w:type="dxa"/>
            <w:tcBorders>
              <w:top w:val="nil"/>
              <w:left w:val="nil"/>
              <w:bottom w:val="nil"/>
              <w:right w:val="nil"/>
            </w:tcBorders>
            <w:shd w:val="clear" w:color="000000" w:fill="FFFFFF"/>
            <w:noWrap/>
            <w:vAlign w:val="center"/>
            <w:hideMark/>
          </w:tcPr>
          <w:p w14:paraId="530A5C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181,989</w:t>
            </w:r>
          </w:p>
        </w:tc>
        <w:tc>
          <w:tcPr>
            <w:tcW w:w="1536" w:type="dxa"/>
            <w:tcBorders>
              <w:top w:val="nil"/>
              <w:left w:val="nil"/>
              <w:bottom w:val="nil"/>
              <w:right w:val="nil"/>
            </w:tcBorders>
            <w:shd w:val="clear" w:color="000000" w:fill="FFFFFF"/>
            <w:noWrap/>
            <w:vAlign w:val="center"/>
            <w:hideMark/>
          </w:tcPr>
          <w:p w14:paraId="4F8DC0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6,061</w:t>
            </w:r>
          </w:p>
        </w:tc>
        <w:tc>
          <w:tcPr>
            <w:tcW w:w="2400" w:type="dxa"/>
            <w:tcBorders>
              <w:top w:val="nil"/>
              <w:left w:val="single" w:sz="8" w:space="0" w:color="auto"/>
              <w:bottom w:val="nil"/>
              <w:right w:val="nil"/>
            </w:tcBorders>
            <w:shd w:val="clear" w:color="000000" w:fill="FFFFFF"/>
            <w:noWrap/>
            <w:vAlign w:val="center"/>
            <w:hideMark/>
          </w:tcPr>
          <w:p w14:paraId="0C1FC8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562,454</w:t>
            </w:r>
          </w:p>
        </w:tc>
        <w:tc>
          <w:tcPr>
            <w:tcW w:w="736" w:type="dxa"/>
            <w:tcBorders>
              <w:top w:val="nil"/>
              <w:left w:val="nil"/>
              <w:bottom w:val="nil"/>
              <w:right w:val="nil"/>
            </w:tcBorders>
            <w:shd w:val="clear" w:color="000000" w:fill="FFFFFF"/>
            <w:noWrap/>
            <w:vAlign w:val="center"/>
            <w:hideMark/>
          </w:tcPr>
          <w:p w14:paraId="3A4B29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172,095</w:t>
            </w:r>
          </w:p>
        </w:tc>
        <w:tc>
          <w:tcPr>
            <w:tcW w:w="576" w:type="dxa"/>
            <w:tcBorders>
              <w:top w:val="nil"/>
              <w:left w:val="nil"/>
              <w:bottom w:val="nil"/>
              <w:right w:val="nil"/>
            </w:tcBorders>
            <w:shd w:val="clear" w:color="000000" w:fill="FFFFFF"/>
            <w:noWrap/>
            <w:vAlign w:val="center"/>
            <w:hideMark/>
          </w:tcPr>
          <w:p w14:paraId="7092D10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5,395</w:t>
            </w:r>
          </w:p>
        </w:tc>
      </w:tr>
      <w:tr w:rsidR="0059012B" w:rsidRPr="0059012B" w14:paraId="73C6D9C2" w14:textId="77777777" w:rsidTr="0059012B">
        <w:trPr>
          <w:trHeight w:val="20"/>
        </w:trPr>
        <w:tc>
          <w:tcPr>
            <w:tcW w:w="960" w:type="dxa"/>
            <w:tcBorders>
              <w:top w:val="nil"/>
              <w:left w:val="nil"/>
              <w:bottom w:val="nil"/>
              <w:right w:val="nil"/>
            </w:tcBorders>
            <w:shd w:val="clear" w:color="000000" w:fill="FFFFFF"/>
            <w:noWrap/>
            <w:vAlign w:val="center"/>
            <w:hideMark/>
          </w:tcPr>
          <w:p w14:paraId="24C82D2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2009</w:t>
            </w:r>
          </w:p>
        </w:tc>
        <w:tc>
          <w:tcPr>
            <w:tcW w:w="1200" w:type="dxa"/>
            <w:tcBorders>
              <w:top w:val="nil"/>
              <w:left w:val="single" w:sz="8" w:space="0" w:color="auto"/>
              <w:bottom w:val="nil"/>
              <w:right w:val="nil"/>
            </w:tcBorders>
            <w:shd w:val="clear" w:color="000000" w:fill="FFFFFF"/>
            <w:noWrap/>
            <w:vAlign w:val="center"/>
            <w:hideMark/>
          </w:tcPr>
          <w:p w14:paraId="2E7A311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651,436</w:t>
            </w:r>
          </w:p>
        </w:tc>
        <w:tc>
          <w:tcPr>
            <w:tcW w:w="1260" w:type="dxa"/>
            <w:tcBorders>
              <w:top w:val="nil"/>
              <w:left w:val="nil"/>
              <w:bottom w:val="nil"/>
              <w:right w:val="nil"/>
            </w:tcBorders>
            <w:shd w:val="clear" w:color="000000" w:fill="FFFFFF"/>
            <w:noWrap/>
            <w:vAlign w:val="center"/>
            <w:hideMark/>
          </w:tcPr>
          <w:p w14:paraId="20BA81C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175,849</w:t>
            </w:r>
          </w:p>
        </w:tc>
        <w:tc>
          <w:tcPr>
            <w:tcW w:w="1536" w:type="dxa"/>
            <w:tcBorders>
              <w:top w:val="nil"/>
              <w:left w:val="nil"/>
              <w:bottom w:val="nil"/>
              <w:right w:val="nil"/>
            </w:tcBorders>
            <w:shd w:val="clear" w:color="000000" w:fill="FFFFFF"/>
            <w:noWrap/>
            <w:vAlign w:val="center"/>
            <w:hideMark/>
          </w:tcPr>
          <w:p w14:paraId="2E12304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5,982</w:t>
            </w:r>
          </w:p>
        </w:tc>
        <w:tc>
          <w:tcPr>
            <w:tcW w:w="2400" w:type="dxa"/>
            <w:tcBorders>
              <w:top w:val="nil"/>
              <w:left w:val="single" w:sz="8" w:space="0" w:color="auto"/>
              <w:bottom w:val="nil"/>
              <w:right w:val="nil"/>
            </w:tcBorders>
            <w:shd w:val="clear" w:color="000000" w:fill="FFFFFF"/>
            <w:noWrap/>
            <w:vAlign w:val="center"/>
            <w:hideMark/>
          </w:tcPr>
          <w:p w14:paraId="0AD3AE8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551,522</w:t>
            </w:r>
          </w:p>
        </w:tc>
        <w:tc>
          <w:tcPr>
            <w:tcW w:w="736" w:type="dxa"/>
            <w:tcBorders>
              <w:top w:val="nil"/>
              <w:left w:val="nil"/>
              <w:bottom w:val="nil"/>
              <w:right w:val="nil"/>
            </w:tcBorders>
            <w:shd w:val="clear" w:color="000000" w:fill="FFFFFF"/>
            <w:noWrap/>
            <w:vAlign w:val="center"/>
            <w:hideMark/>
          </w:tcPr>
          <w:p w14:paraId="75DA24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166,128</w:t>
            </w:r>
          </w:p>
        </w:tc>
        <w:tc>
          <w:tcPr>
            <w:tcW w:w="576" w:type="dxa"/>
            <w:tcBorders>
              <w:top w:val="nil"/>
              <w:left w:val="nil"/>
              <w:bottom w:val="nil"/>
              <w:right w:val="nil"/>
            </w:tcBorders>
            <w:shd w:val="clear" w:color="000000" w:fill="FFFFFF"/>
            <w:noWrap/>
            <w:vAlign w:val="center"/>
            <w:hideMark/>
          </w:tcPr>
          <w:p w14:paraId="4CBC6DA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5,341</w:t>
            </w:r>
          </w:p>
        </w:tc>
      </w:tr>
      <w:tr w:rsidR="0059012B" w:rsidRPr="0059012B" w14:paraId="19B59686" w14:textId="77777777" w:rsidTr="0059012B">
        <w:trPr>
          <w:trHeight w:val="20"/>
        </w:trPr>
        <w:tc>
          <w:tcPr>
            <w:tcW w:w="960" w:type="dxa"/>
            <w:tcBorders>
              <w:top w:val="nil"/>
              <w:left w:val="nil"/>
              <w:bottom w:val="nil"/>
              <w:right w:val="nil"/>
            </w:tcBorders>
            <w:shd w:val="clear" w:color="000000" w:fill="FFFFFF"/>
            <w:noWrap/>
            <w:vAlign w:val="center"/>
            <w:hideMark/>
          </w:tcPr>
          <w:p w14:paraId="2E9CD59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2010</w:t>
            </w:r>
          </w:p>
        </w:tc>
        <w:tc>
          <w:tcPr>
            <w:tcW w:w="1200" w:type="dxa"/>
            <w:tcBorders>
              <w:top w:val="nil"/>
              <w:left w:val="single" w:sz="8" w:space="0" w:color="auto"/>
              <w:bottom w:val="nil"/>
              <w:right w:val="nil"/>
            </w:tcBorders>
            <w:shd w:val="clear" w:color="000000" w:fill="FFFFFF"/>
            <w:noWrap/>
            <w:vAlign w:val="center"/>
            <w:hideMark/>
          </w:tcPr>
          <w:p w14:paraId="51BC0F3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629,427</w:t>
            </w:r>
          </w:p>
        </w:tc>
        <w:tc>
          <w:tcPr>
            <w:tcW w:w="1260" w:type="dxa"/>
            <w:tcBorders>
              <w:top w:val="nil"/>
              <w:left w:val="nil"/>
              <w:bottom w:val="nil"/>
              <w:right w:val="nil"/>
            </w:tcBorders>
            <w:shd w:val="clear" w:color="000000" w:fill="FFFFFF"/>
            <w:noWrap/>
            <w:vAlign w:val="center"/>
            <w:hideMark/>
          </w:tcPr>
          <w:p w14:paraId="369FFA9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173,293</w:t>
            </w:r>
          </w:p>
        </w:tc>
        <w:tc>
          <w:tcPr>
            <w:tcW w:w="1536" w:type="dxa"/>
            <w:tcBorders>
              <w:top w:val="nil"/>
              <w:left w:val="nil"/>
              <w:bottom w:val="nil"/>
              <w:right w:val="nil"/>
            </w:tcBorders>
            <w:shd w:val="clear" w:color="000000" w:fill="FFFFFF"/>
            <w:noWrap/>
            <w:vAlign w:val="center"/>
            <w:hideMark/>
          </w:tcPr>
          <w:p w14:paraId="325D04E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5,949</w:t>
            </w:r>
          </w:p>
        </w:tc>
        <w:tc>
          <w:tcPr>
            <w:tcW w:w="2400" w:type="dxa"/>
            <w:tcBorders>
              <w:top w:val="nil"/>
              <w:left w:val="single" w:sz="8" w:space="0" w:color="auto"/>
              <w:bottom w:val="nil"/>
              <w:right w:val="nil"/>
            </w:tcBorders>
            <w:shd w:val="clear" w:color="000000" w:fill="FFFFFF"/>
            <w:noWrap/>
            <w:vAlign w:val="center"/>
            <w:hideMark/>
          </w:tcPr>
          <w:p w14:paraId="359256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539,934</w:t>
            </w:r>
          </w:p>
        </w:tc>
        <w:tc>
          <w:tcPr>
            <w:tcW w:w="736" w:type="dxa"/>
            <w:tcBorders>
              <w:top w:val="nil"/>
              <w:left w:val="nil"/>
              <w:bottom w:val="nil"/>
              <w:right w:val="nil"/>
            </w:tcBorders>
            <w:shd w:val="clear" w:color="000000" w:fill="FFFFFF"/>
            <w:noWrap/>
            <w:vAlign w:val="center"/>
            <w:hideMark/>
          </w:tcPr>
          <w:p w14:paraId="4A02EB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163,890</w:t>
            </w:r>
          </w:p>
        </w:tc>
        <w:tc>
          <w:tcPr>
            <w:tcW w:w="576" w:type="dxa"/>
            <w:tcBorders>
              <w:top w:val="nil"/>
              <w:left w:val="nil"/>
              <w:bottom w:val="nil"/>
              <w:right w:val="nil"/>
            </w:tcBorders>
            <w:shd w:val="clear" w:color="000000" w:fill="FFFFFF"/>
            <w:noWrap/>
            <w:vAlign w:val="center"/>
            <w:hideMark/>
          </w:tcPr>
          <w:p w14:paraId="6D0CA8D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5,317</w:t>
            </w:r>
          </w:p>
        </w:tc>
      </w:tr>
      <w:tr w:rsidR="0059012B" w:rsidRPr="0059012B" w14:paraId="77CC3063" w14:textId="77777777" w:rsidTr="0059012B">
        <w:trPr>
          <w:trHeight w:val="20"/>
        </w:trPr>
        <w:tc>
          <w:tcPr>
            <w:tcW w:w="960" w:type="dxa"/>
            <w:tcBorders>
              <w:top w:val="nil"/>
              <w:left w:val="nil"/>
              <w:bottom w:val="nil"/>
              <w:right w:val="nil"/>
            </w:tcBorders>
            <w:shd w:val="clear" w:color="000000" w:fill="FFFFFF"/>
            <w:noWrap/>
            <w:vAlign w:val="center"/>
            <w:hideMark/>
          </w:tcPr>
          <w:p w14:paraId="665C4D7F"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2011</w:t>
            </w:r>
          </w:p>
        </w:tc>
        <w:tc>
          <w:tcPr>
            <w:tcW w:w="1200" w:type="dxa"/>
            <w:tcBorders>
              <w:top w:val="nil"/>
              <w:left w:val="single" w:sz="8" w:space="0" w:color="auto"/>
              <w:bottom w:val="nil"/>
              <w:right w:val="nil"/>
            </w:tcBorders>
            <w:shd w:val="clear" w:color="000000" w:fill="FFFFFF"/>
            <w:noWrap/>
            <w:vAlign w:val="center"/>
            <w:hideMark/>
          </w:tcPr>
          <w:p w14:paraId="7E15F18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607,548</w:t>
            </w:r>
          </w:p>
        </w:tc>
        <w:tc>
          <w:tcPr>
            <w:tcW w:w="1260" w:type="dxa"/>
            <w:tcBorders>
              <w:top w:val="nil"/>
              <w:left w:val="nil"/>
              <w:bottom w:val="nil"/>
              <w:right w:val="nil"/>
            </w:tcBorders>
            <w:shd w:val="clear" w:color="000000" w:fill="FFFFFF"/>
            <w:noWrap/>
            <w:vAlign w:val="center"/>
            <w:hideMark/>
          </w:tcPr>
          <w:p w14:paraId="2ADFB39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172,469</w:t>
            </w:r>
          </w:p>
        </w:tc>
        <w:tc>
          <w:tcPr>
            <w:tcW w:w="1536" w:type="dxa"/>
            <w:tcBorders>
              <w:top w:val="nil"/>
              <w:left w:val="nil"/>
              <w:bottom w:val="nil"/>
              <w:right w:val="nil"/>
            </w:tcBorders>
            <w:shd w:val="clear" w:color="000000" w:fill="FFFFFF"/>
            <w:noWrap/>
            <w:vAlign w:val="center"/>
            <w:hideMark/>
          </w:tcPr>
          <w:p w14:paraId="62F88E5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6,009</w:t>
            </w:r>
          </w:p>
        </w:tc>
        <w:tc>
          <w:tcPr>
            <w:tcW w:w="2400" w:type="dxa"/>
            <w:tcBorders>
              <w:top w:val="nil"/>
              <w:left w:val="single" w:sz="8" w:space="0" w:color="auto"/>
              <w:bottom w:val="nil"/>
              <w:right w:val="nil"/>
            </w:tcBorders>
            <w:shd w:val="clear" w:color="000000" w:fill="FFFFFF"/>
            <w:noWrap/>
            <w:vAlign w:val="center"/>
            <w:hideMark/>
          </w:tcPr>
          <w:p w14:paraId="7478FF6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524,374</w:t>
            </w:r>
          </w:p>
        </w:tc>
        <w:tc>
          <w:tcPr>
            <w:tcW w:w="736" w:type="dxa"/>
            <w:tcBorders>
              <w:top w:val="nil"/>
              <w:left w:val="nil"/>
              <w:bottom w:val="nil"/>
              <w:right w:val="nil"/>
            </w:tcBorders>
            <w:shd w:val="clear" w:color="000000" w:fill="FFFFFF"/>
            <w:noWrap/>
            <w:vAlign w:val="center"/>
            <w:hideMark/>
          </w:tcPr>
          <w:p w14:paraId="60EA4EC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163,655</w:t>
            </w:r>
          </w:p>
        </w:tc>
        <w:tc>
          <w:tcPr>
            <w:tcW w:w="576" w:type="dxa"/>
            <w:tcBorders>
              <w:top w:val="nil"/>
              <w:left w:val="nil"/>
              <w:bottom w:val="nil"/>
              <w:right w:val="nil"/>
            </w:tcBorders>
            <w:shd w:val="clear" w:color="000000" w:fill="FFFFFF"/>
            <w:noWrap/>
            <w:vAlign w:val="center"/>
            <w:hideMark/>
          </w:tcPr>
          <w:p w14:paraId="17DC4192"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5,361</w:t>
            </w:r>
          </w:p>
        </w:tc>
      </w:tr>
      <w:tr w:rsidR="0059012B" w:rsidRPr="0059012B" w14:paraId="569BD0F7" w14:textId="77777777" w:rsidTr="0059012B">
        <w:trPr>
          <w:trHeight w:val="20"/>
        </w:trPr>
        <w:tc>
          <w:tcPr>
            <w:tcW w:w="960" w:type="dxa"/>
            <w:tcBorders>
              <w:top w:val="nil"/>
              <w:left w:val="nil"/>
              <w:bottom w:val="nil"/>
              <w:right w:val="nil"/>
            </w:tcBorders>
            <w:shd w:val="clear" w:color="000000" w:fill="FFFFFF"/>
            <w:noWrap/>
            <w:vAlign w:val="center"/>
            <w:hideMark/>
          </w:tcPr>
          <w:p w14:paraId="6F69489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2012</w:t>
            </w:r>
          </w:p>
        </w:tc>
        <w:tc>
          <w:tcPr>
            <w:tcW w:w="1200" w:type="dxa"/>
            <w:tcBorders>
              <w:top w:val="nil"/>
              <w:left w:val="single" w:sz="8" w:space="0" w:color="auto"/>
              <w:bottom w:val="nil"/>
              <w:right w:val="nil"/>
            </w:tcBorders>
            <w:shd w:val="clear" w:color="000000" w:fill="FFFFFF"/>
            <w:noWrap/>
            <w:vAlign w:val="center"/>
            <w:hideMark/>
          </w:tcPr>
          <w:p w14:paraId="3511AD3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591,691</w:t>
            </w:r>
          </w:p>
        </w:tc>
        <w:tc>
          <w:tcPr>
            <w:tcW w:w="1260" w:type="dxa"/>
            <w:tcBorders>
              <w:top w:val="nil"/>
              <w:left w:val="nil"/>
              <w:bottom w:val="nil"/>
              <w:right w:val="nil"/>
            </w:tcBorders>
            <w:shd w:val="clear" w:color="000000" w:fill="FFFFFF"/>
            <w:noWrap/>
            <w:vAlign w:val="center"/>
            <w:hideMark/>
          </w:tcPr>
          <w:p w14:paraId="022F80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175,380</w:t>
            </w:r>
          </w:p>
        </w:tc>
        <w:tc>
          <w:tcPr>
            <w:tcW w:w="1536" w:type="dxa"/>
            <w:tcBorders>
              <w:top w:val="nil"/>
              <w:left w:val="nil"/>
              <w:bottom w:val="nil"/>
              <w:right w:val="nil"/>
            </w:tcBorders>
            <w:shd w:val="clear" w:color="000000" w:fill="FFFFFF"/>
            <w:noWrap/>
            <w:vAlign w:val="center"/>
            <w:hideMark/>
          </w:tcPr>
          <w:p w14:paraId="735182B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6,159</w:t>
            </w:r>
          </w:p>
        </w:tc>
        <w:tc>
          <w:tcPr>
            <w:tcW w:w="2400" w:type="dxa"/>
            <w:tcBorders>
              <w:top w:val="nil"/>
              <w:left w:val="single" w:sz="8" w:space="0" w:color="auto"/>
              <w:bottom w:val="nil"/>
              <w:right w:val="nil"/>
            </w:tcBorders>
            <w:shd w:val="clear" w:color="000000" w:fill="FFFFFF"/>
            <w:noWrap/>
            <w:vAlign w:val="center"/>
            <w:hideMark/>
          </w:tcPr>
          <w:p w14:paraId="190F8AB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511,792</w:t>
            </w:r>
          </w:p>
        </w:tc>
        <w:tc>
          <w:tcPr>
            <w:tcW w:w="736" w:type="dxa"/>
            <w:tcBorders>
              <w:top w:val="nil"/>
              <w:left w:val="nil"/>
              <w:bottom w:val="nil"/>
              <w:right w:val="nil"/>
            </w:tcBorders>
            <w:shd w:val="clear" w:color="000000" w:fill="FFFFFF"/>
            <w:noWrap/>
            <w:vAlign w:val="center"/>
            <w:hideMark/>
          </w:tcPr>
          <w:p w14:paraId="04491A6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168,082</w:t>
            </w:r>
          </w:p>
        </w:tc>
        <w:tc>
          <w:tcPr>
            <w:tcW w:w="576" w:type="dxa"/>
            <w:tcBorders>
              <w:top w:val="nil"/>
              <w:left w:val="nil"/>
              <w:bottom w:val="nil"/>
              <w:right w:val="nil"/>
            </w:tcBorders>
            <w:shd w:val="clear" w:color="000000" w:fill="FFFFFF"/>
            <w:noWrap/>
            <w:vAlign w:val="center"/>
            <w:hideMark/>
          </w:tcPr>
          <w:p w14:paraId="038669F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5,495</w:t>
            </w:r>
          </w:p>
        </w:tc>
      </w:tr>
      <w:tr w:rsidR="0059012B" w:rsidRPr="0059012B" w14:paraId="1ADB5416" w14:textId="77777777" w:rsidTr="0059012B">
        <w:trPr>
          <w:trHeight w:val="20"/>
        </w:trPr>
        <w:tc>
          <w:tcPr>
            <w:tcW w:w="960" w:type="dxa"/>
            <w:tcBorders>
              <w:top w:val="nil"/>
              <w:left w:val="nil"/>
              <w:bottom w:val="nil"/>
              <w:right w:val="nil"/>
            </w:tcBorders>
            <w:shd w:val="clear" w:color="000000" w:fill="FFFFFF"/>
            <w:noWrap/>
            <w:vAlign w:val="center"/>
            <w:hideMark/>
          </w:tcPr>
          <w:p w14:paraId="32AC8253"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2013</w:t>
            </w:r>
          </w:p>
        </w:tc>
        <w:tc>
          <w:tcPr>
            <w:tcW w:w="1200" w:type="dxa"/>
            <w:tcBorders>
              <w:top w:val="nil"/>
              <w:left w:val="single" w:sz="8" w:space="0" w:color="auto"/>
              <w:bottom w:val="nil"/>
              <w:right w:val="nil"/>
            </w:tcBorders>
            <w:shd w:val="clear" w:color="000000" w:fill="FFFFFF"/>
            <w:noWrap/>
            <w:vAlign w:val="center"/>
            <w:hideMark/>
          </w:tcPr>
          <w:p w14:paraId="1F1087E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573,880</w:t>
            </w:r>
          </w:p>
        </w:tc>
        <w:tc>
          <w:tcPr>
            <w:tcW w:w="1260" w:type="dxa"/>
            <w:tcBorders>
              <w:top w:val="nil"/>
              <w:left w:val="nil"/>
              <w:bottom w:val="nil"/>
              <w:right w:val="nil"/>
            </w:tcBorders>
            <w:shd w:val="clear" w:color="000000" w:fill="FFFFFF"/>
            <w:noWrap/>
            <w:vAlign w:val="center"/>
            <w:hideMark/>
          </w:tcPr>
          <w:p w14:paraId="5839F23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177,142</w:t>
            </w:r>
          </w:p>
        </w:tc>
        <w:tc>
          <w:tcPr>
            <w:tcW w:w="1536" w:type="dxa"/>
            <w:tcBorders>
              <w:top w:val="nil"/>
              <w:left w:val="nil"/>
              <w:bottom w:val="nil"/>
              <w:right w:val="nil"/>
            </w:tcBorders>
            <w:shd w:val="clear" w:color="000000" w:fill="FFFFFF"/>
            <w:noWrap/>
            <w:vAlign w:val="center"/>
            <w:hideMark/>
          </w:tcPr>
          <w:p w14:paraId="420E379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6,304</w:t>
            </w:r>
          </w:p>
        </w:tc>
        <w:tc>
          <w:tcPr>
            <w:tcW w:w="2400" w:type="dxa"/>
            <w:tcBorders>
              <w:top w:val="nil"/>
              <w:left w:val="single" w:sz="8" w:space="0" w:color="auto"/>
              <w:bottom w:val="nil"/>
              <w:right w:val="nil"/>
            </w:tcBorders>
            <w:shd w:val="clear" w:color="000000" w:fill="FFFFFF"/>
            <w:noWrap/>
            <w:vAlign w:val="center"/>
            <w:hideMark/>
          </w:tcPr>
          <w:p w14:paraId="36788A1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496,934</w:t>
            </w:r>
          </w:p>
        </w:tc>
        <w:tc>
          <w:tcPr>
            <w:tcW w:w="736" w:type="dxa"/>
            <w:tcBorders>
              <w:top w:val="nil"/>
              <w:left w:val="nil"/>
              <w:bottom w:val="nil"/>
              <w:right w:val="nil"/>
            </w:tcBorders>
            <w:shd w:val="clear" w:color="000000" w:fill="FFFFFF"/>
            <w:noWrap/>
            <w:vAlign w:val="center"/>
            <w:hideMark/>
          </w:tcPr>
          <w:p w14:paraId="4957024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172,401</w:t>
            </w:r>
          </w:p>
        </w:tc>
        <w:tc>
          <w:tcPr>
            <w:tcW w:w="576" w:type="dxa"/>
            <w:tcBorders>
              <w:top w:val="nil"/>
              <w:left w:val="nil"/>
              <w:bottom w:val="nil"/>
              <w:right w:val="nil"/>
            </w:tcBorders>
            <w:shd w:val="clear" w:color="000000" w:fill="FFFFFF"/>
            <w:noWrap/>
            <w:vAlign w:val="center"/>
            <w:hideMark/>
          </w:tcPr>
          <w:p w14:paraId="29FE464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5,661</w:t>
            </w:r>
          </w:p>
        </w:tc>
      </w:tr>
      <w:tr w:rsidR="0059012B" w:rsidRPr="0059012B" w14:paraId="0AC0F1A1" w14:textId="77777777" w:rsidTr="0059012B">
        <w:trPr>
          <w:trHeight w:val="20"/>
        </w:trPr>
        <w:tc>
          <w:tcPr>
            <w:tcW w:w="960" w:type="dxa"/>
            <w:tcBorders>
              <w:top w:val="nil"/>
              <w:left w:val="nil"/>
              <w:bottom w:val="nil"/>
              <w:right w:val="nil"/>
            </w:tcBorders>
            <w:shd w:val="clear" w:color="000000" w:fill="FFFFFF"/>
            <w:noWrap/>
            <w:vAlign w:val="center"/>
            <w:hideMark/>
          </w:tcPr>
          <w:p w14:paraId="6B35833E"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2014</w:t>
            </w:r>
          </w:p>
        </w:tc>
        <w:tc>
          <w:tcPr>
            <w:tcW w:w="1200" w:type="dxa"/>
            <w:tcBorders>
              <w:top w:val="nil"/>
              <w:left w:val="single" w:sz="8" w:space="0" w:color="auto"/>
              <w:bottom w:val="nil"/>
              <w:right w:val="nil"/>
            </w:tcBorders>
            <w:shd w:val="clear" w:color="000000" w:fill="FFFFFF"/>
            <w:noWrap/>
            <w:vAlign w:val="center"/>
            <w:hideMark/>
          </w:tcPr>
          <w:p w14:paraId="7EF8C4A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574,977</w:t>
            </w:r>
          </w:p>
        </w:tc>
        <w:tc>
          <w:tcPr>
            <w:tcW w:w="1260" w:type="dxa"/>
            <w:tcBorders>
              <w:top w:val="nil"/>
              <w:left w:val="nil"/>
              <w:bottom w:val="nil"/>
              <w:right w:val="nil"/>
            </w:tcBorders>
            <w:shd w:val="clear" w:color="000000" w:fill="FFFFFF"/>
            <w:noWrap/>
            <w:vAlign w:val="center"/>
            <w:hideMark/>
          </w:tcPr>
          <w:p w14:paraId="289D207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172,372</w:t>
            </w:r>
          </w:p>
        </w:tc>
        <w:tc>
          <w:tcPr>
            <w:tcW w:w="1536" w:type="dxa"/>
            <w:tcBorders>
              <w:top w:val="nil"/>
              <w:left w:val="nil"/>
              <w:bottom w:val="nil"/>
              <w:right w:val="nil"/>
            </w:tcBorders>
            <w:shd w:val="clear" w:color="000000" w:fill="FFFFFF"/>
            <w:noWrap/>
            <w:vAlign w:val="center"/>
            <w:hideMark/>
          </w:tcPr>
          <w:p w14:paraId="2EF47C4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6,345</w:t>
            </w:r>
          </w:p>
        </w:tc>
        <w:tc>
          <w:tcPr>
            <w:tcW w:w="2400" w:type="dxa"/>
            <w:tcBorders>
              <w:top w:val="nil"/>
              <w:left w:val="single" w:sz="8" w:space="0" w:color="auto"/>
              <w:bottom w:val="nil"/>
              <w:right w:val="nil"/>
            </w:tcBorders>
            <w:shd w:val="clear" w:color="000000" w:fill="FFFFFF"/>
            <w:noWrap/>
            <w:vAlign w:val="center"/>
            <w:hideMark/>
          </w:tcPr>
          <w:p w14:paraId="7450AF5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487,928</w:t>
            </w:r>
          </w:p>
        </w:tc>
        <w:tc>
          <w:tcPr>
            <w:tcW w:w="736" w:type="dxa"/>
            <w:tcBorders>
              <w:top w:val="nil"/>
              <w:left w:val="nil"/>
              <w:bottom w:val="nil"/>
              <w:right w:val="nil"/>
            </w:tcBorders>
            <w:shd w:val="clear" w:color="000000" w:fill="FFFFFF"/>
            <w:noWrap/>
            <w:vAlign w:val="center"/>
            <w:hideMark/>
          </w:tcPr>
          <w:p w14:paraId="5662BC79"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170,257</w:t>
            </w:r>
          </w:p>
        </w:tc>
        <w:tc>
          <w:tcPr>
            <w:tcW w:w="576" w:type="dxa"/>
            <w:tcBorders>
              <w:top w:val="nil"/>
              <w:left w:val="nil"/>
              <w:bottom w:val="nil"/>
              <w:right w:val="nil"/>
            </w:tcBorders>
            <w:shd w:val="clear" w:color="000000" w:fill="FFFFFF"/>
            <w:noWrap/>
            <w:vAlign w:val="center"/>
            <w:hideMark/>
          </w:tcPr>
          <w:p w14:paraId="24E5462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5,748</w:t>
            </w:r>
          </w:p>
        </w:tc>
      </w:tr>
      <w:tr w:rsidR="0059012B" w:rsidRPr="0059012B" w14:paraId="1A93F0D4" w14:textId="77777777" w:rsidTr="0059012B">
        <w:trPr>
          <w:trHeight w:val="20"/>
        </w:trPr>
        <w:tc>
          <w:tcPr>
            <w:tcW w:w="960" w:type="dxa"/>
            <w:tcBorders>
              <w:top w:val="nil"/>
              <w:left w:val="nil"/>
              <w:bottom w:val="nil"/>
              <w:right w:val="nil"/>
            </w:tcBorders>
            <w:shd w:val="clear" w:color="000000" w:fill="FFFFFF"/>
            <w:noWrap/>
            <w:vAlign w:val="center"/>
            <w:hideMark/>
          </w:tcPr>
          <w:p w14:paraId="27026E74"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2015</w:t>
            </w:r>
          </w:p>
        </w:tc>
        <w:tc>
          <w:tcPr>
            <w:tcW w:w="1200" w:type="dxa"/>
            <w:tcBorders>
              <w:top w:val="nil"/>
              <w:left w:val="single" w:sz="8" w:space="0" w:color="auto"/>
              <w:bottom w:val="nil"/>
              <w:right w:val="nil"/>
            </w:tcBorders>
            <w:shd w:val="clear" w:color="000000" w:fill="FFFFFF"/>
            <w:noWrap/>
            <w:vAlign w:val="center"/>
            <w:hideMark/>
          </w:tcPr>
          <w:p w14:paraId="23541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574,589</w:t>
            </w:r>
          </w:p>
        </w:tc>
        <w:tc>
          <w:tcPr>
            <w:tcW w:w="1260" w:type="dxa"/>
            <w:tcBorders>
              <w:top w:val="nil"/>
              <w:left w:val="nil"/>
              <w:bottom w:val="nil"/>
              <w:right w:val="nil"/>
            </w:tcBorders>
            <w:shd w:val="clear" w:color="000000" w:fill="FFFFFF"/>
            <w:noWrap/>
            <w:vAlign w:val="center"/>
            <w:hideMark/>
          </w:tcPr>
          <w:p w14:paraId="6D147E2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165,698</w:t>
            </w:r>
          </w:p>
        </w:tc>
        <w:tc>
          <w:tcPr>
            <w:tcW w:w="1536" w:type="dxa"/>
            <w:tcBorders>
              <w:top w:val="nil"/>
              <w:left w:val="nil"/>
              <w:bottom w:val="nil"/>
              <w:right w:val="nil"/>
            </w:tcBorders>
            <w:shd w:val="clear" w:color="000000" w:fill="FFFFFF"/>
            <w:noWrap/>
            <w:vAlign w:val="center"/>
            <w:hideMark/>
          </w:tcPr>
          <w:p w14:paraId="46377CE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6,295</w:t>
            </w:r>
          </w:p>
        </w:tc>
        <w:tc>
          <w:tcPr>
            <w:tcW w:w="2400" w:type="dxa"/>
            <w:tcBorders>
              <w:top w:val="nil"/>
              <w:left w:val="single" w:sz="8" w:space="0" w:color="auto"/>
              <w:bottom w:val="nil"/>
              <w:right w:val="nil"/>
            </w:tcBorders>
            <w:shd w:val="clear" w:color="000000" w:fill="FFFFFF"/>
            <w:noWrap/>
            <w:vAlign w:val="center"/>
            <w:hideMark/>
          </w:tcPr>
          <w:p w14:paraId="59C047C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479,621</w:t>
            </w:r>
          </w:p>
        </w:tc>
        <w:tc>
          <w:tcPr>
            <w:tcW w:w="736" w:type="dxa"/>
            <w:tcBorders>
              <w:top w:val="nil"/>
              <w:left w:val="nil"/>
              <w:bottom w:val="nil"/>
              <w:right w:val="nil"/>
            </w:tcBorders>
            <w:shd w:val="clear" w:color="000000" w:fill="FFFFFF"/>
            <w:noWrap/>
            <w:vAlign w:val="center"/>
            <w:hideMark/>
          </w:tcPr>
          <w:p w14:paraId="408E28D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165,368</w:t>
            </w:r>
          </w:p>
        </w:tc>
        <w:tc>
          <w:tcPr>
            <w:tcW w:w="576" w:type="dxa"/>
            <w:tcBorders>
              <w:top w:val="nil"/>
              <w:left w:val="nil"/>
              <w:bottom w:val="nil"/>
              <w:right w:val="nil"/>
            </w:tcBorders>
            <w:shd w:val="clear" w:color="000000" w:fill="FFFFFF"/>
            <w:noWrap/>
            <w:vAlign w:val="center"/>
            <w:hideMark/>
          </w:tcPr>
          <w:p w14:paraId="28C14C2C"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5,730</w:t>
            </w:r>
          </w:p>
        </w:tc>
      </w:tr>
      <w:tr w:rsidR="0059012B" w:rsidRPr="0059012B" w14:paraId="17BD1A5E" w14:textId="77777777" w:rsidTr="0059012B">
        <w:trPr>
          <w:trHeight w:val="20"/>
        </w:trPr>
        <w:tc>
          <w:tcPr>
            <w:tcW w:w="960" w:type="dxa"/>
            <w:tcBorders>
              <w:top w:val="nil"/>
              <w:left w:val="nil"/>
              <w:bottom w:val="nil"/>
              <w:right w:val="nil"/>
            </w:tcBorders>
            <w:shd w:val="clear" w:color="000000" w:fill="FFFFFF"/>
            <w:noWrap/>
            <w:vAlign w:val="center"/>
            <w:hideMark/>
          </w:tcPr>
          <w:p w14:paraId="388ABB60"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2016</w:t>
            </w:r>
          </w:p>
        </w:tc>
        <w:tc>
          <w:tcPr>
            <w:tcW w:w="1200" w:type="dxa"/>
            <w:tcBorders>
              <w:top w:val="nil"/>
              <w:left w:val="single" w:sz="8" w:space="0" w:color="auto"/>
              <w:bottom w:val="nil"/>
              <w:right w:val="nil"/>
            </w:tcBorders>
            <w:shd w:val="clear" w:color="000000" w:fill="FFFFFF"/>
            <w:noWrap/>
            <w:vAlign w:val="center"/>
            <w:hideMark/>
          </w:tcPr>
          <w:p w14:paraId="3D431AD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593,120</w:t>
            </w:r>
          </w:p>
        </w:tc>
        <w:tc>
          <w:tcPr>
            <w:tcW w:w="1260" w:type="dxa"/>
            <w:tcBorders>
              <w:top w:val="nil"/>
              <w:left w:val="nil"/>
              <w:bottom w:val="nil"/>
              <w:right w:val="nil"/>
            </w:tcBorders>
            <w:shd w:val="clear" w:color="000000" w:fill="FFFFFF"/>
            <w:noWrap/>
            <w:vAlign w:val="center"/>
            <w:hideMark/>
          </w:tcPr>
          <w:p w14:paraId="526A1A4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160,864</w:t>
            </w:r>
          </w:p>
        </w:tc>
        <w:tc>
          <w:tcPr>
            <w:tcW w:w="1536" w:type="dxa"/>
            <w:tcBorders>
              <w:top w:val="nil"/>
              <w:left w:val="nil"/>
              <w:bottom w:val="nil"/>
              <w:right w:val="nil"/>
            </w:tcBorders>
            <w:shd w:val="clear" w:color="000000" w:fill="FFFFFF"/>
            <w:noWrap/>
            <w:vAlign w:val="center"/>
            <w:hideMark/>
          </w:tcPr>
          <w:p w14:paraId="4B7DE92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6,218</w:t>
            </w:r>
          </w:p>
        </w:tc>
        <w:tc>
          <w:tcPr>
            <w:tcW w:w="2400" w:type="dxa"/>
            <w:tcBorders>
              <w:top w:val="nil"/>
              <w:left w:val="single" w:sz="8" w:space="0" w:color="auto"/>
              <w:bottom w:val="nil"/>
              <w:right w:val="nil"/>
            </w:tcBorders>
            <w:shd w:val="clear" w:color="000000" w:fill="FFFFFF"/>
            <w:noWrap/>
            <w:vAlign w:val="center"/>
            <w:hideMark/>
          </w:tcPr>
          <w:p w14:paraId="3866908D"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484,226</w:t>
            </w:r>
          </w:p>
        </w:tc>
        <w:tc>
          <w:tcPr>
            <w:tcW w:w="736" w:type="dxa"/>
            <w:tcBorders>
              <w:top w:val="nil"/>
              <w:left w:val="nil"/>
              <w:bottom w:val="nil"/>
              <w:right w:val="nil"/>
            </w:tcBorders>
            <w:shd w:val="clear" w:color="000000" w:fill="FFFFFF"/>
            <w:noWrap/>
            <w:vAlign w:val="center"/>
            <w:hideMark/>
          </w:tcPr>
          <w:p w14:paraId="51C4561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161,167</w:t>
            </w:r>
          </w:p>
        </w:tc>
        <w:tc>
          <w:tcPr>
            <w:tcW w:w="576" w:type="dxa"/>
            <w:tcBorders>
              <w:top w:val="nil"/>
              <w:left w:val="nil"/>
              <w:bottom w:val="nil"/>
              <w:right w:val="nil"/>
            </w:tcBorders>
            <w:shd w:val="clear" w:color="000000" w:fill="FFFFFF"/>
            <w:noWrap/>
            <w:vAlign w:val="center"/>
            <w:hideMark/>
          </w:tcPr>
          <w:p w14:paraId="74270378"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5,649</w:t>
            </w:r>
          </w:p>
        </w:tc>
      </w:tr>
      <w:tr w:rsidR="0059012B" w:rsidRPr="0059012B" w14:paraId="3D626061" w14:textId="77777777" w:rsidTr="0059012B">
        <w:trPr>
          <w:trHeight w:val="20"/>
        </w:trPr>
        <w:tc>
          <w:tcPr>
            <w:tcW w:w="960" w:type="dxa"/>
            <w:tcBorders>
              <w:top w:val="nil"/>
              <w:left w:val="nil"/>
              <w:bottom w:val="nil"/>
              <w:right w:val="nil"/>
            </w:tcBorders>
            <w:shd w:val="clear" w:color="000000" w:fill="FFFFFF"/>
            <w:noWrap/>
            <w:vAlign w:val="center"/>
            <w:hideMark/>
          </w:tcPr>
          <w:p w14:paraId="4CA940B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2017</w:t>
            </w:r>
          </w:p>
        </w:tc>
        <w:tc>
          <w:tcPr>
            <w:tcW w:w="1200" w:type="dxa"/>
            <w:tcBorders>
              <w:top w:val="nil"/>
              <w:left w:val="single" w:sz="8" w:space="0" w:color="auto"/>
              <w:bottom w:val="nil"/>
              <w:right w:val="nil"/>
            </w:tcBorders>
            <w:shd w:val="clear" w:color="000000" w:fill="FFFFFF"/>
            <w:noWrap/>
            <w:vAlign w:val="center"/>
            <w:hideMark/>
          </w:tcPr>
          <w:p w14:paraId="1424B201"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624,424</w:t>
            </w:r>
          </w:p>
        </w:tc>
        <w:tc>
          <w:tcPr>
            <w:tcW w:w="1260" w:type="dxa"/>
            <w:tcBorders>
              <w:top w:val="nil"/>
              <w:left w:val="nil"/>
              <w:bottom w:val="nil"/>
              <w:right w:val="nil"/>
            </w:tcBorders>
            <w:shd w:val="clear" w:color="000000" w:fill="FFFFFF"/>
            <w:noWrap/>
            <w:vAlign w:val="center"/>
            <w:hideMark/>
          </w:tcPr>
          <w:p w14:paraId="5ECD9E1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156,768</w:t>
            </w:r>
          </w:p>
        </w:tc>
        <w:tc>
          <w:tcPr>
            <w:tcW w:w="1536" w:type="dxa"/>
            <w:tcBorders>
              <w:top w:val="nil"/>
              <w:left w:val="nil"/>
              <w:bottom w:val="nil"/>
              <w:right w:val="nil"/>
            </w:tcBorders>
            <w:shd w:val="clear" w:color="000000" w:fill="FFFFFF"/>
            <w:noWrap/>
            <w:vAlign w:val="center"/>
            <w:hideMark/>
          </w:tcPr>
          <w:p w14:paraId="1135B38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6,160</w:t>
            </w:r>
          </w:p>
        </w:tc>
        <w:tc>
          <w:tcPr>
            <w:tcW w:w="2400" w:type="dxa"/>
            <w:tcBorders>
              <w:top w:val="nil"/>
              <w:left w:val="single" w:sz="8" w:space="0" w:color="auto"/>
              <w:bottom w:val="nil"/>
              <w:right w:val="nil"/>
            </w:tcBorders>
            <w:shd w:val="clear" w:color="000000" w:fill="FFFFFF"/>
            <w:noWrap/>
            <w:vAlign w:val="center"/>
            <w:hideMark/>
          </w:tcPr>
          <w:p w14:paraId="5434916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493,537</w:t>
            </w:r>
          </w:p>
        </w:tc>
        <w:tc>
          <w:tcPr>
            <w:tcW w:w="736" w:type="dxa"/>
            <w:tcBorders>
              <w:top w:val="nil"/>
              <w:left w:val="nil"/>
              <w:bottom w:val="nil"/>
              <w:right w:val="nil"/>
            </w:tcBorders>
            <w:shd w:val="clear" w:color="000000" w:fill="FFFFFF"/>
            <w:noWrap/>
            <w:vAlign w:val="center"/>
            <w:hideMark/>
          </w:tcPr>
          <w:p w14:paraId="7FBB6DC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156,481</w:t>
            </w:r>
          </w:p>
        </w:tc>
        <w:tc>
          <w:tcPr>
            <w:tcW w:w="576" w:type="dxa"/>
            <w:tcBorders>
              <w:top w:val="nil"/>
              <w:left w:val="nil"/>
              <w:bottom w:val="nil"/>
              <w:right w:val="nil"/>
            </w:tcBorders>
            <w:shd w:val="clear" w:color="000000" w:fill="FFFFFF"/>
            <w:noWrap/>
            <w:vAlign w:val="center"/>
            <w:hideMark/>
          </w:tcPr>
          <w:p w14:paraId="546EE55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5,537</w:t>
            </w:r>
          </w:p>
        </w:tc>
      </w:tr>
      <w:tr w:rsidR="0059012B" w:rsidRPr="0059012B" w14:paraId="6C0E8226" w14:textId="77777777" w:rsidTr="0059012B">
        <w:trPr>
          <w:trHeight w:val="20"/>
        </w:trPr>
        <w:tc>
          <w:tcPr>
            <w:tcW w:w="960" w:type="dxa"/>
            <w:tcBorders>
              <w:top w:val="nil"/>
              <w:left w:val="nil"/>
              <w:bottom w:val="nil"/>
              <w:right w:val="nil"/>
            </w:tcBorders>
            <w:shd w:val="clear" w:color="000000" w:fill="FFFFFF"/>
            <w:noWrap/>
            <w:vAlign w:val="center"/>
            <w:hideMark/>
          </w:tcPr>
          <w:p w14:paraId="02182E2D"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2018</w:t>
            </w:r>
          </w:p>
        </w:tc>
        <w:tc>
          <w:tcPr>
            <w:tcW w:w="1200" w:type="dxa"/>
            <w:tcBorders>
              <w:top w:val="nil"/>
              <w:left w:val="single" w:sz="8" w:space="0" w:color="auto"/>
              <w:bottom w:val="nil"/>
              <w:right w:val="nil"/>
            </w:tcBorders>
            <w:shd w:val="clear" w:color="000000" w:fill="FFFFFF"/>
            <w:noWrap/>
            <w:vAlign w:val="center"/>
            <w:hideMark/>
          </w:tcPr>
          <w:p w14:paraId="74B02C0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652,804</w:t>
            </w:r>
          </w:p>
        </w:tc>
        <w:tc>
          <w:tcPr>
            <w:tcW w:w="1260" w:type="dxa"/>
            <w:tcBorders>
              <w:top w:val="nil"/>
              <w:left w:val="nil"/>
              <w:bottom w:val="nil"/>
              <w:right w:val="nil"/>
            </w:tcBorders>
            <w:shd w:val="clear" w:color="000000" w:fill="FFFFFF"/>
            <w:noWrap/>
            <w:vAlign w:val="center"/>
            <w:hideMark/>
          </w:tcPr>
          <w:p w14:paraId="25959416"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154,356</w:t>
            </w:r>
          </w:p>
        </w:tc>
        <w:tc>
          <w:tcPr>
            <w:tcW w:w="1536" w:type="dxa"/>
            <w:tcBorders>
              <w:top w:val="nil"/>
              <w:left w:val="nil"/>
              <w:bottom w:val="nil"/>
              <w:right w:val="nil"/>
            </w:tcBorders>
            <w:shd w:val="clear" w:color="000000" w:fill="FFFFFF"/>
            <w:noWrap/>
            <w:vAlign w:val="center"/>
            <w:hideMark/>
          </w:tcPr>
          <w:p w14:paraId="765ED97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6,153</w:t>
            </w:r>
          </w:p>
        </w:tc>
        <w:tc>
          <w:tcPr>
            <w:tcW w:w="2400" w:type="dxa"/>
            <w:tcBorders>
              <w:top w:val="nil"/>
              <w:left w:val="single" w:sz="8" w:space="0" w:color="auto"/>
              <w:bottom w:val="nil"/>
              <w:right w:val="nil"/>
            </w:tcBorders>
            <w:shd w:val="clear" w:color="000000" w:fill="FFFFFF"/>
            <w:noWrap/>
            <w:vAlign w:val="center"/>
            <w:hideMark/>
          </w:tcPr>
          <w:p w14:paraId="2FCABE3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523,788</w:t>
            </w:r>
          </w:p>
        </w:tc>
        <w:tc>
          <w:tcPr>
            <w:tcW w:w="736" w:type="dxa"/>
            <w:tcBorders>
              <w:top w:val="nil"/>
              <w:left w:val="nil"/>
              <w:bottom w:val="nil"/>
              <w:right w:val="nil"/>
            </w:tcBorders>
            <w:shd w:val="clear" w:color="000000" w:fill="FFFFFF"/>
            <w:noWrap/>
            <w:vAlign w:val="center"/>
            <w:hideMark/>
          </w:tcPr>
          <w:p w14:paraId="0FF139F3"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152,668</w:t>
            </w:r>
          </w:p>
        </w:tc>
        <w:tc>
          <w:tcPr>
            <w:tcW w:w="576" w:type="dxa"/>
            <w:tcBorders>
              <w:top w:val="nil"/>
              <w:left w:val="nil"/>
              <w:bottom w:val="nil"/>
              <w:right w:val="nil"/>
            </w:tcBorders>
            <w:shd w:val="clear" w:color="000000" w:fill="FFFFFF"/>
            <w:noWrap/>
            <w:vAlign w:val="center"/>
            <w:hideMark/>
          </w:tcPr>
          <w:p w14:paraId="3448E88F"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5,432</w:t>
            </w:r>
          </w:p>
        </w:tc>
      </w:tr>
      <w:tr w:rsidR="0059012B" w:rsidRPr="0059012B" w14:paraId="51009376" w14:textId="77777777" w:rsidTr="0059012B">
        <w:trPr>
          <w:trHeight w:val="20"/>
        </w:trPr>
        <w:tc>
          <w:tcPr>
            <w:tcW w:w="960" w:type="dxa"/>
            <w:tcBorders>
              <w:top w:val="nil"/>
              <w:left w:val="nil"/>
              <w:bottom w:val="nil"/>
              <w:right w:val="nil"/>
            </w:tcBorders>
            <w:shd w:val="clear" w:color="000000" w:fill="FFFFFF"/>
            <w:noWrap/>
            <w:vAlign w:val="center"/>
            <w:hideMark/>
          </w:tcPr>
          <w:p w14:paraId="03A3E199"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2019</w:t>
            </w:r>
          </w:p>
        </w:tc>
        <w:tc>
          <w:tcPr>
            <w:tcW w:w="1200" w:type="dxa"/>
            <w:tcBorders>
              <w:top w:val="nil"/>
              <w:left w:val="single" w:sz="8" w:space="0" w:color="auto"/>
              <w:bottom w:val="nil"/>
              <w:right w:val="nil"/>
            </w:tcBorders>
            <w:shd w:val="clear" w:color="000000" w:fill="FFFFFF"/>
            <w:noWrap/>
            <w:vAlign w:val="center"/>
            <w:hideMark/>
          </w:tcPr>
          <w:p w14:paraId="41124C6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nil"/>
              <w:right w:val="nil"/>
            </w:tcBorders>
            <w:shd w:val="clear" w:color="000000" w:fill="FFFFFF"/>
            <w:noWrap/>
            <w:vAlign w:val="center"/>
            <w:hideMark/>
          </w:tcPr>
          <w:p w14:paraId="7608D5A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nil"/>
              <w:right w:val="nil"/>
            </w:tcBorders>
            <w:shd w:val="clear" w:color="000000" w:fill="FFFFFF"/>
            <w:noWrap/>
            <w:vAlign w:val="center"/>
            <w:hideMark/>
          </w:tcPr>
          <w:p w14:paraId="4BF8DB74"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nil"/>
              <w:right w:val="nil"/>
            </w:tcBorders>
            <w:shd w:val="clear" w:color="000000" w:fill="FFFFFF"/>
            <w:noWrap/>
            <w:vAlign w:val="center"/>
            <w:hideMark/>
          </w:tcPr>
          <w:p w14:paraId="2507DA1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553,805</w:t>
            </w:r>
          </w:p>
        </w:tc>
        <w:tc>
          <w:tcPr>
            <w:tcW w:w="736" w:type="dxa"/>
            <w:tcBorders>
              <w:top w:val="nil"/>
              <w:left w:val="nil"/>
              <w:bottom w:val="nil"/>
              <w:right w:val="nil"/>
            </w:tcBorders>
            <w:shd w:val="clear" w:color="000000" w:fill="FFFFFF"/>
            <w:noWrap/>
            <w:vAlign w:val="center"/>
            <w:hideMark/>
          </w:tcPr>
          <w:p w14:paraId="394776BB"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149,776</w:t>
            </w:r>
          </w:p>
        </w:tc>
        <w:tc>
          <w:tcPr>
            <w:tcW w:w="576" w:type="dxa"/>
            <w:tcBorders>
              <w:top w:val="nil"/>
              <w:left w:val="nil"/>
              <w:bottom w:val="nil"/>
              <w:right w:val="nil"/>
            </w:tcBorders>
            <w:shd w:val="clear" w:color="000000" w:fill="FFFFFF"/>
            <w:noWrap/>
            <w:vAlign w:val="center"/>
            <w:hideMark/>
          </w:tcPr>
          <w:p w14:paraId="05A2C8DE"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5409</w:t>
            </w:r>
          </w:p>
        </w:tc>
      </w:tr>
      <w:tr w:rsidR="0059012B" w:rsidRPr="0059012B" w14:paraId="5C56C4B7" w14:textId="77777777" w:rsidTr="0059012B">
        <w:trPr>
          <w:trHeight w:val="20"/>
        </w:trPr>
        <w:tc>
          <w:tcPr>
            <w:tcW w:w="960" w:type="dxa"/>
            <w:tcBorders>
              <w:top w:val="nil"/>
              <w:left w:val="nil"/>
              <w:bottom w:val="single" w:sz="8" w:space="0" w:color="auto"/>
              <w:right w:val="nil"/>
            </w:tcBorders>
            <w:shd w:val="clear" w:color="000000" w:fill="FFFFFF"/>
            <w:noWrap/>
            <w:vAlign w:val="center"/>
            <w:hideMark/>
          </w:tcPr>
          <w:p w14:paraId="1E25F328" w14:textId="77777777" w:rsidR="0059012B" w:rsidRPr="0059012B" w:rsidRDefault="0059012B" w:rsidP="0059012B">
            <w:pPr>
              <w:spacing w:after="0"/>
              <w:jc w:val="center"/>
              <w:rPr>
                <w:rFonts w:eastAsia="Times New Roman" w:cs="Times New Roman"/>
                <w:color w:val="000000"/>
                <w:sz w:val="16"/>
                <w:szCs w:val="16"/>
              </w:rPr>
            </w:pPr>
            <w:r w:rsidRPr="0059012B">
              <w:rPr>
                <w:rFonts w:eastAsia="Times New Roman" w:cs="Times New Roman"/>
                <w:color w:val="000000"/>
                <w:sz w:val="16"/>
                <w:szCs w:val="16"/>
              </w:rPr>
              <w:t>2020</w:t>
            </w:r>
          </w:p>
        </w:tc>
        <w:tc>
          <w:tcPr>
            <w:tcW w:w="1200" w:type="dxa"/>
            <w:tcBorders>
              <w:top w:val="nil"/>
              <w:left w:val="single" w:sz="8" w:space="0" w:color="auto"/>
              <w:bottom w:val="single" w:sz="8" w:space="0" w:color="auto"/>
              <w:right w:val="nil"/>
            </w:tcBorders>
            <w:shd w:val="clear" w:color="000000" w:fill="FFFFFF"/>
            <w:noWrap/>
            <w:vAlign w:val="center"/>
            <w:hideMark/>
          </w:tcPr>
          <w:p w14:paraId="30EDFE7A"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260" w:type="dxa"/>
            <w:tcBorders>
              <w:top w:val="nil"/>
              <w:left w:val="nil"/>
              <w:bottom w:val="single" w:sz="8" w:space="0" w:color="auto"/>
              <w:right w:val="nil"/>
            </w:tcBorders>
            <w:shd w:val="clear" w:color="000000" w:fill="FFFFFF"/>
            <w:noWrap/>
            <w:vAlign w:val="center"/>
            <w:hideMark/>
          </w:tcPr>
          <w:p w14:paraId="354869F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1536" w:type="dxa"/>
            <w:tcBorders>
              <w:top w:val="nil"/>
              <w:left w:val="nil"/>
              <w:bottom w:val="single" w:sz="8" w:space="0" w:color="auto"/>
              <w:right w:val="nil"/>
            </w:tcBorders>
            <w:shd w:val="clear" w:color="000000" w:fill="FFFFFF"/>
            <w:noWrap/>
            <w:vAlign w:val="center"/>
            <w:hideMark/>
          </w:tcPr>
          <w:p w14:paraId="3615BB7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 </w:t>
            </w:r>
          </w:p>
        </w:tc>
        <w:tc>
          <w:tcPr>
            <w:tcW w:w="2400" w:type="dxa"/>
            <w:tcBorders>
              <w:top w:val="nil"/>
              <w:left w:val="single" w:sz="8" w:space="0" w:color="auto"/>
              <w:bottom w:val="single" w:sz="8" w:space="0" w:color="auto"/>
              <w:right w:val="nil"/>
            </w:tcBorders>
            <w:shd w:val="clear" w:color="000000" w:fill="FFFFFF"/>
            <w:noWrap/>
            <w:vAlign w:val="center"/>
            <w:hideMark/>
          </w:tcPr>
          <w:p w14:paraId="7AC58770"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579,131</w:t>
            </w:r>
          </w:p>
        </w:tc>
        <w:tc>
          <w:tcPr>
            <w:tcW w:w="736" w:type="dxa"/>
            <w:tcBorders>
              <w:top w:val="nil"/>
              <w:left w:val="nil"/>
              <w:bottom w:val="single" w:sz="8" w:space="0" w:color="auto"/>
              <w:right w:val="nil"/>
            </w:tcBorders>
            <w:shd w:val="clear" w:color="000000" w:fill="FFFFFF"/>
            <w:noWrap/>
            <w:vAlign w:val="center"/>
            <w:hideMark/>
          </w:tcPr>
          <w:p w14:paraId="06E9D145"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148,077</w:t>
            </w:r>
          </w:p>
        </w:tc>
        <w:tc>
          <w:tcPr>
            <w:tcW w:w="576" w:type="dxa"/>
            <w:tcBorders>
              <w:top w:val="nil"/>
              <w:left w:val="nil"/>
              <w:bottom w:val="single" w:sz="8" w:space="0" w:color="auto"/>
              <w:right w:val="nil"/>
            </w:tcBorders>
            <w:shd w:val="clear" w:color="000000" w:fill="FFFFFF"/>
            <w:noWrap/>
            <w:vAlign w:val="center"/>
            <w:hideMark/>
          </w:tcPr>
          <w:p w14:paraId="530E0807" w14:textId="77777777" w:rsidR="0059012B" w:rsidRPr="0059012B" w:rsidRDefault="0059012B" w:rsidP="0059012B">
            <w:pPr>
              <w:spacing w:after="0"/>
              <w:jc w:val="right"/>
              <w:rPr>
                <w:rFonts w:eastAsia="Times New Roman" w:cs="Times New Roman"/>
                <w:color w:val="000000"/>
                <w:sz w:val="16"/>
                <w:szCs w:val="16"/>
              </w:rPr>
            </w:pPr>
            <w:r w:rsidRPr="0059012B">
              <w:rPr>
                <w:rFonts w:eastAsia="Times New Roman" w:cs="Times New Roman"/>
                <w:color w:val="000000"/>
                <w:sz w:val="16"/>
                <w:szCs w:val="16"/>
              </w:rPr>
              <w:t>5601</w:t>
            </w:r>
          </w:p>
        </w:tc>
      </w:tr>
    </w:tbl>
    <w:p w14:paraId="58522A08" w14:textId="77777777" w:rsidR="00AD36FC" w:rsidRDefault="00AD36FC" w:rsidP="00B56955">
      <w:pPr>
        <w:rPr>
          <w:highlight w:val="lightGray"/>
        </w:rPr>
      </w:pPr>
    </w:p>
    <w:p w14:paraId="7FA946D8" w14:textId="06653886" w:rsidR="00D92855" w:rsidRPr="00B2385B" w:rsidRDefault="00D92855" w:rsidP="00DD6D62">
      <w:pPr>
        <w:pStyle w:val="SAFETableCaption"/>
      </w:pPr>
      <w:bookmarkStart w:id="99" w:name="_Ref465692554"/>
      <w:r w:rsidRPr="00B2385B">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19</w:t>
      </w:r>
      <w:r w:rsidR="008226C8">
        <w:rPr>
          <w:noProof/>
        </w:rPr>
        <w:fldChar w:fldCharType="end"/>
      </w:r>
      <w:bookmarkEnd w:id="99"/>
      <w:r w:rsidRPr="00B2385B">
        <w:t xml:space="preserve">. </w:t>
      </w:r>
      <w:r w:rsidR="00B2385B">
        <w:t>R</w:t>
      </w:r>
      <w:r w:rsidR="00735485" w:rsidRPr="00B2385B">
        <w:t xml:space="preserve">ecruitment </w:t>
      </w:r>
      <w:r w:rsidR="00B2385B" w:rsidRPr="00B2385B">
        <w:t>(in thousands) estimated in the 2016 and 2018</w:t>
      </w:r>
      <w:r w:rsidR="00735485" w:rsidRPr="00B2385B">
        <w:t xml:space="preserve"> assessments and standard deviations about the estimates.</w:t>
      </w:r>
      <w:r w:rsidR="00325868">
        <w:t xml:space="preserve"> </w:t>
      </w:r>
      <w:r w:rsidR="001D3564">
        <w:t>Age 0 recruits in 1964 in the table will appear under age 3 recruits in 1967.</w:t>
      </w:r>
    </w:p>
    <w:tbl>
      <w:tblPr>
        <w:tblW w:w="5760" w:type="dxa"/>
        <w:tblLook w:val="04A0" w:firstRow="1" w:lastRow="0" w:firstColumn="1" w:lastColumn="0" w:noHBand="0" w:noVBand="1"/>
      </w:tblPr>
      <w:tblGrid>
        <w:gridCol w:w="960"/>
        <w:gridCol w:w="1600"/>
        <w:gridCol w:w="1600"/>
        <w:gridCol w:w="1600"/>
      </w:tblGrid>
      <w:tr w:rsidR="00F1485B" w:rsidRPr="00F1485B" w14:paraId="2BDFEFA6" w14:textId="77777777" w:rsidTr="00F1485B">
        <w:trPr>
          <w:trHeight w:val="20"/>
        </w:trPr>
        <w:tc>
          <w:tcPr>
            <w:tcW w:w="960" w:type="dxa"/>
            <w:tcBorders>
              <w:top w:val="single" w:sz="8" w:space="0" w:color="auto"/>
              <w:left w:val="nil"/>
              <w:bottom w:val="single" w:sz="8" w:space="0" w:color="auto"/>
              <w:right w:val="nil"/>
            </w:tcBorders>
            <w:shd w:val="clear" w:color="000000" w:fill="FFFFFF"/>
            <w:vAlign w:val="center"/>
            <w:hideMark/>
          </w:tcPr>
          <w:p w14:paraId="3A8717AB" w14:textId="77777777" w:rsidR="00F1485B" w:rsidRPr="00F1485B" w:rsidRDefault="00F1485B" w:rsidP="00F1485B">
            <w:pPr>
              <w:spacing w:after="0"/>
              <w:jc w:val="center"/>
              <w:rPr>
                <w:rFonts w:eastAsia="Times New Roman" w:cs="Times New Roman"/>
                <w:b/>
                <w:bCs/>
                <w:color w:val="000000"/>
                <w:sz w:val="18"/>
                <w:szCs w:val="18"/>
              </w:rPr>
            </w:pPr>
            <w:r w:rsidRPr="00F1485B">
              <w:rPr>
                <w:rFonts w:eastAsia="Times New Roman" w:cs="Times New Roman"/>
                <w:b/>
                <w:bCs/>
                <w:color w:val="000000"/>
                <w:sz w:val="18"/>
                <w:szCs w:val="18"/>
              </w:rPr>
              <w:t>Year</w:t>
            </w:r>
          </w:p>
        </w:tc>
        <w:tc>
          <w:tcPr>
            <w:tcW w:w="1600" w:type="dxa"/>
            <w:tcBorders>
              <w:top w:val="single" w:sz="8" w:space="0" w:color="auto"/>
              <w:left w:val="single" w:sz="8" w:space="0" w:color="auto"/>
              <w:bottom w:val="single" w:sz="8" w:space="0" w:color="auto"/>
              <w:right w:val="nil"/>
            </w:tcBorders>
            <w:shd w:val="clear" w:color="000000" w:fill="FFFFFF"/>
            <w:vAlign w:val="center"/>
            <w:hideMark/>
          </w:tcPr>
          <w:p w14:paraId="6BA3C778"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3)</w:t>
            </w:r>
          </w:p>
        </w:tc>
        <w:tc>
          <w:tcPr>
            <w:tcW w:w="1600" w:type="dxa"/>
            <w:tcBorders>
              <w:top w:val="single" w:sz="8" w:space="0" w:color="auto"/>
              <w:left w:val="nil"/>
              <w:bottom w:val="single" w:sz="8" w:space="0" w:color="auto"/>
              <w:right w:val="nil"/>
            </w:tcBorders>
            <w:shd w:val="clear" w:color="000000" w:fill="FFFFFF"/>
            <w:vAlign w:val="center"/>
            <w:hideMark/>
          </w:tcPr>
          <w:p w14:paraId="05284A52"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Recruits (Age 0)</w:t>
            </w:r>
          </w:p>
        </w:tc>
        <w:tc>
          <w:tcPr>
            <w:tcW w:w="1600" w:type="dxa"/>
            <w:tcBorders>
              <w:top w:val="single" w:sz="8" w:space="0" w:color="auto"/>
              <w:left w:val="nil"/>
              <w:bottom w:val="single" w:sz="8" w:space="0" w:color="auto"/>
              <w:right w:val="nil"/>
            </w:tcBorders>
            <w:shd w:val="clear" w:color="000000" w:fill="FFFFFF"/>
            <w:vAlign w:val="center"/>
            <w:hideMark/>
          </w:tcPr>
          <w:p w14:paraId="75B7EBDA" w14:textId="77777777" w:rsidR="00F1485B" w:rsidRPr="00F1485B" w:rsidRDefault="00F1485B" w:rsidP="00F1485B">
            <w:pPr>
              <w:spacing w:after="0"/>
              <w:jc w:val="right"/>
              <w:rPr>
                <w:rFonts w:eastAsia="Times New Roman" w:cs="Times New Roman"/>
                <w:b/>
                <w:bCs/>
                <w:color w:val="000000"/>
                <w:sz w:val="18"/>
                <w:szCs w:val="18"/>
              </w:rPr>
            </w:pPr>
            <w:r w:rsidRPr="00F1485B">
              <w:rPr>
                <w:rFonts w:eastAsia="Times New Roman" w:cs="Times New Roman"/>
                <w:b/>
                <w:bCs/>
                <w:color w:val="000000"/>
                <w:sz w:val="18"/>
                <w:szCs w:val="18"/>
              </w:rPr>
              <w:t>Std. Dev (age 0)</w:t>
            </w:r>
          </w:p>
        </w:tc>
      </w:tr>
      <w:tr w:rsidR="00F1485B" w:rsidRPr="00F1485B" w14:paraId="1162DE93" w14:textId="77777777" w:rsidTr="00F1485B">
        <w:trPr>
          <w:trHeight w:val="20"/>
        </w:trPr>
        <w:tc>
          <w:tcPr>
            <w:tcW w:w="960" w:type="dxa"/>
            <w:tcBorders>
              <w:top w:val="nil"/>
              <w:left w:val="nil"/>
              <w:bottom w:val="nil"/>
              <w:right w:val="nil"/>
            </w:tcBorders>
            <w:shd w:val="clear" w:color="000000" w:fill="FFFFFF"/>
            <w:vAlign w:val="center"/>
            <w:hideMark/>
          </w:tcPr>
          <w:p w14:paraId="48F98B0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1964</w:t>
            </w:r>
          </w:p>
        </w:tc>
        <w:tc>
          <w:tcPr>
            <w:tcW w:w="1600" w:type="dxa"/>
            <w:tcBorders>
              <w:top w:val="nil"/>
              <w:left w:val="single" w:sz="8" w:space="0" w:color="auto"/>
              <w:bottom w:val="nil"/>
              <w:right w:val="nil"/>
            </w:tcBorders>
            <w:shd w:val="clear" w:color="000000" w:fill="FFFFFF"/>
            <w:vAlign w:val="center"/>
            <w:hideMark/>
          </w:tcPr>
          <w:p w14:paraId="285819B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525,715</w:t>
            </w:r>
          </w:p>
        </w:tc>
        <w:tc>
          <w:tcPr>
            <w:tcW w:w="1600" w:type="dxa"/>
            <w:tcBorders>
              <w:top w:val="nil"/>
              <w:left w:val="nil"/>
              <w:bottom w:val="nil"/>
              <w:right w:val="nil"/>
            </w:tcBorders>
            <w:shd w:val="clear" w:color="000000" w:fill="FFFFFF"/>
            <w:vAlign w:val="center"/>
            <w:hideMark/>
          </w:tcPr>
          <w:p w14:paraId="56E01A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407,345</w:t>
            </w:r>
          </w:p>
        </w:tc>
        <w:tc>
          <w:tcPr>
            <w:tcW w:w="1600" w:type="dxa"/>
            <w:tcBorders>
              <w:top w:val="nil"/>
              <w:left w:val="nil"/>
              <w:bottom w:val="nil"/>
              <w:right w:val="nil"/>
            </w:tcBorders>
            <w:shd w:val="clear" w:color="000000" w:fill="FFFFFF"/>
            <w:vAlign w:val="center"/>
            <w:hideMark/>
          </w:tcPr>
          <w:p w14:paraId="6E781F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150,781</w:t>
            </w:r>
          </w:p>
        </w:tc>
      </w:tr>
      <w:tr w:rsidR="00F1485B" w:rsidRPr="00F1485B" w14:paraId="3FB3B1CD" w14:textId="77777777" w:rsidTr="00F1485B">
        <w:trPr>
          <w:trHeight w:val="20"/>
        </w:trPr>
        <w:tc>
          <w:tcPr>
            <w:tcW w:w="960" w:type="dxa"/>
            <w:tcBorders>
              <w:top w:val="nil"/>
              <w:left w:val="nil"/>
              <w:bottom w:val="nil"/>
              <w:right w:val="nil"/>
            </w:tcBorders>
            <w:shd w:val="clear" w:color="000000" w:fill="FFFFFF"/>
            <w:noWrap/>
            <w:vAlign w:val="center"/>
            <w:hideMark/>
          </w:tcPr>
          <w:p w14:paraId="19017AF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1965</w:t>
            </w:r>
          </w:p>
        </w:tc>
        <w:tc>
          <w:tcPr>
            <w:tcW w:w="1600" w:type="dxa"/>
            <w:tcBorders>
              <w:top w:val="nil"/>
              <w:left w:val="single" w:sz="8" w:space="0" w:color="auto"/>
              <w:bottom w:val="nil"/>
              <w:right w:val="nil"/>
            </w:tcBorders>
            <w:shd w:val="clear" w:color="000000" w:fill="FFFFFF"/>
            <w:vAlign w:val="center"/>
            <w:hideMark/>
          </w:tcPr>
          <w:p w14:paraId="68D6BC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525,705</w:t>
            </w:r>
          </w:p>
        </w:tc>
        <w:tc>
          <w:tcPr>
            <w:tcW w:w="1600" w:type="dxa"/>
            <w:tcBorders>
              <w:top w:val="nil"/>
              <w:left w:val="nil"/>
              <w:bottom w:val="nil"/>
              <w:right w:val="nil"/>
            </w:tcBorders>
            <w:shd w:val="clear" w:color="000000" w:fill="FFFFFF"/>
            <w:vAlign w:val="center"/>
            <w:hideMark/>
          </w:tcPr>
          <w:p w14:paraId="1106AC7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387,289</w:t>
            </w:r>
          </w:p>
        </w:tc>
        <w:tc>
          <w:tcPr>
            <w:tcW w:w="1600" w:type="dxa"/>
            <w:tcBorders>
              <w:top w:val="nil"/>
              <w:left w:val="nil"/>
              <w:bottom w:val="nil"/>
              <w:right w:val="nil"/>
            </w:tcBorders>
            <w:shd w:val="clear" w:color="000000" w:fill="FFFFFF"/>
            <w:vAlign w:val="center"/>
            <w:hideMark/>
          </w:tcPr>
          <w:p w14:paraId="4813EE8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141,212</w:t>
            </w:r>
          </w:p>
        </w:tc>
      </w:tr>
      <w:tr w:rsidR="00F1485B" w:rsidRPr="00F1485B" w14:paraId="4DCB99DF" w14:textId="77777777" w:rsidTr="00F1485B">
        <w:trPr>
          <w:trHeight w:val="20"/>
        </w:trPr>
        <w:tc>
          <w:tcPr>
            <w:tcW w:w="960" w:type="dxa"/>
            <w:tcBorders>
              <w:top w:val="nil"/>
              <w:left w:val="nil"/>
              <w:bottom w:val="nil"/>
              <w:right w:val="nil"/>
            </w:tcBorders>
            <w:shd w:val="clear" w:color="000000" w:fill="FFFFFF"/>
            <w:noWrap/>
            <w:vAlign w:val="center"/>
            <w:hideMark/>
          </w:tcPr>
          <w:p w14:paraId="6BB8D4B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1966</w:t>
            </w:r>
          </w:p>
        </w:tc>
        <w:tc>
          <w:tcPr>
            <w:tcW w:w="1600" w:type="dxa"/>
            <w:tcBorders>
              <w:top w:val="nil"/>
              <w:left w:val="single" w:sz="8" w:space="0" w:color="auto"/>
              <w:bottom w:val="nil"/>
              <w:right w:val="nil"/>
            </w:tcBorders>
            <w:shd w:val="clear" w:color="000000" w:fill="FFFFFF"/>
            <w:vAlign w:val="center"/>
            <w:hideMark/>
          </w:tcPr>
          <w:p w14:paraId="2CC683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237,175</w:t>
            </w:r>
          </w:p>
        </w:tc>
        <w:tc>
          <w:tcPr>
            <w:tcW w:w="1600" w:type="dxa"/>
            <w:tcBorders>
              <w:top w:val="nil"/>
              <w:left w:val="nil"/>
              <w:bottom w:val="nil"/>
              <w:right w:val="nil"/>
            </w:tcBorders>
            <w:shd w:val="clear" w:color="000000" w:fill="FFFFFF"/>
            <w:vAlign w:val="center"/>
            <w:hideMark/>
          </w:tcPr>
          <w:p w14:paraId="56C1A02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373,779</w:t>
            </w:r>
          </w:p>
        </w:tc>
        <w:tc>
          <w:tcPr>
            <w:tcW w:w="1600" w:type="dxa"/>
            <w:tcBorders>
              <w:top w:val="nil"/>
              <w:left w:val="nil"/>
              <w:bottom w:val="nil"/>
              <w:right w:val="nil"/>
            </w:tcBorders>
            <w:shd w:val="clear" w:color="000000" w:fill="FFFFFF"/>
            <w:vAlign w:val="center"/>
            <w:hideMark/>
          </w:tcPr>
          <w:p w14:paraId="5D2ACB7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134,678</w:t>
            </w:r>
          </w:p>
        </w:tc>
      </w:tr>
      <w:tr w:rsidR="00F1485B" w:rsidRPr="00F1485B" w14:paraId="7B6AECA0" w14:textId="77777777" w:rsidTr="00F1485B">
        <w:trPr>
          <w:trHeight w:val="20"/>
        </w:trPr>
        <w:tc>
          <w:tcPr>
            <w:tcW w:w="960" w:type="dxa"/>
            <w:tcBorders>
              <w:top w:val="nil"/>
              <w:left w:val="nil"/>
              <w:bottom w:val="nil"/>
              <w:right w:val="nil"/>
            </w:tcBorders>
            <w:shd w:val="clear" w:color="000000" w:fill="FFFFFF"/>
            <w:noWrap/>
            <w:vAlign w:val="center"/>
            <w:hideMark/>
          </w:tcPr>
          <w:p w14:paraId="16DAE87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1967</w:t>
            </w:r>
          </w:p>
        </w:tc>
        <w:tc>
          <w:tcPr>
            <w:tcW w:w="1600" w:type="dxa"/>
            <w:tcBorders>
              <w:top w:val="nil"/>
              <w:left w:val="single" w:sz="8" w:space="0" w:color="auto"/>
              <w:bottom w:val="nil"/>
              <w:right w:val="nil"/>
            </w:tcBorders>
            <w:shd w:val="clear" w:color="000000" w:fill="FFFFFF"/>
            <w:vAlign w:val="center"/>
            <w:hideMark/>
          </w:tcPr>
          <w:p w14:paraId="6714D8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223,512</w:t>
            </w:r>
          </w:p>
        </w:tc>
        <w:tc>
          <w:tcPr>
            <w:tcW w:w="1600" w:type="dxa"/>
            <w:tcBorders>
              <w:top w:val="nil"/>
              <w:left w:val="nil"/>
              <w:bottom w:val="nil"/>
              <w:right w:val="nil"/>
            </w:tcBorders>
            <w:shd w:val="clear" w:color="000000" w:fill="FFFFFF"/>
            <w:vAlign w:val="center"/>
            <w:hideMark/>
          </w:tcPr>
          <w:p w14:paraId="25C833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370,386</w:t>
            </w:r>
          </w:p>
        </w:tc>
        <w:tc>
          <w:tcPr>
            <w:tcW w:w="1600" w:type="dxa"/>
            <w:tcBorders>
              <w:top w:val="nil"/>
              <w:left w:val="nil"/>
              <w:bottom w:val="nil"/>
              <w:right w:val="nil"/>
            </w:tcBorders>
            <w:shd w:val="clear" w:color="000000" w:fill="FFFFFF"/>
            <w:vAlign w:val="center"/>
            <w:hideMark/>
          </w:tcPr>
          <w:p w14:paraId="0C74E46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132,338</w:t>
            </w:r>
          </w:p>
        </w:tc>
      </w:tr>
      <w:tr w:rsidR="00F1485B" w:rsidRPr="00F1485B" w14:paraId="65EB3507" w14:textId="77777777" w:rsidTr="00F1485B">
        <w:trPr>
          <w:trHeight w:val="20"/>
        </w:trPr>
        <w:tc>
          <w:tcPr>
            <w:tcW w:w="960" w:type="dxa"/>
            <w:tcBorders>
              <w:top w:val="nil"/>
              <w:left w:val="nil"/>
              <w:bottom w:val="nil"/>
              <w:right w:val="nil"/>
            </w:tcBorders>
            <w:shd w:val="clear" w:color="000000" w:fill="FFFFFF"/>
            <w:noWrap/>
            <w:vAlign w:val="center"/>
            <w:hideMark/>
          </w:tcPr>
          <w:p w14:paraId="5004B29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1968</w:t>
            </w:r>
          </w:p>
        </w:tc>
        <w:tc>
          <w:tcPr>
            <w:tcW w:w="1600" w:type="dxa"/>
            <w:tcBorders>
              <w:top w:val="nil"/>
              <w:left w:val="single" w:sz="8" w:space="0" w:color="auto"/>
              <w:bottom w:val="nil"/>
              <w:right w:val="nil"/>
            </w:tcBorders>
            <w:shd w:val="clear" w:color="000000" w:fill="FFFFFF"/>
            <w:vAlign w:val="center"/>
            <w:hideMark/>
          </w:tcPr>
          <w:p w14:paraId="5F43CCB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212,474</w:t>
            </w:r>
          </w:p>
        </w:tc>
        <w:tc>
          <w:tcPr>
            <w:tcW w:w="1600" w:type="dxa"/>
            <w:tcBorders>
              <w:top w:val="nil"/>
              <w:left w:val="nil"/>
              <w:bottom w:val="nil"/>
              <w:right w:val="nil"/>
            </w:tcBorders>
            <w:shd w:val="clear" w:color="000000" w:fill="FFFFFF"/>
            <w:vAlign w:val="center"/>
            <w:hideMark/>
          </w:tcPr>
          <w:p w14:paraId="4711EA2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382,502</w:t>
            </w:r>
          </w:p>
        </w:tc>
        <w:tc>
          <w:tcPr>
            <w:tcW w:w="1600" w:type="dxa"/>
            <w:tcBorders>
              <w:top w:val="nil"/>
              <w:left w:val="nil"/>
              <w:bottom w:val="nil"/>
              <w:right w:val="nil"/>
            </w:tcBorders>
            <w:shd w:val="clear" w:color="000000" w:fill="FFFFFF"/>
            <w:vAlign w:val="center"/>
            <w:hideMark/>
          </w:tcPr>
          <w:p w14:paraId="15512A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135,914</w:t>
            </w:r>
          </w:p>
        </w:tc>
      </w:tr>
      <w:tr w:rsidR="00F1485B" w:rsidRPr="00F1485B" w14:paraId="6CB831B7" w14:textId="77777777" w:rsidTr="00F1485B">
        <w:trPr>
          <w:trHeight w:val="20"/>
        </w:trPr>
        <w:tc>
          <w:tcPr>
            <w:tcW w:w="960" w:type="dxa"/>
            <w:tcBorders>
              <w:top w:val="nil"/>
              <w:left w:val="nil"/>
              <w:bottom w:val="nil"/>
              <w:right w:val="nil"/>
            </w:tcBorders>
            <w:shd w:val="clear" w:color="000000" w:fill="FFFFFF"/>
            <w:noWrap/>
            <w:vAlign w:val="center"/>
            <w:hideMark/>
          </w:tcPr>
          <w:p w14:paraId="0B5E36D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1969</w:t>
            </w:r>
          </w:p>
        </w:tc>
        <w:tc>
          <w:tcPr>
            <w:tcW w:w="1600" w:type="dxa"/>
            <w:tcBorders>
              <w:top w:val="nil"/>
              <w:left w:val="single" w:sz="8" w:space="0" w:color="auto"/>
              <w:bottom w:val="nil"/>
              <w:right w:val="nil"/>
            </w:tcBorders>
            <w:shd w:val="clear" w:color="000000" w:fill="FFFFFF"/>
            <w:vAlign w:val="center"/>
            <w:hideMark/>
          </w:tcPr>
          <w:p w14:paraId="3869D1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205,042</w:t>
            </w:r>
          </w:p>
        </w:tc>
        <w:tc>
          <w:tcPr>
            <w:tcW w:w="1600" w:type="dxa"/>
            <w:tcBorders>
              <w:top w:val="nil"/>
              <w:left w:val="nil"/>
              <w:bottom w:val="nil"/>
              <w:right w:val="nil"/>
            </w:tcBorders>
            <w:shd w:val="clear" w:color="000000" w:fill="FFFFFF"/>
            <w:vAlign w:val="center"/>
            <w:hideMark/>
          </w:tcPr>
          <w:p w14:paraId="4E9C084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411,435</w:t>
            </w:r>
          </w:p>
        </w:tc>
        <w:tc>
          <w:tcPr>
            <w:tcW w:w="1600" w:type="dxa"/>
            <w:tcBorders>
              <w:top w:val="nil"/>
              <w:left w:val="nil"/>
              <w:bottom w:val="nil"/>
              <w:right w:val="nil"/>
            </w:tcBorders>
            <w:shd w:val="clear" w:color="000000" w:fill="FFFFFF"/>
            <w:vAlign w:val="center"/>
            <w:hideMark/>
          </w:tcPr>
          <w:p w14:paraId="52F71A4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145,084</w:t>
            </w:r>
          </w:p>
        </w:tc>
      </w:tr>
      <w:tr w:rsidR="00F1485B" w:rsidRPr="00F1485B" w14:paraId="7854B359" w14:textId="77777777" w:rsidTr="00F1485B">
        <w:trPr>
          <w:trHeight w:val="20"/>
        </w:trPr>
        <w:tc>
          <w:tcPr>
            <w:tcW w:w="960" w:type="dxa"/>
            <w:tcBorders>
              <w:top w:val="nil"/>
              <w:left w:val="nil"/>
              <w:bottom w:val="nil"/>
              <w:right w:val="nil"/>
            </w:tcBorders>
            <w:shd w:val="clear" w:color="000000" w:fill="FFFFFF"/>
            <w:noWrap/>
            <w:vAlign w:val="center"/>
            <w:hideMark/>
          </w:tcPr>
          <w:p w14:paraId="7158397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1970</w:t>
            </w:r>
          </w:p>
        </w:tc>
        <w:tc>
          <w:tcPr>
            <w:tcW w:w="1600" w:type="dxa"/>
            <w:tcBorders>
              <w:top w:val="nil"/>
              <w:left w:val="single" w:sz="8" w:space="0" w:color="auto"/>
              <w:bottom w:val="nil"/>
              <w:right w:val="nil"/>
            </w:tcBorders>
            <w:shd w:val="clear" w:color="000000" w:fill="FFFFFF"/>
            <w:vAlign w:val="center"/>
            <w:hideMark/>
          </w:tcPr>
          <w:p w14:paraId="60A120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203,189</w:t>
            </w:r>
          </w:p>
        </w:tc>
        <w:tc>
          <w:tcPr>
            <w:tcW w:w="1600" w:type="dxa"/>
            <w:tcBorders>
              <w:top w:val="nil"/>
              <w:left w:val="nil"/>
              <w:bottom w:val="nil"/>
              <w:right w:val="nil"/>
            </w:tcBorders>
            <w:shd w:val="clear" w:color="000000" w:fill="FFFFFF"/>
            <w:vAlign w:val="center"/>
            <w:hideMark/>
          </w:tcPr>
          <w:p w14:paraId="206DCCA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439,799</w:t>
            </w:r>
          </w:p>
        </w:tc>
        <w:tc>
          <w:tcPr>
            <w:tcW w:w="1600" w:type="dxa"/>
            <w:tcBorders>
              <w:top w:val="nil"/>
              <w:left w:val="nil"/>
              <w:bottom w:val="nil"/>
              <w:right w:val="nil"/>
            </w:tcBorders>
            <w:shd w:val="clear" w:color="000000" w:fill="FFFFFF"/>
            <w:vAlign w:val="center"/>
            <w:hideMark/>
          </w:tcPr>
          <w:p w14:paraId="2F520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152,420</w:t>
            </w:r>
          </w:p>
        </w:tc>
      </w:tr>
      <w:tr w:rsidR="00F1485B" w:rsidRPr="00F1485B" w14:paraId="7CB96E5C" w14:textId="77777777" w:rsidTr="00F1485B">
        <w:trPr>
          <w:trHeight w:val="20"/>
        </w:trPr>
        <w:tc>
          <w:tcPr>
            <w:tcW w:w="960" w:type="dxa"/>
            <w:tcBorders>
              <w:top w:val="nil"/>
              <w:left w:val="nil"/>
              <w:bottom w:val="nil"/>
              <w:right w:val="nil"/>
            </w:tcBorders>
            <w:shd w:val="clear" w:color="000000" w:fill="FFFFFF"/>
            <w:noWrap/>
            <w:vAlign w:val="center"/>
            <w:hideMark/>
          </w:tcPr>
          <w:p w14:paraId="6471677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1971</w:t>
            </w:r>
          </w:p>
        </w:tc>
        <w:tc>
          <w:tcPr>
            <w:tcW w:w="1600" w:type="dxa"/>
            <w:tcBorders>
              <w:top w:val="nil"/>
              <w:left w:val="single" w:sz="8" w:space="0" w:color="auto"/>
              <w:bottom w:val="nil"/>
              <w:right w:val="nil"/>
            </w:tcBorders>
            <w:shd w:val="clear" w:color="000000" w:fill="FFFFFF"/>
            <w:vAlign w:val="center"/>
            <w:hideMark/>
          </w:tcPr>
          <w:p w14:paraId="6D9C71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209,761</w:t>
            </w:r>
          </w:p>
        </w:tc>
        <w:tc>
          <w:tcPr>
            <w:tcW w:w="1600" w:type="dxa"/>
            <w:tcBorders>
              <w:top w:val="nil"/>
              <w:left w:val="nil"/>
              <w:bottom w:val="nil"/>
              <w:right w:val="nil"/>
            </w:tcBorders>
            <w:shd w:val="clear" w:color="000000" w:fill="FFFFFF"/>
            <w:vAlign w:val="center"/>
            <w:hideMark/>
          </w:tcPr>
          <w:p w14:paraId="25B125E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432,138</w:t>
            </w:r>
          </w:p>
        </w:tc>
        <w:tc>
          <w:tcPr>
            <w:tcW w:w="1600" w:type="dxa"/>
            <w:tcBorders>
              <w:top w:val="nil"/>
              <w:left w:val="nil"/>
              <w:bottom w:val="nil"/>
              <w:right w:val="nil"/>
            </w:tcBorders>
            <w:shd w:val="clear" w:color="000000" w:fill="FFFFFF"/>
            <w:vAlign w:val="center"/>
            <w:hideMark/>
          </w:tcPr>
          <w:p w14:paraId="1807C2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146,765</w:t>
            </w:r>
          </w:p>
        </w:tc>
      </w:tr>
      <w:tr w:rsidR="00F1485B" w:rsidRPr="00F1485B" w14:paraId="3E92CE34" w14:textId="77777777" w:rsidTr="00F1485B">
        <w:trPr>
          <w:trHeight w:val="20"/>
        </w:trPr>
        <w:tc>
          <w:tcPr>
            <w:tcW w:w="960" w:type="dxa"/>
            <w:tcBorders>
              <w:top w:val="nil"/>
              <w:left w:val="nil"/>
              <w:bottom w:val="nil"/>
              <w:right w:val="nil"/>
            </w:tcBorders>
            <w:shd w:val="clear" w:color="000000" w:fill="FFFFFF"/>
            <w:noWrap/>
            <w:vAlign w:val="center"/>
            <w:hideMark/>
          </w:tcPr>
          <w:p w14:paraId="70CBBF2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1972</w:t>
            </w:r>
          </w:p>
        </w:tc>
        <w:tc>
          <w:tcPr>
            <w:tcW w:w="1600" w:type="dxa"/>
            <w:tcBorders>
              <w:top w:val="nil"/>
              <w:left w:val="single" w:sz="8" w:space="0" w:color="auto"/>
              <w:bottom w:val="nil"/>
              <w:right w:val="nil"/>
            </w:tcBorders>
            <w:shd w:val="clear" w:color="000000" w:fill="FFFFFF"/>
            <w:vAlign w:val="center"/>
            <w:hideMark/>
          </w:tcPr>
          <w:p w14:paraId="5371EF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225,550</w:t>
            </w:r>
          </w:p>
        </w:tc>
        <w:tc>
          <w:tcPr>
            <w:tcW w:w="1600" w:type="dxa"/>
            <w:tcBorders>
              <w:top w:val="nil"/>
              <w:left w:val="nil"/>
              <w:bottom w:val="nil"/>
              <w:right w:val="nil"/>
            </w:tcBorders>
            <w:shd w:val="clear" w:color="000000" w:fill="FFFFFF"/>
            <w:vAlign w:val="center"/>
            <w:hideMark/>
          </w:tcPr>
          <w:p w14:paraId="5503861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411,076</w:t>
            </w:r>
          </w:p>
        </w:tc>
        <w:tc>
          <w:tcPr>
            <w:tcW w:w="1600" w:type="dxa"/>
            <w:tcBorders>
              <w:top w:val="nil"/>
              <w:left w:val="nil"/>
              <w:bottom w:val="nil"/>
              <w:right w:val="nil"/>
            </w:tcBorders>
            <w:shd w:val="clear" w:color="000000" w:fill="FFFFFF"/>
            <w:vAlign w:val="center"/>
            <w:hideMark/>
          </w:tcPr>
          <w:p w14:paraId="033C624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137,259</w:t>
            </w:r>
          </w:p>
        </w:tc>
      </w:tr>
      <w:tr w:rsidR="00F1485B" w:rsidRPr="00F1485B" w14:paraId="500BDC11" w14:textId="77777777" w:rsidTr="00F1485B">
        <w:trPr>
          <w:trHeight w:val="20"/>
        </w:trPr>
        <w:tc>
          <w:tcPr>
            <w:tcW w:w="960" w:type="dxa"/>
            <w:tcBorders>
              <w:top w:val="nil"/>
              <w:left w:val="nil"/>
              <w:bottom w:val="nil"/>
              <w:right w:val="nil"/>
            </w:tcBorders>
            <w:shd w:val="clear" w:color="000000" w:fill="FFFFFF"/>
            <w:noWrap/>
            <w:vAlign w:val="center"/>
            <w:hideMark/>
          </w:tcPr>
          <w:p w14:paraId="20FD724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1973</w:t>
            </w:r>
          </w:p>
        </w:tc>
        <w:tc>
          <w:tcPr>
            <w:tcW w:w="1600" w:type="dxa"/>
            <w:tcBorders>
              <w:top w:val="nil"/>
              <w:left w:val="single" w:sz="8" w:space="0" w:color="auto"/>
              <w:bottom w:val="nil"/>
              <w:right w:val="nil"/>
            </w:tcBorders>
            <w:shd w:val="clear" w:color="000000" w:fill="FFFFFF"/>
            <w:vAlign w:val="center"/>
            <w:hideMark/>
          </w:tcPr>
          <w:p w14:paraId="36156F3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241,193</w:t>
            </w:r>
          </w:p>
        </w:tc>
        <w:tc>
          <w:tcPr>
            <w:tcW w:w="1600" w:type="dxa"/>
            <w:tcBorders>
              <w:top w:val="nil"/>
              <w:left w:val="nil"/>
              <w:bottom w:val="nil"/>
              <w:right w:val="nil"/>
            </w:tcBorders>
            <w:shd w:val="clear" w:color="000000" w:fill="FFFFFF"/>
            <w:vAlign w:val="center"/>
            <w:hideMark/>
          </w:tcPr>
          <w:p w14:paraId="6F58B35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361,254</w:t>
            </w:r>
          </w:p>
        </w:tc>
        <w:tc>
          <w:tcPr>
            <w:tcW w:w="1600" w:type="dxa"/>
            <w:tcBorders>
              <w:top w:val="nil"/>
              <w:left w:val="nil"/>
              <w:bottom w:val="nil"/>
              <w:right w:val="nil"/>
            </w:tcBorders>
            <w:shd w:val="clear" w:color="000000" w:fill="FFFFFF"/>
            <w:vAlign w:val="center"/>
            <w:hideMark/>
          </w:tcPr>
          <w:p w14:paraId="38E54EC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128,909</w:t>
            </w:r>
          </w:p>
        </w:tc>
      </w:tr>
      <w:tr w:rsidR="00F1485B" w:rsidRPr="00F1485B" w14:paraId="22836BC6" w14:textId="77777777" w:rsidTr="00F1485B">
        <w:trPr>
          <w:trHeight w:val="20"/>
        </w:trPr>
        <w:tc>
          <w:tcPr>
            <w:tcW w:w="960" w:type="dxa"/>
            <w:tcBorders>
              <w:top w:val="nil"/>
              <w:left w:val="nil"/>
              <w:bottom w:val="nil"/>
              <w:right w:val="nil"/>
            </w:tcBorders>
            <w:shd w:val="clear" w:color="000000" w:fill="FFFFFF"/>
            <w:noWrap/>
            <w:vAlign w:val="center"/>
            <w:hideMark/>
          </w:tcPr>
          <w:p w14:paraId="720665B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1974</w:t>
            </w:r>
          </w:p>
        </w:tc>
        <w:tc>
          <w:tcPr>
            <w:tcW w:w="1600" w:type="dxa"/>
            <w:tcBorders>
              <w:top w:val="nil"/>
              <w:left w:val="single" w:sz="8" w:space="0" w:color="auto"/>
              <w:bottom w:val="nil"/>
              <w:right w:val="nil"/>
            </w:tcBorders>
            <w:shd w:val="clear" w:color="000000" w:fill="FFFFFF"/>
            <w:vAlign w:val="center"/>
            <w:hideMark/>
          </w:tcPr>
          <w:p w14:paraId="7A79331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236,943</w:t>
            </w:r>
          </w:p>
        </w:tc>
        <w:tc>
          <w:tcPr>
            <w:tcW w:w="1600" w:type="dxa"/>
            <w:tcBorders>
              <w:top w:val="nil"/>
              <w:left w:val="nil"/>
              <w:bottom w:val="nil"/>
              <w:right w:val="nil"/>
            </w:tcBorders>
            <w:shd w:val="clear" w:color="000000" w:fill="FFFFFF"/>
            <w:vAlign w:val="center"/>
            <w:hideMark/>
          </w:tcPr>
          <w:p w14:paraId="16AAAF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458,182</w:t>
            </w:r>
          </w:p>
        </w:tc>
        <w:tc>
          <w:tcPr>
            <w:tcW w:w="1600" w:type="dxa"/>
            <w:tcBorders>
              <w:top w:val="nil"/>
              <w:left w:val="nil"/>
              <w:bottom w:val="nil"/>
              <w:right w:val="nil"/>
            </w:tcBorders>
            <w:shd w:val="clear" w:color="000000" w:fill="FFFFFF"/>
            <w:vAlign w:val="center"/>
            <w:hideMark/>
          </w:tcPr>
          <w:p w14:paraId="2D15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161,213</w:t>
            </w:r>
          </w:p>
        </w:tc>
      </w:tr>
      <w:tr w:rsidR="00F1485B" w:rsidRPr="00F1485B" w14:paraId="26063EBE" w14:textId="77777777" w:rsidTr="00F1485B">
        <w:trPr>
          <w:trHeight w:val="20"/>
        </w:trPr>
        <w:tc>
          <w:tcPr>
            <w:tcW w:w="960" w:type="dxa"/>
            <w:tcBorders>
              <w:top w:val="nil"/>
              <w:left w:val="nil"/>
              <w:bottom w:val="nil"/>
              <w:right w:val="nil"/>
            </w:tcBorders>
            <w:shd w:val="clear" w:color="000000" w:fill="FFFFFF"/>
            <w:noWrap/>
            <w:vAlign w:val="center"/>
            <w:hideMark/>
          </w:tcPr>
          <w:p w14:paraId="26CA493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1975</w:t>
            </w:r>
          </w:p>
        </w:tc>
        <w:tc>
          <w:tcPr>
            <w:tcW w:w="1600" w:type="dxa"/>
            <w:tcBorders>
              <w:top w:val="nil"/>
              <w:left w:val="single" w:sz="8" w:space="0" w:color="auto"/>
              <w:bottom w:val="nil"/>
              <w:right w:val="nil"/>
            </w:tcBorders>
            <w:shd w:val="clear" w:color="000000" w:fill="FFFFFF"/>
            <w:vAlign w:val="center"/>
            <w:hideMark/>
          </w:tcPr>
          <w:p w14:paraId="3966DAD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225,413</w:t>
            </w:r>
          </w:p>
        </w:tc>
        <w:tc>
          <w:tcPr>
            <w:tcW w:w="1600" w:type="dxa"/>
            <w:tcBorders>
              <w:top w:val="nil"/>
              <w:left w:val="nil"/>
              <w:bottom w:val="nil"/>
              <w:right w:val="nil"/>
            </w:tcBorders>
            <w:shd w:val="clear" w:color="000000" w:fill="FFFFFF"/>
            <w:vAlign w:val="center"/>
            <w:hideMark/>
          </w:tcPr>
          <w:p w14:paraId="39E5E4C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582,151</w:t>
            </w:r>
          </w:p>
        </w:tc>
        <w:tc>
          <w:tcPr>
            <w:tcW w:w="1600" w:type="dxa"/>
            <w:tcBorders>
              <w:top w:val="nil"/>
              <w:left w:val="nil"/>
              <w:bottom w:val="nil"/>
              <w:right w:val="nil"/>
            </w:tcBorders>
            <w:shd w:val="clear" w:color="000000" w:fill="FFFFFF"/>
            <w:vAlign w:val="center"/>
            <w:hideMark/>
          </w:tcPr>
          <w:p w14:paraId="4386D0D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196,057</w:t>
            </w:r>
          </w:p>
        </w:tc>
      </w:tr>
      <w:tr w:rsidR="00F1485B" w:rsidRPr="00F1485B" w14:paraId="040791EC" w14:textId="77777777" w:rsidTr="00F1485B">
        <w:trPr>
          <w:trHeight w:val="20"/>
        </w:trPr>
        <w:tc>
          <w:tcPr>
            <w:tcW w:w="960" w:type="dxa"/>
            <w:tcBorders>
              <w:top w:val="nil"/>
              <w:left w:val="nil"/>
              <w:bottom w:val="nil"/>
              <w:right w:val="nil"/>
            </w:tcBorders>
            <w:shd w:val="clear" w:color="000000" w:fill="FFFFFF"/>
            <w:noWrap/>
            <w:vAlign w:val="center"/>
            <w:hideMark/>
          </w:tcPr>
          <w:p w14:paraId="58A1BDD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1976</w:t>
            </w:r>
          </w:p>
        </w:tc>
        <w:tc>
          <w:tcPr>
            <w:tcW w:w="1600" w:type="dxa"/>
            <w:tcBorders>
              <w:top w:val="nil"/>
              <w:left w:val="single" w:sz="8" w:space="0" w:color="auto"/>
              <w:bottom w:val="nil"/>
              <w:right w:val="nil"/>
            </w:tcBorders>
            <w:shd w:val="clear" w:color="000000" w:fill="FFFFFF"/>
            <w:vAlign w:val="center"/>
            <w:hideMark/>
          </w:tcPr>
          <w:p w14:paraId="4FFBB6A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198,165</w:t>
            </w:r>
          </w:p>
        </w:tc>
        <w:tc>
          <w:tcPr>
            <w:tcW w:w="1600" w:type="dxa"/>
            <w:tcBorders>
              <w:top w:val="nil"/>
              <w:left w:val="nil"/>
              <w:bottom w:val="nil"/>
              <w:right w:val="nil"/>
            </w:tcBorders>
            <w:shd w:val="clear" w:color="000000" w:fill="FFFFFF"/>
            <w:vAlign w:val="center"/>
            <w:hideMark/>
          </w:tcPr>
          <w:p w14:paraId="069AA8D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601,095</w:t>
            </w:r>
          </w:p>
        </w:tc>
        <w:tc>
          <w:tcPr>
            <w:tcW w:w="1600" w:type="dxa"/>
            <w:tcBorders>
              <w:top w:val="nil"/>
              <w:left w:val="nil"/>
              <w:bottom w:val="nil"/>
              <w:right w:val="nil"/>
            </w:tcBorders>
            <w:shd w:val="clear" w:color="000000" w:fill="FFFFFF"/>
            <w:vAlign w:val="center"/>
            <w:hideMark/>
          </w:tcPr>
          <w:p w14:paraId="764D06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199,260</w:t>
            </w:r>
          </w:p>
        </w:tc>
      </w:tr>
      <w:tr w:rsidR="00F1485B" w:rsidRPr="00F1485B" w14:paraId="3675C7B4" w14:textId="77777777" w:rsidTr="00F1485B">
        <w:trPr>
          <w:trHeight w:val="20"/>
        </w:trPr>
        <w:tc>
          <w:tcPr>
            <w:tcW w:w="960" w:type="dxa"/>
            <w:tcBorders>
              <w:top w:val="nil"/>
              <w:left w:val="nil"/>
              <w:bottom w:val="nil"/>
              <w:right w:val="nil"/>
            </w:tcBorders>
            <w:shd w:val="clear" w:color="000000" w:fill="FFFFFF"/>
            <w:noWrap/>
            <w:vAlign w:val="center"/>
            <w:hideMark/>
          </w:tcPr>
          <w:p w14:paraId="3175AC8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1977</w:t>
            </w:r>
          </w:p>
        </w:tc>
        <w:tc>
          <w:tcPr>
            <w:tcW w:w="1600" w:type="dxa"/>
            <w:tcBorders>
              <w:top w:val="nil"/>
              <w:left w:val="single" w:sz="8" w:space="0" w:color="auto"/>
              <w:bottom w:val="nil"/>
              <w:right w:val="nil"/>
            </w:tcBorders>
            <w:shd w:val="clear" w:color="000000" w:fill="FFFFFF"/>
            <w:noWrap/>
            <w:vAlign w:val="center"/>
            <w:hideMark/>
          </w:tcPr>
          <w:p w14:paraId="0A688DD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251,329</w:t>
            </w:r>
          </w:p>
        </w:tc>
        <w:tc>
          <w:tcPr>
            <w:tcW w:w="1600" w:type="dxa"/>
            <w:tcBorders>
              <w:top w:val="nil"/>
              <w:left w:val="nil"/>
              <w:bottom w:val="nil"/>
              <w:right w:val="nil"/>
            </w:tcBorders>
            <w:shd w:val="clear" w:color="000000" w:fill="FFFFFF"/>
            <w:noWrap/>
            <w:vAlign w:val="center"/>
            <w:hideMark/>
          </w:tcPr>
          <w:p w14:paraId="681525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561,003</w:t>
            </w:r>
          </w:p>
        </w:tc>
        <w:tc>
          <w:tcPr>
            <w:tcW w:w="1600" w:type="dxa"/>
            <w:tcBorders>
              <w:top w:val="nil"/>
              <w:left w:val="nil"/>
              <w:bottom w:val="nil"/>
              <w:right w:val="nil"/>
            </w:tcBorders>
            <w:shd w:val="clear" w:color="000000" w:fill="FFFFFF"/>
            <w:noWrap/>
            <w:vAlign w:val="center"/>
            <w:hideMark/>
          </w:tcPr>
          <w:p w14:paraId="0E3C32C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186,091</w:t>
            </w:r>
          </w:p>
        </w:tc>
      </w:tr>
      <w:tr w:rsidR="00F1485B" w:rsidRPr="00F1485B" w14:paraId="09BDC4DA" w14:textId="77777777" w:rsidTr="00F1485B">
        <w:trPr>
          <w:trHeight w:val="20"/>
        </w:trPr>
        <w:tc>
          <w:tcPr>
            <w:tcW w:w="960" w:type="dxa"/>
            <w:tcBorders>
              <w:top w:val="nil"/>
              <w:left w:val="nil"/>
              <w:bottom w:val="nil"/>
              <w:right w:val="nil"/>
            </w:tcBorders>
            <w:shd w:val="clear" w:color="000000" w:fill="FFFFFF"/>
            <w:noWrap/>
            <w:vAlign w:val="center"/>
            <w:hideMark/>
          </w:tcPr>
          <w:p w14:paraId="5F7B071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1978</w:t>
            </w:r>
          </w:p>
        </w:tc>
        <w:tc>
          <w:tcPr>
            <w:tcW w:w="1600" w:type="dxa"/>
            <w:tcBorders>
              <w:top w:val="nil"/>
              <w:left w:val="single" w:sz="8" w:space="0" w:color="auto"/>
              <w:bottom w:val="nil"/>
              <w:right w:val="nil"/>
            </w:tcBorders>
            <w:shd w:val="clear" w:color="000000" w:fill="FFFFFF"/>
            <w:noWrap/>
            <w:vAlign w:val="center"/>
            <w:hideMark/>
          </w:tcPr>
          <w:p w14:paraId="0DCB57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319,317</w:t>
            </w:r>
          </w:p>
        </w:tc>
        <w:tc>
          <w:tcPr>
            <w:tcW w:w="1600" w:type="dxa"/>
            <w:tcBorders>
              <w:top w:val="nil"/>
              <w:left w:val="nil"/>
              <w:bottom w:val="nil"/>
              <w:right w:val="nil"/>
            </w:tcBorders>
            <w:shd w:val="clear" w:color="000000" w:fill="FFFFFF"/>
            <w:noWrap/>
            <w:vAlign w:val="center"/>
            <w:hideMark/>
          </w:tcPr>
          <w:p w14:paraId="4CD807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811,416</w:t>
            </w:r>
          </w:p>
        </w:tc>
        <w:tc>
          <w:tcPr>
            <w:tcW w:w="1600" w:type="dxa"/>
            <w:tcBorders>
              <w:top w:val="nil"/>
              <w:left w:val="nil"/>
              <w:bottom w:val="nil"/>
              <w:right w:val="nil"/>
            </w:tcBorders>
            <w:shd w:val="clear" w:color="000000" w:fill="FFFFFF"/>
            <w:noWrap/>
            <w:vAlign w:val="center"/>
            <w:hideMark/>
          </w:tcPr>
          <w:p w14:paraId="16B71C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201,087</w:t>
            </w:r>
          </w:p>
        </w:tc>
      </w:tr>
      <w:tr w:rsidR="00F1485B" w:rsidRPr="00F1485B" w14:paraId="3AAA5095" w14:textId="77777777" w:rsidTr="00F1485B">
        <w:trPr>
          <w:trHeight w:val="20"/>
        </w:trPr>
        <w:tc>
          <w:tcPr>
            <w:tcW w:w="960" w:type="dxa"/>
            <w:tcBorders>
              <w:top w:val="nil"/>
              <w:left w:val="nil"/>
              <w:bottom w:val="nil"/>
              <w:right w:val="nil"/>
            </w:tcBorders>
            <w:shd w:val="clear" w:color="000000" w:fill="FFFFFF"/>
            <w:noWrap/>
            <w:vAlign w:val="center"/>
            <w:hideMark/>
          </w:tcPr>
          <w:p w14:paraId="5035838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1979</w:t>
            </w:r>
          </w:p>
        </w:tc>
        <w:tc>
          <w:tcPr>
            <w:tcW w:w="1600" w:type="dxa"/>
            <w:tcBorders>
              <w:top w:val="nil"/>
              <w:left w:val="single" w:sz="8" w:space="0" w:color="auto"/>
              <w:bottom w:val="nil"/>
              <w:right w:val="nil"/>
            </w:tcBorders>
            <w:shd w:val="clear" w:color="000000" w:fill="FFFFFF"/>
            <w:noWrap/>
            <w:vAlign w:val="center"/>
            <w:hideMark/>
          </w:tcPr>
          <w:p w14:paraId="3003FC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329,586</w:t>
            </w:r>
          </w:p>
        </w:tc>
        <w:tc>
          <w:tcPr>
            <w:tcW w:w="1600" w:type="dxa"/>
            <w:tcBorders>
              <w:top w:val="nil"/>
              <w:left w:val="nil"/>
              <w:bottom w:val="nil"/>
              <w:right w:val="nil"/>
            </w:tcBorders>
            <w:shd w:val="clear" w:color="000000" w:fill="FFFFFF"/>
            <w:noWrap/>
            <w:vAlign w:val="center"/>
            <w:hideMark/>
          </w:tcPr>
          <w:p w14:paraId="23F2240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929,246</w:t>
            </w:r>
          </w:p>
        </w:tc>
        <w:tc>
          <w:tcPr>
            <w:tcW w:w="1600" w:type="dxa"/>
            <w:tcBorders>
              <w:top w:val="nil"/>
              <w:left w:val="nil"/>
              <w:bottom w:val="nil"/>
              <w:right w:val="nil"/>
            </w:tcBorders>
            <w:shd w:val="clear" w:color="000000" w:fill="FFFFFF"/>
            <w:noWrap/>
            <w:vAlign w:val="center"/>
            <w:hideMark/>
          </w:tcPr>
          <w:p w14:paraId="1B5C300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207,563</w:t>
            </w:r>
          </w:p>
        </w:tc>
      </w:tr>
      <w:tr w:rsidR="00F1485B" w:rsidRPr="00F1485B" w14:paraId="7651BAA0" w14:textId="77777777" w:rsidTr="00F1485B">
        <w:trPr>
          <w:trHeight w:val="20"/>
        </w:trPr>
        <w:tc>
          <w:tcPr>
            <w:tcW w:w="960" w:type="dxa"/>
            <w:tcBorders>
              <w:top w:val="nil"/>
              <w:left w:val="nil"/>
              <w:bottom w:val="nil"/>
              <w:right w:val="nil"/>
            </w:tcBorders>
            <w:shd w:val="clear" w:color="000000" w:fill="FFFFFF"/>
            <w:noWrap/>
            <w:vAlign w:val="center"/>
            <w:hideMark/>
          </w:tcPr>
          <w:p w14:paraId="32E24324"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1980</w:t>
            </w:r>
          </w:p>
        </w:tc>
        <w:tc>
          <w:tcPr>
            <w:tcW w:w="1600" w:type="dxa"/>
            <w:tcBorders>
              <w:top w:val="nil"/>
              <w:left w:val="single" w:sz="8" w:space="0" w:color="auto"/>
              <w:bottom w:val="nil"/>
              <w:right w:val="nil"/>
            </w:tcBorders>
            <w:shd w:val="clear" w:color="000000" w:fill="FFFFFF"/>
            <w:noWrap/>
            <w:vAlign w:val="center"/>
            <w:hideMark/>
          </w:tcPr>
          <w:p w14:paraId="2D367B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307,697</w:t>
            </w:r>
          </w:p>
        </w:tc>
        <w:tc>
          <w:tcPr>
            <w:tcW w:w="1600" w:type="dxa"/>
            <w:tcBorders>
              <w:top w:val="nil"/>
              <w:left w:val="nil"/>
              <w:bottom w:val="nil"/>
              <w:right w:val="nil"/>
            </w:tcBorders>
            <w:shd w:val="clear" w:color="000000" w:fill="FFFFFF"/>
            <w:noWrap/>
            <w:vAlign w:val="center"/>
            <w:hideMark/>
          </w:tcPr>
          <w:p w14:paraId="1E39D70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1,040,710</w:t>
            </w:r>
          </w:p>
        </w:tc>
        <w:tc>
          <w:tcPr>
            <w:tcW w:w="1600" w:type="dxa"/>
            <w:tcBorders>
              <w:top w:val="nil"/>
              <w:left w:val="nil"/>
              <w:bottom w:val="nil"/>
              <w:right w:val="nil"/>
            </w:tcBorders>
            <w:shd w:val="clear" w:color="000000" w:fill="FFFFFF"/>
            <w:noWrap/>
            <w:vAlign w:val="center"/>
            <w:hideMark/>
          </w:tcPr>
          <w:p w14:paraId="2BFBCF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250,211</w:t>
            </w:r>
          </w:p>
        </w:tc>
      </w:tr>
      <w:tr w:rsidR="00F1485B" w:rsidRPr="00F1485B" w14:paraId="649A0384" w14:textId="77777777" w:rsidTr="00F1485B">
        <w:trPr>
          <w:trHeight w:val="20"/>
        </w:trPr>
        <w:tc>
          <w:tcPr>
            <w:tcW w:w="960" w:type="dxa"/>
            <w:tcBorders>
              <w:top w:val="nil"/>
              <w:left w:val="nil"/>
              <w:bottom w:val="nil"/>
              <w:right w:val="nil"/>
            </w:tcBorders>
            <w:shd w:val="clear" w:color="000000" w:fill="FFFFFF"/>
            <w:noWrap/>
            <w:vAlign w:val="center"/>
            <w:hideMark/>
          </w:tcPr>
          <w:p w14:paraId="38717C2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1981</w:t>
            </w:r>
          </w:p>
        </w:tc>
        <w:tc>
          <w:tcPr>
            <w:tcW w:w="1600" w:type="dxa"/>
            <w:tcBorders>
              <w:top w:val="nil"/>
              <w:left w:val="single" w:sz="8" w:space="0" w:color="auto"/>
              <w:bottom w:val="nil"/>
              <w:right w:val="nil"/>
            </w:tcBorders>
            <w:shd w:val="clear" w:color="000000" w:fill="FFFFFF"/>
            <w:noWrap/>
            <w:vAlign w:val="center"/>
            <w:hideMark/>
          </w:tcPr>
          <w:p w14:paraId="74B4603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445,018</w:t>
            </w:r>
          </w:p>
        </w:tc>
        <w:tc>
          <w:tcPr>
            <w:tcW w:w="1600" w:type="dxa"/>
            <w:tcBorders>
              <w:top w:val="nil"/>
              <w:left w:val="nil"/>
              <w:bottom w:val="nil"/>
              <w:right w:val="nil"/>
            </w:tcBorders>
            <w:shd w:val="clear" w:color="000000" w:fill="FFFFFF"/>
            <w:noWrap/>
            <w:vAlign w:val="center"/>
            <w:hideMark/>
          </w:tcPr>
          <w:p w14:paraId="46DB465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2,279,570</w:t>
            </w:r>
          </w:p>
        </w:tc>
        <w:tc>
          <w:tcPr>
            <w:tcW w:w="1600" w:type="dxa"/>
            <w:tcBorders>
              <w:top w:val="nil"/>
              <w:left w:val="nil"/>
              <w:bottom w:val="nil"/>
              <w:right w:val="nil"/>
            </w:tcBorders>
            <w:shd w:val="clear" w:color="000000" w:fill="FFFFFF"/>
            <w:noWrap/>
            <w:vAlign w:val="center"/>
            <w:hideMark/>
          </w:tcPr>
          <w:p w14:paraId="652557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334,441</w:t>
            </w:r>
          </w:p>
        </w:tc>
      </w:tr>
      <w:tr w:rsidR="00F1485B" w:rsidRPr="00F1485B" w14:paraId="708F991B" w14:textId="77777777" w:rsidTr="00F1485B">
        <w:trPr>
          <w:trHeight w:val="20"/>
        </w:trPr>
        <w:tc>
          <w:tcPr>
            <w:tcW w:w="960" w:type="dxa"/>
            <w:tcBorders>
              <w:top w:val="nil"/>
              <w:left w:val="nil"/>
              <w:bottom w:val="nil"/>
              <w:right w:val="nil"/>
            </w:tcBorders>
            <w:shd w:val="clear" w:color="000000" w:fill="FFFFFF"/>
            <w:noWrap/>
            <w:vAlign w:val="center"/>
            <w:hideMark/>
          </w:tcPr>
          <w:p w14:paraId="0385C62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1982</w:t>
            </w:r>
          </w:p>
        </w:tc>
        <w:tc>
          <w:tcPr>
            <w:tcW w:w="1600" w:type="dxa"/>
            <w:tcBorders>
              <w:top w:val="nil"/>
              <w:left w:val="single" w:sz="8" w:space="0" w:color="auto"/>
              <w:bottom w:val="nil"/>
              <w:right w:val="nil"/>
            </w:tcBorders>
            <w:shd w:val="clear" w:color="000000" w:fill="FFFFFF"/>
            <w:noWrap/>
            <w:vAlign w:val="center"/>
            <w:hideMark/>
          </w:tcPr>
          <w:p w14:paraId="3E0EBE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509,580</w:t>
            </w:r>
          </w:p>
        </w:tc>
        <w:tc>
          <w:tcPr>
            <w:tcW w:w="1600" w:type="dxa"/>
            <w:tcBorders>
              <w:top w:val="nil"/>
              <w:left w:val="nil"/>
              <w:bottom w:val="nil"/>
              <w:right w:val="nil"/>
            </w:tcBorders>
            <w:shd w:val="clear" w:color="000000" w:fill="FFFFFF"/>
            <w:noWrap/>
            <w:vAlign w:val="center"/>
            <w:hideMark/>
          </w:tcPr>
          <w:p w14:paraId="56AB23C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970,035</w:t>
            </w:r>
          </w:p>
        </w:tc>
        <w:tc>
          <w:tcPr>
            <w:tcW w:w="1600" w:type="dxa"/>
            <w:tcBorders>
              <w:top w:val="nil"/>
              <w:left w:val="nil"/>
              <w:bottom w:val="nil"/>
              <w:right w:val="nil"/>
            </w:tcBorders>
            <w:shd w:val="clear" w:color="000000" w:fill="FFFFFF"/>
            <w:noWrap/>
            <w:vAlign w:val="center"/>
            <w:hideMark/>
          </w:tcPr>
          <w:p w14:paraId="7E8933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260,272</w:t>
            </w:r>
          </w:p>
        </w:tc>
      </w:tr>
      <w:tr w:rsidR="00F1485B" w:rsidRPr="00F1485B" w14:paraId="00DC6C12" w14:textId="77777777" w:rsidTr="00F1485B">
        <w:trPr>
          <w:trHeight w:val="20"/>
        </w:trPr>
        <w:tc>
          <w:tcPr>
            <w:tcW w:w="960" w:type="dxa"/>
            <w:tcBorders>
              <w:top w:val="nil"/>
              <w:left w:val="nil"/>
              <w:bottom w:val="nil"/>
              <w:right w:val="nil"/>
            </w:tcBorders>
            <w:shd w:val="clear" w:color="000000" w:fill="FFFFFF"/>
            <w:noWrap/>
            <w:vAlign w:val="center"/>
            <w:hideMark/>
          </w:tcPr>
          <w:p w14:paraId="4FF1A25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1983</w:t>
            </w:r>
          </w:p>
        </w:tc>
        <w:tc>
          <w:tcPr>
            <w:tcW w:w="1600" w:type="dxa"/>
            <w:tcBorders>
              <w:top w:val="nil"/>
              <w:left w:val="single" w:sz="8" w:space="0" w:color="auto"/>
              <w:bottom w:val="nil"/>
              <w:right w:val="nil"/>
            </w:tcBorders>
            <w:shd w:val="clear" w:color="000000" w:fill="FFFFFF"/>
            <w:noWrap/>
            <w:vAlign w:val="center"/>
            <w:hideMark/>
          </w:tcPr>
          <w:p w14:paraId="03EE7F8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570,750</w:t>
            </w:r>
          </w:p>
        </w:tc>
        <w:tc>
          <w:tcPr>
            <w:tcW w:w="1600" w:type="dxa"/>
            <w:tcBorders>
              <w:top w:val="nil"/>
              <w:left w:val="nil"/>
              <w:bottom w:val="nil"/>
              <w:right w:val="nil"/>
            </w:tcBorders>
            <w:shd w:val="clear" w:color="000000" w:fill="FFFFFF"/>
            <w:noWrap/>
            <w:vAlign w:val="center"/>
            <w:hideMark/>
          </w:tcPr>
          <w:p w14:paraId="6F9E81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830,960</w:t>
            </w:r>
          </w:p>
        </w:tc>
        <w:tc>
          <w:tcPr>
            <w:tcW w:w="1600" w:type="dxa"/>
            <w:tcBorders>
              <w:top w:val="nil"/>
              <w:left w:val="nil"/>
              <w:bottom w:val="nil"/>
              <w:right w:val="nil"/>
            </w:tcBorders>
            <w:shd w:val="clear" w:color="000000" w:fill="FFFFFF"/>
            <w:noWrap/>
            <w:vAlign w:val="center"/>
            <w:hideMark/>
          </w:tcPr>
          <w:p w14:paraId="2ECCC63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271,787</w:t>
            </w:r>
          </w:p>
        </w:tc>
      </w:tr>
      <w:tr w:rsidR="00F1485B" w:rsidRPr="00F1485B" w14:paraId="0C8352B0" w14:textId="77777777" w:rsidTr="00F1485B">
        <w:trPr>
          <w:trHeight w:val="20"/>
        </w:trPr>
        <w:tc>
          <w:tcPr>
            <w:tcW w:w="960" w:type="dxa"/>
            <w:tcBorders>
              <w:top w:val="nil"/>
              <w:left w:val="nil"/>
              <w:bottom w:val="nil"/>
              <w:right w:val="nil"/>
            </w:tcBorders>
            <w:shd w:val="clear" w:color="000000" w:fill="FFFFFF"/>
            <w:noWrap/>
            <w:vAlign w:val="center"/>
            <w:hideMark/>
          </w:tcPr>
          <w:p w14:paraId="232AA45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1984</w:t>
            </w:r>
          </w:p>
        </w:tc>
        <w:tc>
          <w:tcPr>
            <w:tcW w:w="1600" w:type="dxa"/>
            <w:tcBorders>
              <w:top w:val="nil"/>
              <w:left w:val="single" w:sz="8" w:space="0" w:color="auto"/>
              <w:bottom w:val="nil"/>
              <w:right w:val="nil"/>
            </w:tcBorders>
            <w:shd w:val="clear" w:color="000000" w:fill="FFFFFF"/>
            <w:noWrap/>
            <w:vAlign w:val="center"/>
            <w:hideMark/>
          </w:tcPr>
          <w:p w14:paraId="35EF611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1,250,437</w:t>
            </w:r>
          </w:p>
        </w:tc>
        <w:tc>
          <w:tcPr>
            <w:tcW w:w="1600" w:type="dxa"/>
            <w:tcBorders>
              <w:top w:val="nil"/>
              <w:left w:val="nil"/>
              <w:bottom w:val="nil"/>
              <w:right w:val="nil"/>
            </w:tcBorders>
            <w:shd w:val="clear" w:color="000000" w:fill="FFFFFF"/>
            <w:noWrap/>
            <w:vAlign w:val="center"/>
            <w:hideMark/>
          </w:tcPr>
          <w:p w14:paraId="3B6D94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1,192,620</w:t>
            </w:r>
          </w:p>
        </w:tc>
        <w:tc>
          <w:tcPr>
            <w:tcW w:w="1600" w:type="dxa"/>
            <w:tcBorders>
              <w:top w:val="nil"/>
              <w:left w:val="nil"/>
              <w:bottom w:val="nil"/>
              <w:right w:val="nil"/>
            </w:tcBorders>
            <w:shd w:val="clear" w:color="000000" w:fill="FFFFFF"/>
            <w:noWrap/>
            <w:vAlign w:val="center"/>
            <w:hideMark/>
          </w:tcPr>
          <w:p w14:paraId="75D878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369,301</w:t>
            </w:r>
          </w:p>
        </w:tc>
      </w:tr>
      <w:tr w:rsidR="00F1485B" w:rsidRPr="00F1485B" w14:paraId="69E83A81" w14:textId="77777777" w:rsidTr="00F1485B">
        <w:trPr>
          <w:trHeight w:val="20"/>
        </w:trPr>
        <w:tc>
          <w:tcPr>
            <w:tcW w:w="960" w:type="dxa"/>
            <w:tcBorders>
              <w:top w:val="nil"/>
              <w:left w:val="nil"/>
              <w:bottom w:val="nil"/>
              <w:right w:val="nil"/>
            </w:tcBorders>
            <w:shd w:val="clear" w:color="000000" w:fill="FFFFFF"/>
            <w:noWrap/>
            <w:vAlign w:val="center"/>
            <w:hideMark/>
          </w:tcPr>
          <w:p w14:paraId="2507DF1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1985</w:t>
            </w:r>
          </w:p>
        </w:tc>
        <w:tc>
          <w:tcPr>
            <w:tcW w:w="1600" w:type="dxa"/>
            <w:tcBorders>
              <w:top w:val="nil"/>
              <w:left w:val="single" w:sz="8" w:space="0" w:color="auto"/>
              <w:bottom w:val="nil"/>
              <w:right w:val="nil"/>
            </w:tcBorders>
            <w:shd w:val="clear" w:color="000000" w:fill="FFFFFF"/>
            <w:noWrap/>
            <w:vAlign w:val="center"/>
            <w:hideMark/>
          </w:tcPr>
          <w:p w14:paraId="3A053A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532,179</w:t>
            </w:r>
          </w:p>
        </w:tc>
        <w:tc>
          <w:tcPr>
            <w:tcW w:w="1600" w:type="dxa"/>
            <w:tcBorders>
              <w:top w:val="nil"/>
              <w:left w:val="nil"/>
              <w:bottom w:val="nil"/>
              <w:right w:val="nil"/>
            </w:tcBorders>
            <w:shd w:val="clear" w:color="000000" w:fill="FFFFFF"/>
            <w:noWrap/>
            <w:vAlign w:val="center"/>
            <w:hideMark/>
          </w:tcPr>
          <w:p w14:paraId="759BC0B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2,034,650</w:t>
            </w:r>
          </w:p>
        </w:tc>
        <w:tc>
          <w:tcPr>
            <w:tcW w:w="1600" w:type="dxa"/>
            <w:tcBorders>
              <w:top w:val="nil"/>
              <w:left w:val="nil"/>
              <w:bottom w:val="nil"/>
              <w:right w:val="nil"/>
            </w:tcBorders>
            <w:shd w:val="clear" w:color="000000" w:fill="FFFFFF"/>
            <w:noWrap/>
            <w:vAlign w:val="center"/>
            <w:hideMark/>
          </w:tcPr>
          <w:p w14:paraId="733C43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414,597</w:t>
            </w:r>
          </w:p>
        </w:tc>
      </w:tr>
      <w:tr w:rsidR="00F1485B" w:rsidRPr="00F1485B" w14:paraId="47CB5113" w14:textId="77777777" w:rsidTr="00F1485B">
        <w:trPr>
          <w:trHeight w:val="20"/>
        </w:trPr>
        <w:tc>
          <w:tcPr>
            <w:tcW w:w="960" w:type="dxa"/>
            <w:tcBorders>
              <w:top w:val="nil"/>
              <w:left w:val="nil"/>
              <w:bottom w:val="nil"/>
              <w:right w:val="nil"/>
            </w:tcBorders>
            <w:shd w:val="clear" w:color="000000" w:fill="FFFFFF"/>
            <w:noWrap/>
            <w:vAlign w:val="center"/>
            <w:hideMark/>
          </w:tcPr>
          <w:p w14:paraId="0D1947E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1986</w:t>
            </w:r>
          </w:p>
        </w:tc>
        <w:tc>
          <w:tcPr>
            <w:tcW w:w="1600" w:type="dxa"/>
            <w:tcBorders>
              <w:top w:val="nil"/>
              <w:left w:val="single" w:sz="8" w:space="0" w:color="auto"/>
              <w:bottom w:val="nil"/>
              <w:right w:val="nil"/>
            </w:tcBorders>
            <w:shd w:val="clear" w:color="000000" w:fill="FFFFFF"/>
            <w:noWrap/>
            <w:vAlign w:val="center"/>
            <w:hideMark/>
          </w:tcPr>
          <w:p w14:paraId="1DE7FEA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455,887</w:t>
            </w:r>
          </w:p>
        </w:tc>
        <w:tc>
          <w:tcPr>
            <w:tcW w:w="1600" w:type="dxa"/>
            <w:tcBorders>
              <w:top w:val="nil"/>
              <w:left w:val="nil"/>
              <w:bottom w:val="nil"/>
              <w:right w:val="nil"/>
            </w:tcBorders>
            <w:shd w:val="clear" w:color="000000" w:fill="FFFFFF"/>
            <w:noWrap/>
            <w:vAlign w:val="center"/>
            <w:hideMark/>
          </w:tcPr>
          <w:p w14:paraId="6820F3B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864,019</w:t>
            </w:r>
          </w:p>
        </w:tc>
        <w:tc>
          <w:tcPr>
            <w:tcW w:w="1600" w:type="dxa"/>
            <w:tcBorders>
              <w:top w:val="nil"/>
              <w:left w:val="nil"/>
              <w:bottom w:val="nil"/>
              <w:right w:val="nil"/>
            </w:tcBorders>
            <w:shd w:val="clear" w:color="000000" w:fill="FFFFFF"/>
            <w:noWrap/>
            <w:vAlign w:val="center"/>
            <w:hideMark/>
          </w:tcPr>
          <w:p w14:paraId="5332329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340,812</w:t>
            </w:r>
          </w:p>
        </w:tc>
      </w:tr>
      <w:tr w:rsidR="00F1485B" w:rsidRPr="00F1485B" w14:paraId="67067A34" w14:textId="77777777" w:rsidTr="00F1485B">
        <w:trPr>
          <w:trHeight w:val="20"/>
        </w:trPr>
        <w:tc>
          <w:tcPr>
            <w:tcW w:w="960" w:type="dxa"/>
            <w:tcBorders>
              <w:top w:val="nil"/>
              <w:left w:val="nil"/>
              <w:bottom w:val="nil"/>
              <w:right w:val="nil"/>
            </w:tcBorders>
            <w:shd w:val="clear" w:color="000000" w:fill="FFFFFF"/>
            <w:noWrap/>
            <w:vAlign w:val="center"/>
            <w:hideMark/>
          </w:tcPr>
          <w:p w14:paraId="5DF222A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1987</w:t>
            </w:r>
          </w:p>
        </w:tc>
        <w:tc>
          <w:tcPr>
            <w:tcW w:w="1600" w:type="dxa"/>
            <w:tcBorders>
              <w:top w:val="nil"/>
              <w:left w:val="single" w:sz="8" w:space="0" w:color="auto"/>
              <w:bottom w:val="nil"/>
              <w:right w:val="nil"/>
            </w:tcBorders>
            <w:shd w:val="clear" w:color="000000" w:fill="FFFFFF"/>
            <w:noWrap/>
            <w:vAlign w:val="center"/>
            <w:hideMark/>
          </w:tcPr>
          <w:p w14:paraId="2D28A8A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654,334</w:t>
            </w:r>
          </w:p>
        </w:tc>
        <w:tc>
          <w:tcPr>
            <w:tcW w:w="1600" w:type="dxa"/>
            <w:tcBorders>
              <w:top w:val="nil"/>
              <w:left w:val="nil"/>
              <w:bottom w:val="nil"/>
              <w:right w:val="nil"/>
            </w:tcBorders>
            <w:shd w:val="clear" w:color="000000" w:fill="FFFFFF"/>
            <w:noWrap/>
            <w:vAlign w:val="center"/>
            <w:hideMark/>
          </w:tcPr>
          <w:p w14:paraId="0BDAE0C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2,265,770</w:t>
            </w:r>
          </w:p>
        </w:tc>
        <w:tc>
          <w:tcPr>
            <w:tcW w:w="1600" w:type="dxa"/>
            <w:tcBorders>
              <w:top w:val="nil"/>
              <w:left w:val="nil"/>
              <w:bottom w:val="nil"/>
              <w:right w:val="nil"/>
            </w:tcBorders>
            <w:shd w:val="clear" w:color="000000" w:fill="FFFFFF"/>
            <w:noWrap/>
            <w:vAlign w:val="center"/>
            <w:hideMark/>
          </w:tcPr>
          <w:p w14:paraId="66EE823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333,243</w:t>
            </w:r>
          </w:p>
        </w:tc>
      </w:tr>
      <w:tr w:rsidR="00F1485B" w:rsidRPr="00F1485B" w14:paraId="4056CAFE" w14:textId="77777777" w:rsidTr="00F1485B">
        <w:trPr>
          <w:trHeight w:val="20"/>
        </w:trPr>
        <w:tc>
          <w:tcPr>
            <w:tcW w:w="960" w:type="dxa"/>
            <w:tcBorders>
              <w:top w:val="nil"/>
              <w:left w:val="nil"/>
              <w:bottom w:val="nil"/>
              <w:right w:val="nil"/>
            </w:tcBorders>
            <w:shd w:val="clear" w:color="000000" w:fill="FFFFFF"/>
            <w:noWrap/>
            <w:vAlign w:val="center"/>
            <w:hideMark/>
          </w:tcPr>
          <w:p w14:paraId="7E8B114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1988</w:t>
            </w:r>
          </w:p>
        </w:tc>
        <w:tc>
          <w:tcPr>
            <w:tcW w:w="1600" w:type="dxa"/>
            <w:tcBorders>
              <w:top w:val="nil"/>
              <w:left w:val="single" w:sz="8" w:space="0" w:color="auto"/>
              <w:bottom w:val="nil"/>
              <w:right w:val="nil"/>
            </w:tcBorders>
            <w:shd w:val="clear" w:color="000000" w:fill="FFFFFF"/>
            <w:noWrap/>
            <w:vAlign w:val="center"/>
            <w:hideMark/>
          </w:tcPr>
          <w:p w14:paraId="3821C7D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1,116,413</w:t>
            </w:r>
          </w:p>
        </w:tc>
        <w:tc>
          <w:tcPr>
            <w:tcW w:w="1600" w:type="dxa"/>
            <w:tcBorders>
              <w:top w:val="nil"/>
              <w:left w:val="nil"/>
              <w:bottom w:val="nil"/>
              <w:right w:val="nil"/>
            </w:tcBorders>
            <w:shd w:val="clear" w:color="000000" w:fill="FFFFFF"/>
            <w:noWrap/>
            <w:vAlign w:val="center"/>
            <w:hideMark/>
          </w:tcPr>
          <w:p w14:paraId="02FBC1F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569,001</w:t>
            </w:r>
          </w:p>
        </w:tc>
        <w:tc>
          <w:tcPr>
            <w:tcW w:w="1600" w:type="dxa"/>
            <w:tcBorders>
              <w:top w:val="nil"/>
              <w:left w:val="nil"/>
              <w:bottom w:val="nil"/>
              <w:right w:val="nil"/>
            </w:tcBorders>
            <w:shd w:val="clear" w:color="000000" w:fill="FFFFFF"/>
            <w:noWrap/>
            <w:vAlign w:val="center"/>
            <w:hideMark/>
          </w:tcPr>
          <w:p w14:paraId="0F4E0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199,587</w:t>
            </w:r>
          </w:p>
        </w:tc>
      </w:tr>
      <w:tr w:rsidR="00F1485B" w:rsidRPr="00F1485B" w14:paraId="4C93DC90" w14:textId="77777777" w:rsidTr="00F1485B">
        <w:trPr>
          <w:trHeight w:val="20"/>
        </w:trPr>
        <w:tc>
          <w:tcPr>
            <w:tcW w:w="960" w:type="dxa"/>
            <w:tcBorders>
              <w:top w:val="nil"/>
              <w:left w:val="nil"/>
              <w:bottom w:val="nil"/>
              <w:right w:val="nil"/>
            </w:tcBorders>
            <w:shd w:val="clear" w:color="000000" w:fill="FFFFFF"/>
            <w:noWrap/>
            <w:vAlign w:val="center"/>
            <w:hideMark/>
          </w:tcPr>
          <w:p w14:paraId="5CB6500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1989</w:t>
            </w:r>
          </w:p>
        </w:tc>
        <w:tc>
          <w:tcPr>
            <w:tcW w:w="1600" w:type="dxa"/>
            <w:tcBorders>
              <w:top w:val="nil"/>
              <w:left w:val="single" w:sz="8" w:space="0" w:color="auto"/>
              <w:bottom w:val="nil"/>
              <w:right w:val="nil"/>
            </w:tcBorders>
            <w:shd w:val="clear" w:color="000000" w:fill="FFFFFF"/>
            <w:noWrap/>
            <w:vAlign w:val="center"/>
            <w:hideMark/>
          </w:tcPr>
          <w:p w14:paraId="59283F7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474,153</w:t>
            </w:r>
          </w:p>
        </w:tc>
        <w:tc>
          <w:tcPr>
            <w:tcW w:w="1600" w:type="dxa"/>
            <w:tcBorders>
              <w:top w:val="nil"/>
              <w:left w:val="nil"/>
              <w:bottom w:val="nil"/>
              <w:right w:val="nil"/>
            </w:tcBorders>
            <w:shd w:val="clear" w:color="000000" w:fill="FFFFFF"/>
            <w:noWrap/>
            <w:vAlign w:val="center"/>
            <w:hideMark/>
          </w:tcPr>
          <w:p w14:paraId="78183AF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1,004,990</w:t>
            </w:r>
          </w:p>
        </w:tc>
        <w:tc>
          <w:tcPr>
            <w:tcW w:w="1600" w:type="dxa"/>
            <w:tcBorders>
              <w:top w:val="nil"/>
              <w:left w:val="nil"/>
              <w:bottom w:val="nil"/>
              <w:right w:val="nil"/>
            </w:tcBorders>
            <w:shd w:val="clear" w:color="000000" w:fill="FFFFFF"/>
            <w:noWrap/>
            <w:vAlign w:val="center"/>
            <w:hideMark/>
          </w:tcPr>
          <w:p w14:paraId="549AAA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224,704</w:t>
            </w:r>
          </w:p>
        </w:tc>
      </w:tr>
      <w:tr w:rsidR="00F1485B" w:rsidRPr="00F1485B" w14:paraId="48F73F8F" w14:textId="77777777" w:rsidTr="00F1485B">
        <w:trPr>
          <w:trHeight w:val="20"/>
        </w:trPr>
        <w:tc>
          <w:tcPr>
            <w:tcW w:w="960" w:type="dxa"/>
            <w:tcBorders>
              <w:top w:val="nil"/>
              <w:left w:val="nil"/>
              <w:bottom w:val="nil"/>
              <w:right w:val="nil"/>
            </w:tcBorders>
            <w:shd w:val="clear" w:color="000000" w:fill="FFFFFF"/>
            <w:noWrap/>
            <w:vAlign w:val="center"/>
            <w:hideMark/>
          </w:tcPr>
          <w:p w14:paraId="5F814EF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1990</w:t>
            </w:r>
          </w:p>
        </w:tc>
        <w:tc>
          <w:tcPr>
            <w:tcW w:w="1600" w:type="dxa"/>
            <w:tcBorders>
              <w:top w:val="nil"/>
              <w:left w:val="single" w:sz="8" w:space="0" w:color="auto"/>
              <w:bottom w:val="nil"/>
              <w:right w:val="nil"/>
            </w:tcBorders>
            <w:shd w:val="clear" w:color="000000" w:fill="FFFFFF"/>
            <w:noWrap/>
            <w:vAlign w:val="center"/>
            <w:hideMark/>
          </w:tcPr>
          <w:p w14:paraId="7EC00F1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1,243,458</w:t>
            </w:r>
          </w:p>
        </w:tc>
        <w:tc>
          <w:tcPr>
            <w:tcW w:w="1600" w:type="dxa"/>
            <w:tcBorders>
              <w:top w:val="nil"/>
              <w:left w:val="nil"/>
              <w:bottom w:val="nil"/>
              <w:right w:val="nil"/>
            </w:tcBorders>
            <w:shd w:val="clear" w:color="000000" w:fill="FFFFFF"/>
            <w:noWrap/>
            <w:vAlign w:val="center"/>
            <w:hideMark/>
          </w:tcPr>
          <w:p w14:paraId="29107EC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1,105,780</w:t>
            </w:r>
          </w:p>
        </w:tc>
        <w:tc>
          <w:tcPr>
            <w:tcW w:w="1600" w:type="dxa"/>
            <w:tcBorders>
              <w:top w:val="nil"/>
              <w:left w:val="nil"/>
              <w:bottom w:val="nil"/>
              <w:right w:val="nil"/>
            </w:tcBorders>
            <w:shd w:val="clear" w:color="000000" w:fill="FFFFFF"/>
            <w:noWrap/>
            <w:vAlign w:val="center"/>
            <w:hideMark/>
          </w:tcPr>
          <w:p w14:paraId="78DCC82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233,643</w:t>
            </w:r>
          </w:p>
        </w:tc>
      </w:tr>
      <w:tr w:rsidR="00F1485B" w:rsidRPr="00F1485B" w14:paraId="780F2D9E" w14:textId="77777777" w:rsidTr="00F1485B">
        <w:trPr>
          <w:trHeight w:val="20"/>
        </w:trPr>
        <w:tc>
          <w:tcPr>
            <w:tcW w:w="960" w:type="dxa"/>
            <w:tcBorders>
              <w:top w:val="nil"/>
              <w:left w:val="nil"/>
              <w:bottom w:val="nil"/>
              <w:right w:val="nil"/>
            </w:tcBorders>
            <w:shd w:val="clear" w:color="000000" w:fill="FFFFFF"/>
            <w:noWrap/>
            <w:vAlign w:val="center"/>
            <w:hideMark/>
          </w:tcPr>
          <w:p w14:paraId="504E1E3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1991</w:t>
            </w:r>
          </w:p>
        </w:tc>
        <w:tc>
          <w:tcPr>
            <w:tcW w:w="1600" w:type="dxa"/>
            <w:tcBorders>
              <w:top w:val="nil"/>
              <w:left w:val="single" w:sz="8" w:space="0" w:color="auto"/>
              <w:bottom w:val="nil"/>
              <w:right w:val="nil"/>
            </w:tcBorders>
            <w:shd w:val="clear" w:color="000000" w:fill="FFFFFF"/>
            <w:noWrap/>
            <w:vAlign w:val="center"/>
            <w:hideMark/>
          </w:tcPr>
          <w:p w14:paraId="5FE96EC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312,266</w:t>
            </w:r>
          </w:p>
        </w:tc>
        <w:tc>
          <w:tcPr>
            <w:tcW w:w="1600" w:type="dxa"/>
            <w:tcBorders>
              <w:top w:val="nil"/>
              <w:left w:val="nil"/>
              <w:bottom w:val="nil"/>
              <w:right w:val="nil"/>
            </w:tcBorders>
            <w:shd w:val="clear" w:color="000000" w:fill="FFFFFF"/>
            <w:noWrap/>
            <w:vAlign w:val="center"/>
            <w:hideMark/>
          </w:tcPr>
          <w:p w14:paraId="194BC9D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952,305</w:t>
            </w:r>
          </w:p>
        </w:tc>
        <w:tc>
          <w:tcPr>
            <w:tcW w:w="1600" w:type="dxa"/>
            <w:tcBorders>
              <w:top w:val="nil"/>
              <w:left w:val="nil"/>
              <w:bottom w:val="nil"/>
              <w:right w:val="nil"/>
            </w:tcBorders>
            <w:shd w:val="clear" w:color="000000" w:fill="FFFFFF"/>
            <w:noWrap/>
            <w:vAlign w:val="center"/>
            <w:hideMark/>
          </w:tcPr>
          <w:p w14:paraId="0B8B3F7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216,200</w:t>
            </w:r>
          </w:p>
        </w:tc>
      </w:tr>
      <w:tr w:rsidR="00F1485B" w:rsidRPr="00F1485B" w14:paraId="2282E39C" w14:textId="77777777" w:rsidTr="00F1485B">
        <w:trPr>
          <w:trHeight w:val="20"/>
        </w:trPr>
        <w:tc>
          <w:tcPr>
            <w:tcW w:w="960" w:type="dxa"/>
            <w:tcBorders>
              <w:top w:val="nil"/>
              <w:left w:val="nil"/>
              <w:bottom w:val="nil"/>
              <w:right w:val="nil"/>
            </w:tcBorders>
            <w:shd w:val="clear" w:color="000000" w:fill="FFFFFF"/>
            <w:noWrap/>
            <w:vAlign w:val="center"/>
            <w:hideMark/>
          </w:tcPr>
          <w:p w14:paraId="795601B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1992</w:t>
            </w:r>
          </w:p>
        </w:tc>
        <w:tc>
          <w:tcPr>
            <w:tcW w:w="1600" w:type="dxa"/>
            <w:tcBorders>
              <w:top w:val="nil"/>
              <w:left w:val="single" w:sz="8" w:space="0" w:color="auto"/>
              <w:bottom w:val="nil"/>
              <w:right w:val="nil"/>
            </w:tcBorders>
            <w:shd w:val="clear" w:color="000000" w:fill="FFFFFF"/>
            <w:noWrap/>
            <w:vAlign w:val="center"/>
            <w:hideMark/>
          </w:tcPr>
          <w:p w14:paraId="738D3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551,538</w:t>
            </w:r>
          </w:p>
        </w:tc>
        <w:tc>
          <w:tcPr>
            <w:tcW w:w="1600" w:type="dxa"/>
            <w:tcBorders>
              <w:top w:val="nil"/>
              <w:left w:val="nil"/>
              <w:bottom w:val="nil"/>
              <w:right w:val="nil"/>
            </w:tcBorders>
            <w:shd w:val="clear" w:color="000000" w:fill="FFFFFF"/>
            <w:noWrap/>
            <w:vAlign w:val="center"/>
            <w:hideMark/>
          </w:tcPr>
          <w:p w14:paraId="0C4A4AB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1,051,680</w:t>
            </w:r>
          </w:p>
        </w:tc>
        <w:tc>
          <w:tcPr>
            <w:tcW w:w="1600" w:type="dxa"/>
            <w:tcBorders>
              <w:top w:val="nil"/>
              <w:left w:val="nil"/>
              <w:bottom w:val="nil"/>
              <w:right w:val="nil"/>
            </w:tcBorders>
            <w:shd w:val="clear" w:color="000000" w:fill="FFFFFF"/>
            <w:noWrap/>
            <w:vAlign w:val="center"/>
            <w:hideMark/>
          </w:tcPr>
          <w:p w14:paraId="1921032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230,349</w:t>
            </w:r>
          </w:p>
        </w:tc>
      </w:tr>
      <w:tr w:rsidR="00F1485B" w:rsidRPr="00F1485B" w14:paraId="633B2B83" w14:textId="77777777" w:rsidTr="00F1485B">
        <w:trPr>
          <w:trHeight w:val="20"/>
        </w:trPr>
        <w:tc>
          <w:tcPr>
            <w:tcW w:w="960" w:type="dxa"/>
            <w:tcBorders>
              <w:top w:val="nil"/>
              <w:left w:val="nil"/>
              <w:bottom w:val="nil"/>
              <w:right w:val="nil"/>
            </w:tcBorders>
            <w:shd w:val="clear" w:color="000000" w:fill="FFFFFF"/>
            <w:noWrap/>
            <w:vAlign w:val="center"/>
            <w:hideMark/>
          </w:tcPr>
          <w:p w14:paraId="1262957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1993</w:t>
            </w:r>
          </w:p>
        </w:tc>
        <w:tc>
          <w:tcPr>
            <w:tcW w:w="1600" w:type="dxa"/>
            <w:tcBorders>
              <w:top w:val="nil"/>
              <w:left w:val="single" w:sz="8" w:space="0" w:color="auto"/>
              <w:bottom w:val="nil"/>
              <w:right w:val="nil"/>
            </w:tcBorders>
            <w:shd w:val="clear" w:color="000000" w:fill="FFFFFF"/>
            <w:noWrap/>
            <w:vAlign w:val="center"/>
            <w:hideMark/>
          </w:tcPr>
          <w:p w14:paraId="6B0DB0A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606,848</w:t>
            </w:r>
          </w:p>
        </w:tc>
        <w:tc>
          <w:tcPr>
            <w:tcW w:w="1600" w:type="dxa"/>
            <w:tcBorders>
              <w:top w:val="nil"/>
              <w:left w:val="nil"/>
              <w:bottom w:val="nil"/>
              <w:right w:val="nil"/>
            </w:tcBorders>
            <w:shd w:val="clear" w:color="000000" w:fill="FFFFFF"/>
            <w:noWrap/>
            <w:vAlign w:val="center"/>
            <w:hideMark/>
          </w:tcPr>
          <w:p w14:paraId="073DF0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739,007</w:t>
            </w:r>
          </w:p>
        </w:tc>
        <w:tc>
          <w:tcPr>
            <w:tcW w:w="1600" w:type="dxa"/>
            <w:tcBorders>
              <w:top w:val="nil"/>
              <w:left w:val="nil"/>
              <w:bottom w:val="nil"/>
              <w:right w:val="nil"/>
            </w:tcBorders>
            <w:shd w:val="clear" w:color="000000" w:fill="FFFFFF"/>
            <w:noWrap/>
            <w:vAlign w:val="center"/>
            <w:hideMark/>
          </w:tcPr>
          <w:p w14:paraId="6E44DF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211,793</w:t>
            </w:r>
          </w:p>
        </w:tc>
      </w:tr>
      <w:tr w:rsidR="00F1485B" w:rsidRPr="00F1485B" w14:paraId="315F3262" w14:textId="77777777" w:rsidTr="00F1485B">
        <w:trPr>
          <w:trHeight w:val="20"/>
        </w:trPr>
        <w:tc>
          <w:tcPr>
            <w:tcW w:w="960" w:type="dxa"/>
            <w:tcBorders>
              <w:top w:val="nil"/>
              <w:left w:val="nil"/>
              <w:bottom w:val="nil"/>
              <w:right w:val="nil"/>
            </w:tcBorders>
            <w:shd w:val="clear" w:color="000000" w:fill="FFFFFF"/>
            <w:noWrap/>
            <w:vAlign w:val="center"/>
            <w:hideMark/>
          </w:tcPr>
          <w:p w14:paraId="70012A5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1994</w:t>
            </w:r>
          </w:p>
        </w:tc>
        <w:tc>
          <w:tcPr>
            <w:tcW w:w="1600" w:type="dxa"/>
            <w:tcBorders>
              <w:top w:val="nil"/>
              <w:left w:val="single" w:sz="8" w:space="0" w:color="auto"/>
              <w:bottom w:val="nil"/>
              <w:right w:val="nil"/>
            </w:tcBorders>
            <w:shd w:val="clear" w:color="000000" w:fill="FFFFFF"/>
            <w:noWrap/>
            <w:vAlign w:val="center"/>
            <w:hideMark/>
          </w:tcPr>
          <w:p w14:paraId="77C12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522,625</w:t>
            </w:r>
          </w:p>
        </w:tc>
        <w:tc>
          <w:tcPr>
            <w:tcW w:w="1600" w:type="dxa"/>
            <w:tcBorders>
              <w:top w:val="nil"/>
              <w:left w:val="nil"/>
              <w:bottom w:val="nil"/>
              <w:right w:val="nil"/>
            </w:tcBorders>
            <w:shd w:val="clear" w:color="000000" w:fill="FFFFFF"/>
            <w:noWrap/>
            <w:vAlign w:val="center"/>
            <w:hideMark/>
          </w:tcPr>
          <w:p w14:paraId="4797343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681,879</w:t>
            </w:r>
          </w:p>
        </w:tc>
        <w:tc>
          <w:tcPr>
            <w:tcW w:w="1600" w:type="dxa"/>
            <w:tcBorders>
              <w:top w:val="nil"/>
              <w:left w:val="nil"/>
              <w:bottom w:val="nil"/>
              <w:right w:val="nil"/>
            </w:tcBorders>
            <w:shd w:val="clear" w:color="000000" w:fill="FFFFFF"/>
            <w:noWrap/>
            <w:vAlign w:val="center"/>
            <w:hideMark/>
          </w:tcPr>
          <w:p w14:paraId="0EBADA8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186,919</w:t>
            </w:r>
          </w:p>
        </w:tc>
      </w:tr>
      <w:tr w:rsidR="00F1485B" w:rsidRPr="00F1485B" w14:paraId="3CCCFB53" w14:textId="77777777" w:rsidTr="00F1485B">
        <w:trPr>
          <w:trHeight w:val="20"/>
        </w:trPr>
        <w:tc>
          <w:tcPr>
            <w:tcW w:w="960" w:type="dxa"/>
            <w:tcBorders>
              <w:top w:val="nil"/>
              <w:left w:val="nil"/>
              <w:bottom w:val="nil"/>
              <w:right w:val="nil"/>
            </w:tcBorders>
            <w:shd w:val="clear" w:color="000000" w:fill="FFFFFF"/>
            <w:noWrap/>
            <w:vAlign w:val="center"/>
            <w:hideMark/>
          </w:tcPr>
          <w:p w14:paraId="2C1CA74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1995</w:t>
            </w:r>
          </w:p>
        </w:tc>
        <w:tc>
          <w:tcPr>
            <w:tcW w:w="1600" w:type="dxa"/>
            <w:tcBorders>
              <w:top w:val="nil"/>
              <w:left w:val="single" w:sz="8" w:space="0" w:color="auto"/>
              <w:bottom w:val="nil"/>
              <w:right w:val="nil"/>
            </w:tcBorders>
            <w:shd w:val="clear" w:color="000000" w:fill="FFFFFF"/>
            <w:noWrap/>
            <w:vAlign w:val="center"/>
            <w:hideMark/>
          </w:tcPr>
          <w:p w14:paraId="624B1CA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577,164</w:t>
            </w:r>
          </w:p>
        </w:tc>
        <w:tc>
          <w:tcPr>
            <w:tcW w:w="1600" w:type="dxa"/>
            <w:tcBorders>
              <w:top w:val="nil"/>
              <w:left w:val="nil"/>
              <w:bottom w:val="nil"/>
              <w:right w:val="nil"/>
            </w:tcBorders>
            <w:shd w:val="clear" w:color="000000" w:fill="FFFFFF"/>
            <w:noWrap/>
            <w:vAlign w:val="center"/>
            <w:hideMark/>
          </w:tcPr>
          <w:p w14:paraId="7697DB4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731,088</w:t>
            </w:r>
          </w:p>
        </w:tc>
        <w:tc>
          <w:tcPr>
            <w:tcW w:w="1600" w:type="dxa"/>
            <w:tcBorders>
              <w:top w:val="nil"/>
              <w:left w:val="nil"/>
              <w:bottom w:val="nil"/>
              <w:right w:val="nil"/>
            </w:tcBorders>
            <w:shd w:val="clear" w:color="000000" w:fill="FFFFFF"/>
            <w:noWrap/>
            <w:vAlign w:val="center"/>
            <w:hideMark/>
          </w:tcPr>
          <w:p w14:paraId="3AC543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170,843</w:t>
            </w:r>
          </w:p>
        </w:tc>
      </w:tr>
      <w:tr w:rsidR="00F1485B" w:rsidRPr="00F1485B" w14:paraId="15FD2BA7" w14:textId="77777777" w:rsidTr="00F1485B">
        <w:trPr>
          <w:trHeight w:val="20"/>
        </w:trPr>
        <w:tc>
          <w:tcPr>
            <w:tcW w:w="960" w:type="dxa"/>
            <w:tcBorders>
              <w:top w:val="nil"/>
              <w:left w:val="nil"/>
              <w:bottom w:val="nil"/>
              <w:right w:val="nil"/>
            </w:tcBorders>
            <w:shd w:val="clear" w:color="000000" w:fill="FFFFFF"/>
            <w:noWrap/>
            <w:vAlign w:val="center"/>
            <w:hideMark/>
          </w:tcPr>
          <w:p w14:paraId="1ED2798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1996</w:t>
            </w:r>
          </w:p>
        </w:tc>
        <w:tc>
          <w:tcPr>
            <w:tcW w:w="1600" w:type="dxa"/>
            <w:tcBorders>
              <w:top w:val="nil"/>
              <w:left w:val="single" w:sz="8" w:space="0" w:color="auto"/>
              <w:bottom w:val="nil"/>
              <w:right w:val="nil"/>
            </w:tcBorders>
            <w:shd w:val="clear" w:color="000000" w:fill="FFFFFF"/>
            <w:noWrap/>
            <w:vAlign w:val="center"/>
            <w:hideMark/>
          </w:tcPr>
          <w:p w14:paraId="0B8C990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405,568</w:t>
            </w:r>
          </w:p>
        </w:tc>
        <w:tc>
          <w:tcPr>
            <w:tcW w:w="1600" w:type="dxa"/>
            <w:tcBorders>
              <w:top w:val="nil"/>
              <w:left w:val="nil"/>
              <w:bottom w:val="nil"/>
              <w:right w:val="nil"/>
            </w:tcBorders>
            <w:shd w:val="clear" w:color="000000" w:fill="FFFFFF"/>
            <w:noWrap/>
            <w:vAlign w:val="center"/>
            <w:hideMark/>
          </w:tcPr>
          <w:p w14:paraId="2BD7F78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1,015,860</w:t>
            </w:r>
          </w:p>
        </w:tc>
        <w:tc>
          <w:tcPr>
            <w:tcW w:w="1600" w:type="dxa"/>
            <w:tcBorders>
              <w:top w:val="nil"/>
              <w:left w:val="nil"/>
              <w:bottom w:val="nil"/>
              <w:right w:val="nil"/>
            </w:tcBorders>
            <w:shd w:val="clear" w:color="000000" w:fill="FFFFFF"/>
            <w:noWrap/>
            <w:vAlign w:val="center"/>
            <w:hideMark/>
          </w:tcPr>
          <w:p w14:paraId="174039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186,677</w:t>
            </w:r>
          </w:p>
        </w:tc>
      </w:tr>
      <w:tr w:rsidR="00F1485B" w:rsidRPr="00F1485B" w14:paraId="2D26D007" w14:textId="77777777" w:rsidTr="00F1485B">
        <w:trPr>
          <w:trHeight w:val="20"/>
        </w:trPr>
        <w:tc>
          <w:tcPr>
            <w:tcW w:w="960" w:type="dxa"/>
            <w:tcBorders>
              <w:top w:val="nil"/>
              <w:left w:val="nil"/>
              <w:bottom w:val="nil"/>
              <w:right w:val="nil"/>
            </w:tcBorders>
            <w:shd w:val="clear" w:color="000000" w:fill="FFFFFF"/>
            <w:noWrap/>
            <w:vAlign w:val="center"/>
            <w:hideMark/>
          </w:tcPr>
          <w:p w14:paraId="2C8054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1997</w:t>
            </w:r>
          </w:p>
        </w:tc>
        <w:tc>
          <w:tcPr>
            <w:tcW w:w="1600" w:type="dxa"/>
            <w:tcBorders>
              <w:top w:val="nil"/>
              <w:left w:val="single" w:sz="8" w:space="0" w:color="auto"/>
              <w:bottom w:val="nil"/>
              <w:right w:val="nil"/>
            </w:tcBorders>
            <w:shd w:val="clear" w:color="000000" w:fill="FFFFFF"/>
            <w:noWrap/>
            <w:vAlign w:val="center"/>
            <w:hideMark/>
          </w:tcPr>
          <w:p w14:paraId="52367A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374,216</w:t>
            </w:r>
          </w:p>
        </w:tc>
        <w:tc>
          <w:tcPr>
            <w:tcW w:w="1600" w:type="dxa"/>
            <w:tcBorders>
              <w:top w:val="nil"/>
              <w:left w:val="nil"/>
              <w:bottom w:val="nil"/>
              <w:right w:val="nil"/>
            </w:tcBorders>
            <w:shd w:val="clear" w:color="000000" w:fill="FFFFFF"/>
            <w:noWrap/>
            <w:vAlign w:val="center"/>
            <w:hideMark/>
          </w:tcPr>
          <w:p w14:paraId="0EF836B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1,014,230</w:t>
            </w:r>
          </w:p>
        </w:tc>
        <w:tc>
          <w:tcPr>
            <w:tcW w:w="1600" w:type="dxa"/>
            <w:tcBorders>
              <w:top w:val="nil"/>
              <w:left w:val="nil"/>
              <w:bottom w:val="nil"/>
              <w:right w:val="nil"/>
            </w:tcBorders>
            <w:shd w:val="clear" w:color="000000" w:fill="FFFFFF"/>
            <w:noWrap/>
            <w:vAlign w:val="center"/>
            <w:hideMark/>
          </w:tcPr>
          <w:p w14:paraId="635774C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198,743</w:t>
            </w:r>
          </w:p>
        </w:tc>
      </w:tr>
      <w:tr w:rsidR="00F1485B" w:rsidRPr="00F1485B" w14:paraId="5BD34E57" w14:textId="77777777" w:rsidTr="00F1485B">
        <w:trPr>
          <w:trHeight w:val="20"/>
        </w:trPr>
        <w:tc>
          <w:tcPr>
            <w:tcW w:w="960" w:type="dxa"/>
            <w:tcBorders>
              <w:top w:val="nil"/>
              <w:left w:val="nil"/>
              <w:bottom w:val="nil"/>
              <w:right w:val="nil"/>
            </w:tcBorders>
            <w:shd w:val="clear" w:color="000000" w:fill="FFFFFF"/>
            <w:noWrap/>
            <w:vAlign w:val="center"/>
            <w:hideMark/>
          </w:tcPr>
          <w:p w14:paraId="4507740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1998</w:t>
            </w:r>
          </w:p>
        </w:tc>
        <w:tc>
          <w:tcPr>
            <w:tcW w:w="1600" w:type="dxa"/>
            <w:tcBorders>
              <w:top w:val="nil"/>
              <w:left w:val="single" w:sz="8" w:space="0" w:color="auto"/>
              <w:bottom w:val="nil"/>
              <w:right w:val="nil"/>
            </w:tcBorders>
            <w:shd w:val="clear" w:color="000000" w:fill="FFFFFF"/>
            <w:noWrap/>
            <w:vAlign w:val="center"/>
            <w:hideMark/>
          </w:tcPr>
          <w:p w14:paraId="49FC434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401,221</w:t>
            </w:r>
          </w:p>
        </w:tc>
        <w:tc>
          <w:tcPr>
            <w:tcW w:w="1600" w:type="dxa"/>
            <w:tcBorders>
              <w:top w:val="nil"/>
              <w:left w:val="nil"/>
              <w:bottom w:val="nil"/>
              <w:right w:val="nil"/>
            </w:tcBorders>
            <w:shd w:val="clear" w:color="000000" w:fill="FFFFFF"/>
            <w:noWrap/>
            <w:vAlign w:val="center"/>
            <w:hideMark/>
          </w:tcPr>
          <w:p w14:paraId="6DAE073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1,012,890</w:t>
            </w:r>
          </w:p>
        </w:tc>
        <w:tc>
          <w:tcPr>
            <w:tcW w:w="1600" w:type="dxa"/>
            <w:tcBorders>
              <w:top w:val="nil"/>
              <w:left w:val="nil"/>
              <w:bottom w:val="nil"/>
              <w:right w:val="nil"/>
            </w:tcBorders>
            <w:shd w:val="clear" w:color="000000" w:fill="FFFFFF"/>
            <w:noWrap/>
            <w:vAlign w:val="center"/>
            <w:hideMark/>
          </w:tcPr>
          <w:p w14:paraId="485765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191,926</w:t>
            </w:r>
          </w:p>
        </w:tc>
      </w:tr>
      <w:tr w:rsidR="00F1485B" w:rsidRPr="00F1485B" w14:paraId="738BD2B1" w14:textId="77777777" w:rsidTr="00F1485B">
        <w:trPr>
          <w:trHeight w:val="20"/>
        </w:trPr>
        <w:tc>
          <w:tcPr>
            <w:tcW w:w="960" w:type="dxa"/>
            <w:tcBorders>
              <w:top w:val="nil"/>
              <w:left w:val="nil"/>
              <w:bottom w:val="nil"/>
              <w:right w:val="nil"/>
            </w:tcBorders>
            <w:shd w:val="clear" w:color="000000" w:fill="FFFFFF"/>
            <w:noWrap/>
            <w:vAlign w:val="center"/>
            <w:hideMark/>
          </w:tcPr>
          <w:p w14:paraId="54714B8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1999</w:t>
            </w:r>
          </w:p>
        </w:tc>
        <w:tc>
          <w:tcPr>
            <w:tcW w:w="1600" w:type="dxa"/>
            <w:tcBorders>
              <w:top w:val="nil"/>
              <w:left w:val="single" w:sz="8" w:space="0" w:color="auto"/>
              <w:bottom w:val="nil"/>
              <w:right w:val="nil"/>
            </w:tcBorders>
            <w:shd w:val="clear" w:color="000000" w:fill="FFFFFF"/>
            <w:noWrap/>
            <w:vAlign w:val="center"/>
            <w:hideMark/>
          </w:tcPr>
          <w:p w14:paraId="196A5CE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557,503</w:t>
            </w:r>
          </w:p>
        </w:tc>
        <w:tc>
          <w:tcPr>
            <w:tcW w:w="1600" w:type="dxa"/>
            <w:tcBorders>
              <w:top w:val="nil"/>
              <w:left w:val="nil"/>
              <w:bottom w:val="nil"/>
              <w:right w:val="nil"/>
            </w:tcBorders>
            <w:shd w:val="clear" w:color="000000" w:fill="FFFFFF"/>
            <w:noWrap/>
            <w:vAlign w:val="center"/>
            <w:hideMark/>
          </w:tcPr>
          <w:p w14:paraId="207B81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780,752</w:t>
            </w:r>
          </w:p>
        </w:tc>
        <w:tc>
          <w:tcPr>
            <w:tcW w:w="1600" w:type="dxa"/>
            <w:tcBorders>
              <w:top w:val="nil"/>
              <w:left w:val="nil"/>
              <w:bottom w:val="nil"/>
              <w:right w:val="nil"/>
            </w:tcBorders>
            <w:shd w:val="clear" w:color="000000" w:fill="FFFFFF"/>
            <w:noWrap/>
            <w:vAlign w:val="center"/>
            <w:hideMark/>
          </w:tcPr>
          <w:p w14:paraId="3D11EBB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156,020</w:t>
            </w:r>
          </w:p>
        </w:tc>
      </w:tr>
      <w:tr w:rsidR="00F1485B" w:rsidRPr="00F1485B" w14:paraId="58269FDB" w14:textId="77777777" w:rsidTr="00F1485B">
        <w:trPr>
          <w:trHeight w:val="20"/>
        </w:trPr>
        <w:tc>
          <w:tcPr>
            <w:tcW w:w="960" w:type="dxa"/>
            <w:tcBorders>
              <w:top w:val="nil"/>
              <w:left w:val="nil"/>
              <w:bottom w:val="nil"/>
              <w:right w:val="nil"/>
            </w:tcBorders>
            <w:shd w:val="clear" w:color="000000" w:fill="FFFFFF"/>
            <w:noWrap/>
            <w:vAlign w:val="center"/>
            <w:hideMark/>
          </w:tcPr>
          <w:p w14:paraId="561ED7FF"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2000</w:t>
            </w:r>
          </w:p>
        </w:tc>
        <w:tc>
          <w:tcPr>
            <w:tcW w:w="1600" w:type="dxa"/>
            <w:tcBorders>
              <w:top w:val="nil"/>
              <w:left w:val="single" w:sz="8" w:space="0" w:color="auto"/>
              <w:bottom w:val="nil"/>
              <w:right w:val="nil"/>
            </w:tcBorders>
            <w:shd w:val="clear" w:color="000000" w:fill="FFFFFF"/>
            <w:noWrap/>
            <w:vAlign w:val="center"/>
            <w:hideMark/>
          </w:tcPr>
          <w:p w14:paraId="785129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556,606</w:t>
            </w:r>
          </w:p>
        </w:tc>
        <w:tc>
          <w:tcPr>
            <w:tcW w:w="1600" w:type="dxa"/>
            <w:tcBorders>
              <w:top w:val="nil"/>
              <w:left w:val="nil"/>
              <w:bottom w:val="nil"/>
              <w:right w:val="nil"/>
            </w:tcBorders>
            <w:shd w:val="clear" w:color="000000" w:fill="FFFFFF"/>
            <w:noWrap/>
            <w:vAlign w:val="center"/>
            <w:hideMark/>
          </w:tcPr>
          <w:p w14:paraId="5CB8BC1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717,481</w:t>
            </w:r>
          </w:p>
        </w:tc>
        <w:tc>
          <w:tcPr>
            <w:tcW w:w="1600" w:type="dxa"/>
            <w:tcBorders>
              <w:top w:val="nil"/>
              <w:left w:val="nil"/>
              <w:bottom w:val="nil"/>
              <w:right w:val="nil"/>
            </w:tcBorders>
            <w:shd w:val="clear" w:color="000000" w:fill="FFFFFF"/>
            <w:noWrap/>
            <w:vAlign w:val="center"/>
            <w:hideMark/>
          </w:tcPr>
          <w:p w14:paraId="3614D47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152,250</w:t>
            </w:r>
          </w:p>
        </w:tc>
      </w:tr>
      <w:tr w:rsidR="00F1485B" w:rsidRPr="00F1485B" w14:paraId="26A40150" w14:textId="77777777" w:rsidTr="00F1485B">
        <w:trPr>
          <w:trHeight w:val="20"/>
        </w:trPr>
        <w:tc>
          <w:tcPr>
            <w:tcW w:w="960" w:type="dxa"/>
            <w:tcBorders>
              <w:top w:val="nil"/>
              <w:left w:val="nil"/>
              <w:bottom w:val="nil"/>
              <w:right w:val="nil"/>
            </w:tcBorders>
            <w:shd w:val="clear" w:color="000000" w:fill="FFFFFF"/>
            <w:noWrap/>
            <w:vAlign w:val="center"/>
            <w:hideMark/>
          </w:tcPr>
          <w:p w14:paraId="5CCF863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lastRenderedPageBreak/>
              <w:t>2001</w:t>
            </w:r>
          </w:p>
        </w:tc>
        <w:tc>
          <w:tcPr>
            <w:tcW w:w="1600" w:type="dxa"/>
            <w:tcBorders>
              <w:top w:val="nil"/>
              <w:left w:val="single" w:sz="8" w:space="0" w:color="auto"/>
              <w:bottom w:val="nil"/>
              <w:right w:val="nil"/>
            </w:tcBorders>
            <w:shd w:val="clear" w:color="000000" w:fill="FFFFFF"/>
            <w:noWrap/>
            <w:vAlign w:val="center"/>
            <w:hideMark/>
          </w:tcPr>
          <w:p w14:paraId="205D279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555,871</w:t>
            </w:r>
          </w:p>
        </w:tc>
        <w:tc>
          <w:tcPr>
            <w:tcW w:w="1600" w:type="dxa"/>
            <w:tcBorders>
              <w:top w:val="nil"/>
              <w:left w:val="nil"/>
              <w:bottom w:val="nil"/>
              <w:right w:val="nil"/>
            </w:tcBorders>
            <w:shd w:val="clear" w:color="000000" w:fill="FFFFFF"/>
            <w:noWrap/>
            <w:vAlign w:val="center"/>
            <w:hideMark/>
          </w:tcPr>
          <w:p w14:paraId="30C5123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1,002,010</w:t>
            </w:r>
          </w:p>
        </w:tc>
        <w:tc>
          <w:tcPr>
            <w:tcW w:w="1600" w:type="dxa"/>
            <w:tcBorders>
              <w:top w:val="nil"/>
              <w:left w:val="nil"/>
              <w:bottom w:val="nil"/>
              <w:right w:val="nil"/>
            </w:tcBorders>
            <w:shd w:val="clear" w:color="000000" w:fill="FFFFFF"/>
            <w:noWrap/>
            <w:vAlign w:val="center"/>
            <w:hideMark/>
          </w:tcPr>
          <w:p w14:paraId="1357B41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173,633</w:t>
            </w:r>
          </w:p>
        </w:tc>
      </w:tr>
      <w:tr w:rsidR="00F1485B" w:rsidRPr="00F1485B" w14:paraId="6324358D" w14:textId="77777777" w:rsidTr="00F1485B">
        <w:trPr>
          <w:trHeight w:val="20"/>
        </w:trPr>
        <w:tc>
          <w:tcPr>
            <w:tcW w:w="960" w:type="dxa"/>
            <w:tcBorders>
              <w:top w:val="nil"/>
              <w:left w:val="nil"/>
              <w:bottom w:val="nil"/>
              <w:right w:val="nil"/>
            </w:tcBorders>
            <w:shd w:val="clear" w:color="000000" w:fill="FFFFFF"/>
            <w:noWrap/>
            <w:vAlign w:val="center"/>
            <w:hideMark/>
          </w:tcPr>
          <w:p w14:paraId="7CD32DAE"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2002</w:t>
            </w:r>
          </w:p>
        </w:tc>
        <w:tc>
          <w:tcPr>
            <w:tcW w:w="1600" w:type="dxa"/>
            <w:tcBorders>
              <w:top w:val="nil"/>
              <w:left w:val="single" w:sz="8" w:space="0" w:color="auto"/>
              <w:bottom w:val="nil"/>
              <w:right w:val="nil"/>
            </w:tcBorders>
            <w:shd w:val="clear" w:color="000000" w:fill="FFFFFF"/>
            <w:noWrap/>
            <w:vAlign w:val="center"/>
            <w:hideMark/>
          </w:tcPr>
          <w:p w14:paraId="4C8C615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428,475</w:t>
            </w:r>
          </w:p>
        </w:tc>
        <w:tc>
          <w:tcPr>
            <w:tcW w:w="1600" w:type="dxa"/>
            <w:tcBorders>
              <w:top w:val="nil"/>
              <w:left w:val="nil"/>
              <w:bottom w:val="nil"/>
              <w:right w:val="nil"/>
            </w:tcBorders>
            <w:shd w:val="clear" w:color="000000" w:fill="FFFFFF"/>
            <w:noWrap/>
            <w:vAlign w:val="center"/>
            <w:hideMark/>
          </w:tcPr>
          <w:p w14:paraId="407E836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1,167,740</w:t>
            </w:r>
          </w:p>
        </w:tc>
        <w:tc>
          <w:tcPr>
            <w:tcW w:w="1600" w:type="dxa"/>
            <w:tcBorders>
              <w:top w:val="nil"/>
              <w:left w:val="nil"/>
              <w:bottom w:val="nil"/>
              <w:right w:val="nil"/>
            </w:tcBorders>
            <w:shd w:val="clear" w:color="000000" w:fill="FFFFFF"/>
            <w:noWrap/>
            <w:vAlign w:val="center"/>
            <w:hideMark/>
          </w:tcPr>
          <w:p w14:paraId="50839627"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179,895</w:t>
            </w:r>
          </w:p>
        </w:tc>
      </w:tr>
      <w:tr w:rsidR="00F1485B" w:rsidRPr="00F1485B" w14:paraId="384F9FD3" w14:textId="77777777" w:rsidTr="00F1485B">
        <w:trPr>
          <w:trHeight w:val="20"/>
        </w:trPr>
        <w:tc>
          <w:tcPr>
            <w:tcW w:w="960" w:type="dxa"/>
            <w:tcBorders>
              <w:top w:val="nil"/>
              <w:left w:val="nil"/>
              <w:bottom w:val="nil"/>
              <w:right w:val="nil"/>
            </w:tcBorders>
            <w:shd w:val="clear" w:color="000000" w:fill="FFFFFF"/>
            <w:noWrap/>
            <w:vAlign w:val="center"/>
            <w:hideMark/>
          </w:tcPr>
          <w:p w14:paraId="7F2744D3"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2003</w:t>
            </w:r>
          </w:p>
        </w:tc>
        <w:tc>
          <w:tcPr>
            <w:tcW w:w="1600" w:type="dxa"/>
            <w:tcBorders>
              <w:top w:val="nil"/>
              <w:left w:val="single" w:sz="8" w:space="0" w:color="auto"/>
              <w:bottom w:val="nil"/>
              <w:right w:val="nil"/>
            </w:tcBorders>
            <w:shd w:val="clear" w:color="000000" w:fill="FFFFFF"/>
            <w:noWrap/>
            <w:vAlign w:val="center"/>
            <w:hideMark/>
          </w:tcPr>
          <w:p w14:paraId="20885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393,753</w:t>
            </w:r>
          </w:p>
        </w:tc>
        <w:tc>
          <w:tcPr>
            <w:tcW w:w="1600" w:type="dxa"/>
            <w:tcBorders>
              <w:top w:val="nil"/>
              <w:left w:val="nil"/>
              <w:bottom w:val="nil"/>
              <w:right w:val="nil"/>
            </w:tcBorders>
            <w:shd w:val="clear" w:color="000000" w:fill="FFFFFF"/>
            <w:noWrap/>
            <w:vAlign w:val="center"/>
            <w:hideMark/>
          </w:tcPr>
          <w:p w14:paraId="2918EAB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1,583,420</w:t>
            </w:r>
          </w:p>
        </w:tc>
        <w:tc>
          <w:tcPr>
            <w:tcW w:w="1600" w:type="dxa"/>
            <w:tcBorders>
              <w:top w:val="nil"/>
              <w:left w:val="nil"/>
              <w:bottom w:val="nil"/>
              <w:right w:val="nil"/>
            </w:tcBorders>
            <w:shd w:val="clear" w:color="000000" w:fill="FFFFFF"/>
            <w:noWrap/>
            <w:vAlign w:val="center"/>
            <w:hideMark/>
          </w:tcPr>
          <w:p w14:paraId="3BF16F8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180,069</w:t>
            </w:r>
          </w:p>
        </w:tc>
      </w:tr>
      <w:tr w:rsidR="00F1485B" w:rsidRPr="00F1485B" w14:paraId="6F244908" w14:textId="77777777" w:rsidTr="00F1485B">
        <w:trPr>
          <w:trHeight w:val="20"/>
        </w:trPr>
        <w:tc>
          <w:tcPr>
            <w:tcW w:w="960" w:type="dxa"/>
            <w:tcBorders>
              <w:top w:val="nil"/>
              <w:left w:val="nil"/>
              <w:bottom w:val="nil"/>
              <w:right w:val="nil"/>
            </w:tcBorders>
            <w:shd w:val="clear" w:color="000000" w:fill="FFFFFF"/>
            <w:noWrap/>
            <w:vAlign w:val="center"/>
            <w:hideMark/>
          </w:tcPr>
          <w:p w14:paraId="61B33412"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2004</w:t>
            </w:r>
          </w:p>
        </w:tc>
        <w:tc>
          <w:tcPr>
            <w:tcW w:w="1600" w:type="dxa"/>
            <w:tcBorders>
              <w:top w:val="nil"/>
              <w:left w:val="single" w:sz="8" w:space="0" w:color="auto"/>
              <w:bottom w:val="nil"/>
              <w:right w:val="nil"/>
            </w:tcBorders>
            <w:shd w:val="clear" w:color="000000" w:fill="FFFFFF"/>
            <w:noWrap/>
            <w:vAlign w:val="center"/>
            <w:hideMark/>
          </w:tcPr>
          <w:p w14:paraId="32E18F4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549,903</w:t>
            </w:r>
          </w:p>
        </w:tc>
        <w:tc>
          <w:tcPr>
            <w:tcW w:w="1600" w:type="dxa"/>
            <w:tcBorders>
              <w:top w:val="nil"/>
              <w:left w:val="nil"/>
              <w:bottom w:val="nil"/>
              <w:right w:val="nil"/>
            </w:tcBorders>
            <w:shd w:val="clear" w:color="000000" w:fill="FFFFFF"/>
            <w:noWrap/>
            <w:vAlign w:val="center"/>
            <w:hideMark/>
          </w:tcPr>
          <w:p w14:paraId="124155A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338,190</w:t>
            </w:r>
          </w:p>
        </w:tc>
        <w:tc>
          <w:tcPr>
            <w:tcW w:w="1600" w:type="dxa"/>
            <w:tcBorders>
              <w:top w:val="nil"/>
              <w:left w:val="nil"/>
              <w:bottom w:val="nil"/>
              <w:right w:val="nil"/>
            </w:tcBorders>
            <w:shd w:val="clear" w:color="000000" w:fill="FFFFFF"/>
            <w:noWrap/>
            <w:vAlign w:val="center"/>
            <w:hideMark/>
          </w:tcPr>
          <w:p w14:paraId="6F7ED0F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98,552</w:t>
            </w:r>
          </w:p>
        </w:tc>
      </w:tr>
      <w:tr w:rsidR="00F1485B" w:rsidRPr="00F1485B" w14:paraId="2E2B6E56" w14:textId="77777777" w:rsidTr="00F1485B">
        <w:trPr>
          <w:trHeight w:val="20"/>
        </w:trPr>
        <w:tc>
          <w:tcPr>
            <w:tcW w:w="960" w:type="dxa"/>
            <w:tcBorders>
              <w:top w:val="nil"/>
              <w:left w:val="nil"/>
              <w:bottom w:val="nil"/>
              <w:right w:val="nil"/>
            </w:tcBorders>
            <w:shd w:val="clear" w:color="000000" w:fill="FFFFFF"/>
            <w:noWrap/>
            <w:vAlign w:val="center"/>
            <w:hideMark/>
          </w:tcPr>
          <w:p w14:paraId="5E12B0E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2005</w:t>
            </w:r>
          </w:p>
        </w:tc>
        <w:tc>
          <w:tcPr>
            <w:tcW w:w="1600" w:type="dxa"/>
            <w:tcBorders>
              <w:top w:val="nil"/>
              <w:left w:val="single" w:sz="8" w:space="0" w:color="auto"/>
              <w:bottom w:val="nil"/>
              <w:right w:val="nil"/>
            </w:tcBorders>
            <w:shd w:val="clear" w:color="000000" w:fill="FFFFFF"/>
            <w:noWrap/>
            <w:vAlign w:val="center"/>
            <w:hideMark/>
          </w:tcPr>
          <w:p w14:paraId="0E19E85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640,856</w:t>
            </w:r>
          </w:p>
        </w:tc>
        <w:tc>
          <w:tcPr>
            <w:tcW w:w="1600" w:type="dxa"/>
            <w:tcBorders>
              <w:top w:val="nil"/>
              <w:left w:val="nil"/>
              <w:bottom w:val="nil"/>
              <w:right w:val="nil"/>
            </w:tcBorders>
            <w:shd w:val="clear" w:color="000000" w:fill="FFFFFF"/>
            <w:noWrap/>
            <w:vAlign w:val="center"/>
            <w:hideMark/>
          </w:tcPr>
          <w:p w14:paraId="12F2F13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894,896</w:t>
            </w:r>
          </w:p>
        </w:tc>
        <w:tc>
          <w:tcPr>
            <w:tcW w:w="1600" w:type="dxa"/>
            <w:tcBorders>
              <w:top w:val="nil"/>
              <w:left w:val="nil"/>
              <w:bottom w:val="nil"/>
              <w:right w:val="nil"/>
            </w:tcBorders>
            <w:shd w:val="clear" w:color="000000" w:fill="FFFFFF"/>
            <w:noWrap/>
            <w:vAlign w:val="center"/>
            <w:hideMark/>
          </w:tcPr>
          <w:p w14:paraId="0D1D0A9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134,811</w:t>
            </w:r>
          </w:p>
        </w:tc>
      </w:tr>
      <w:tr w:rsidR="00F1485B" w:rsidRPr="00F1485B" w14:paraId="1AB71282" w14:textId="77777777" w:rsidTr="00F1485B">
        <w:trPr>
          <w:trHeight w:val="20"/>
        </w:trPr>
        <w:tc>
          <w:tcPr>
            <w:tcW w:w="960" w:type="dxa"/>
            <w:tcBorders>
              <w:top w:val="nil"/>
              <w:left w:val="nil"/>
              <w:bottom w:val="nil"/>
              <w:right w:val="nil"/>
            </w:tcBorders>
            <w:shd w:val="clear" w:color="000000" w:fill="FFFFFF"/>
            <w:noWrap/>
            <w:vAlign w:val="center"/>
            <w:hideMark/>
          </w:tcPr>
          <w:p w14:paraId="5334B7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2006</w:t>
            </w:r>
          </w:p>
        </w:tc>
        <w:tc>
          <w:tcPr>
            <w:tcW w:w="1600" w:type="dxa"/>
            <w:tcBorders>
              <w:top w:val="nil"/>
              <w:left w:val="single" w:sz="8" w:space="0" w:color="auto"/>
              <w:bottom w:val="nil"/>
              <w:right w:val="nil"/>
            </w:tcBorders>
            <w:shd w:val="clear" w:color="000000" w:fill="FFFFFF"/>
            <w:noWrap/>
            <w:vAlign w:val="center"/>
            <w:hideMark/>
          </w:tcPr>
          <w:p w14:paraId="2867F70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868,981</w:t>
            </w:r>
          </w:p>
        </w:tc>
        <w:tc>
          <w:tcPr>
            <w:tcW w:w="1600" w:type="dxa"/>
            <w:tcBorders>
              <w:top w:val="nil"/>
              <w:left w:val="nil"/>
              <w:bottom w:val="nil"/>
              <w:right w:val="nil"/>
            </w:tcBorders>
            <w:shd w:val="clear" w:color="000000" w:fill="FFFFFF"/>
            <w:noWrap/>
            <w:vAlign w:val="center"/>
            <w:hideMark/>
          </w:tcPr>
          <w:p w14:paraId="377DD33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727,532</w:t>
            </w:r>
          </w:p>
        </w:tc>
        <w:tc>
          <w:tcPr>
            <w:tcW w:w="1600" w:type="dxa"/>
            <w:tcBorders>
              <w:top w:val="nil"/>
              <w:left w:val="nil"/>
              <w:bottom w:val="nil"/>
              <w:right w:val="nil"/>
            </w:tcBorders>
            <w:shd w:val="clear" w:color="000000" w:fill="FFFFFF"/>
            <w:noWrap/>
            <w:vAlign w:val="center"/>
            <w:hideMark/>
          </w:tcPr>
          <w:p w14:paraId="711DAE5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122,964</w:t>
            </w:r>
          </w:p>
        </w:tc>
      </w:tr>
      <w:tr w:rsidR="00F1485B" w:rsidRPr="00F1485B" w14:paraId="0317A3B5" w14:textId="77777777" w:rsidTr="00F1485B">
        <w:trPr>
          <w:trHeight w:val="20"/>
        </w:trPr>
        <w:tc>
          <w:tcPr>
            <w:tcW w:w="960" w:type="dxa"/>
            <w:tcBorders>
              <w:top w:val="nil"/>
              <w:left w:val="nil"/>
              <w:bottom w:val="nil"/>
              <w:right w:val="nil"/>
            </w:tcBorders>
            <w:shd w:val="clear" w:color="000000" w:fill="FFFFFF"/>
            <w:noWrap/>
            <w:vAlign w:val="center"/>
            <w:hideMark/>
          </w:tcPr>
          <w:p w14:paraId="7C4DCE47"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2007</w:t>
            </w:r>
          </w:p>
        </w:tc>
        <w:tc>
          <w:tcPr>
            <w:tcW w:w="1600" w:type="dxa"/>
            <w:tcBorders>
              <w:top w:val="nil"/>
              <w:left w:val="single" w:sz="8" w:space="0" w:color="auto"/>
              <w:bottom w:val="nil"/>
              <w:right w:val="nil"/>
            </w:tcBorders>
            <w:shd w:val="clear" w:color="000000" w:fill="FFFFFF"/>
            <w:noWrap/>
            <w:vAlign w:val="center"/>
            <w:hideMark/>
          </w:tcPr>
          <w:p w14:paraId="4FEF7DD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185,598</w:t>
            </w:r>
          </w:p>
        </w:tc>
        <w:tc>
          <w:tcPr>
            <w:tcW w:w="1600" w:type="dxa"/>
            <w:tcBorders>
              <w:top w:val="nil"/>
              <w:left w:val="nil"/>
              <w:bottom w:val="nil"/>
              <w:right w:val="nil"/>
            </w:tcBorders>
            <w:shd w:val="clear" w:color="000000" w:fill="FFFFFF"/>
            <w:noWrap/>
            <w:vAlign w:val="center"/>
            <w:hideMark/>
          </w:tcPr>
          <w:p w14:paraId="31BA96D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506,160</w:t>
            </w:r>
          </w:p>
        </w:tc>
        <w:tc>
          <w:tcPr>
            <w:tcW w:w="1600" w:type="dxa"/>
            <w:tcBorders>
              <w:top w:val="nil"/>
              <w:left w:val="nil"/>
              <w:bottom w:val="nil"/>
              <w:right w:val="nil"/>
            </w:tcBorders>
            <w:shd w:val="clear" w:color="000000" w:fill="FFFFFF"/>
            <w:noWrap/>
            <w:vAlign w:val="center"/>
            <w:hideMark/>
          </w:tcPr>
          <w:p w14:paraId="5E3A714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98,829</w:t>
            </w:r>
          </w:p>
        </w:tc>
      </w:tr>
      <w:tr w:rsidR="00F1485B" w:rsidRPr="00F1485B" w14:paraId="3C4EC3C4" w14:textId="77777777" w:rsidTr="00F1485B">
        <w:trPr>
          <w:trHeight w:val="20"/>
        </w:trPr>
        <w:tc>
          <w:tcPr>
            <w:tcW w:w="960" w:type="dxa"/>
            <w:tcBorders>
              <w:top w:val="nil"/>
              <w:left w:val="nil"/>
              <w:bottom w:val="nil"/>
              <w:right w:val="nil"/>
            </w:tcBorders>
            <w:shd w:val="clear" w:color="000000" w:fill="FFFFFF"/>
            <w:noWrap/>
            <w:vAlign w:val="center"/>
            <w:hideMark/>
          </w:tcPr>
          <w:p w14:paraId="3CF0091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2008</w:t>
            </w:r>
          </w:p>
        </w:tc>
        <w:tc>
          <w:tcPr>
            <w:tcW w:w="1600" w:type="dxa"/>
            <w:tcBorders>
              <w:top w:val="nil"/>
              <w:left w:val="single" w:sz="8" w:space="0" w:color="auto"/>
              <w:bottom w:val="nil"/>
              <w:right w:val="nil"/>
            </w:tcBorders>
            <w:shd w:val="clear" w:color="000000" w:fill="FFFFFF"/>
            <w:noWrap/>
            <w:vAlign w:val="center"/>
            <w:hideMark/>
          </w:tcPr>
          <w:p w14:paraId="5F9A2D0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491,116</w:t>
            </w:r>
          </w:p>
        </w:tc>
        <w:tc>
          <w:tcPr>
            <w:tcW w:w="1600" w:type="dxa"/>
            <w:tcBorders>
              <w:top w:val="nil"/>
              <w:left w:val="nil"/>
              <w:bottom w:val="nil"/>
              <w:right w:val="nil"/>
            </w:tcBorders>
            <w:shd w:val="clear" w:color="000000" w:fill="FFFFFF"/>
            <w:noWrap/>
            <w:vAlign w:val="center"/>
            <w:hideMark/>
          </w:tcPr>
          <w:p w14:paraId="38BF06D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642,228</w:t>
            </w:r>
          </w:p>
        </w:tc>
        <w:tc>
          <w:tcPr>
            <w:tcW w:w="1600" w:type="dxa"/>
            <w:tcBorders>
              <w:top w:val="nil"/>
              <w:left w:val="nil"/>
              <w:bottom w:val="nil"/>
              <w:right w:val="nil"/>
            </w:tcBorders>
            <w:shd w:val="clear" w:color="000000" w:fill="FFFFFF"/>
            <w:noWrap/>
            <w:vAlign w:val="center"/>
            <w:hideMark/>
          </w:tcPr>
          <w:p w14:paraId="13764C0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108,492</w:t>
            </w:r>
          </w:p>
        </w:tc>
      </w:tr>
      <w:tr w:rsidR="00F1485B" w:rsidRPr="00F1485B" w14:paraId="1F1ABFC0" w14:textId="77777777" w:rsidTr="00F1485B">
        <w:trPr>
          <w:trHeight w:val="20"/>
        </w:trPr>
        <w:tc>
          <w:tcPr>
            <w:tcW w:w="960" w:type="dxa"/>
            <w:tcBorders>
              <w:top w:val="nil"/>
              <w:left w:val="nil"/>
              <w:bottom w:val="nil"/>
              <w:right w:val="nil"/>
            </w:tcBorders>
            <w:shd w:val="clear" w:color="000000" w:fill="FFFFFF"/>
            <w:noWrap/>
            <w:vAlign w:val="center"/>
            <w:hideMark/>
          </w:tcPr>
          <w:p w14:paraId="34B90448"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2009</w:t>
            </w:r>
          </w:p>
        </w:tc>
        <w:tc>
          <w:tcPr>
            <w:tcW w:w="1600" w:type="dxa"/>
            <w:tcBorders>
              <w:top w:val="nil"/>
              <w:left w:val="single" w:sz="8" w:space="0" w:color="auto"/>
              <w:bottom w:val="nil"/>
              <w:right w:val="nil"/>
            </w:tcBorders>
            <w:shd w:val="clear" w:color="000000" w:fill="FFFFFF"/>
            <w:noWrap/>
            <w:vAlign w:val="center"/>
            <w:hideMark/>
          </w:tcPr>
          <w:p w14:paraId="38E5FBF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399,264</w:t>
            </w:r>
          </w:p>
        </w:tc>
        <w:tc>
          <w:tcPr>
            <w:tcW w:w="1600" w:type="dxa"/>
            <w:tcBorders>
              <w:top w:val="nil"/>
              <w:left w:val="nil"/>
              <w:bottom w:val="nil"/>
              <w:right w:val="nil"/>
            </w:tcBorders>
            <w:shd w:val="clear" w:color="000000" w:fill="FFFFFF"/>
            <w:noWrap/>
            <w:vAlign w:val="center"/>
            <w:hideMark/>
          </w:tcPr>
          <w:p w14:paraId="6A0053A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643,181</w:t>
            </w:r>
          </w:p>
        </w:tc>
        <w:tc>
          <w:tcPr>
            <w:tcW w:w="1600" w:type="dxa"/>
            <w:tcBorders>
              <w:top w:val="nil"/>
              <w:left w:val="nil"/>
              <w:bottom w:val="nil"/>
              <w:right w:val="nil"/>
            </w:tcBorders>
            <w:shd w:val="clear" w:color="000000" w:fill="FFFFFF"/>
            <w:noWrap/>
            <w:vAlign w:val="center"/>
            <w:hideMark/>
          </w:tcPr>
          <w:p w14:paraId="2996F3F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104,883</w:t>
            </w:r>
          </w:p>
        </w:tc>
      </w:tr>
      <w:tr w:rsidR="00F1485B" w:rsidRPr="00F1485B" w14:paraId="7BEE4B67" w14:textId="77777777" w:rsidTr="00F1485B">
        <w:trPr>
          <w:trHeight w:val="20"/>
        </w:trPr>
        <w:tc>
          <w:tcPr>
            <w:tcW w:w="960" w:type="dxa"/>
            <w:tcBorders>
              <w:top w:val="nil"/>
              <w:left w:val="nil"/>
              <w:bottom w:val="nil"/>
              <w:right w:val="nil"/>
            </w:tcBorders>
            <w:shd w:val="clear" w:color="000000" w:fill="FFFFFF"/>
            <w:noWrap/>
            <w:vAlign w:val="center"/>
            <w:hideMark/>
          </w:tcPr>
          <w:p w14:paraId="603ADAE0"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2010</w:t>
            </w:r>
          </w:p>
        </w:tc>
        <w:tc>
          <w:tcPr>
            <w:tcW w:w="1600" w:type="dxa"/>
            <w:tcBorders>
              <w:top w:val="nil"/>
              <w:left w:val="single" w:sz="8" w:space="0" w:color="auto"/>
              <w:bottom w:val="nil"/>
              <w:right w:val="nil"/>
            </w:tcBorders>
            <w:shd w:val="clear" w:color="000000" w:fill="FFFFFF"/>
            <w:noWrap/>
            <w:vAlign w:val="center"/>
            <w:hideMark/>
          </w:tcPr>
          <w:p w14:paraId="4CEBB11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277,777</w:t>
            </w:r>
          </w:p>
        </w:tc>
        <w:tc>
          <w:tcPr>
            <w:tcW w:w="1600" w:type="dxa"/>
            <w:tcBorders>
              <w:top w:val="nil"/>
              <w:left w:val="nil"/>
              <w:bottom w:val="nil"/>
              <w:right w:val="nil"/>
            </w:tcBorders>
            <w:shd w:val="clear" w:color="000000" w:fill="FFFFFF"/>
            <w:noWrap/>
            <w:vAlign w:val="center"/>
            <w:hideMark/>
          </w:tcPr>
          <w:p w14:paraId="08F4D66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441,825</w:t>
            </w:r>
          </w:p>
        </w:tc>
        <w:tc>
          <w:tcPr>
            <w:tcW w:w="1600" w:type="dxa"/>
            <w:tcBorders>
              <w:top w:val="nil"/>
              <w:left w:val="nil"/>
              <w:bottom w:val="nil"/>
              <w:right w:val="nil"/>
            </w:tcBorders>
            <w:shd w:val="clear" w:color="000000" w:fill="FFFFFF"/>
            <w:noWrap/>
            <w:vAlign w:val="center"/>
            <w:hideMark/>
          </w:tcPr>
          <w:p w14:paraId="33D1351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95,920</w:t>
            </w:r>
          </w:p>
        </w:tc>
      </w:tr>
      <w:tr w:rsidR="00F1485B" w:rsidRPr="00F1485B" w14:paraId="126E5655" w14:textId="77777777" w:rsidTr="00F1485B">
        <w:trPr>
          <w:trHeight w:val="20"/>
        </w:trPr>
        <w:tc>
          <w:tcPr>
            <w:tcW w:w="960" w:type="dxa"/>
            <w:tcBorders>
              <w:top w:val="nil"/>
              <w:left w:val="nil"/>
              <w:bottom w:val="nil"/>
              <w:right w:val="nil"/>
            </w:tcBorders>
            <w:shd w:val="clear" w:color="000000" w:fill="FFFFFF"/>
            <w:noWrap/>
            <w:vAlign w:val="center"/>
            <w:hideMark/>
          </w:tcPr>
          <w:p w14:paraId="7FCFBA6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2011</w:t>
            </w:r>
          </w:p>
        </w:tc>
        <w:tc>
          <w:tcPr>
            <w:tcW w:w="1600" w:type="dxa"/>
            <w:tcBorders>
              <w:top w:val="nil"/>
              <w:left w:val="single" w:sz="8" w:space="0" w:color="auto"/>
              <w:bottom w:val="nil"/>
              <w:right w:val="nil"/>
            </w:tcBorders>
            <w:shd w:val="clear" w:color="000000" w:fill="FFFFFF"/>
            <w:noWrap/>
            <w:vAlign w:val="center"/>
            <w:hideMark/>
          </w:tcPr>
          <w:p w14:paraId="5F2E27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352,451</w:t>
            </w:r>
          </w:p>
        </w:tc>
        <w:tc>
          <w:tcPr>
            <w:tcW w:w="1600" w:type="dxa"/>
            <w:tcBorders>
              <w:top w:val="nil"/>
              <w:left w:val="nil"/>
              <w:bottom w:val="nil"/>
              <w:right w:val="nil"/>
            </w:tcBorders>
            <w:shd w:val="clear" w:color="000000" w:fill="FFFFFF"/>
            <w:noWrap/>
            <w:vAlign w:val="center"/>
            <w:hideMark/>
          </w:tcPr>
          <w:p w14:paraId="089FFB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1,653,060</w:t>
            </w:r>
          </w:p>
        </w:tc>
        <w:tc>
          <w:tcPr>
            <w:tcW w:w="1600" w:type="dxa"/>
            <w:tcBorders>
              <w:top w:val="nil"/>
              <w:left w:val="nil"/>
              <w:bottom w:val="nil"/>
              <w:right w:val="nil"/>
            </w:tcBorders>
            <w:shd w:val="clear" w:color="000000" w:fill="FFFFFF"/>
            <w:noWrap/>
            <w:vAlign w:val="center"/>
            <w:hideMark/>
          </w:tcPr>
          <w:p w14:paraId="7C84EC68"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184,231</w:t>
            </w:r>
          </w:p>
        </w:tc>
      </w:tr>
      <w:tr w:rsidR="00F1485B" w:rsidRPr="00F1485B" w14:paraId="14C6EB66" w14:textId="77777777" w:rsidTr="00F1485B">
        <w:trPr>
          <w:trHeight w:val="20"/>
        </w:trPr>
        <w:tc>
          <w:tcPr>
            <w:tcW w:w="960" w:type="dxa"/>
            <w:tcBorders>
              <w:top w:val="nil"/>
              <w:left w:val="nil"/>
              <w:bottom w:val="nil"/>
              <w:right w:val="nil"/>
            </w:tcBorders>
            <w:shd w:val="clear" w:color="000000" w:fill="FFFFFF"/>
            <w:noWrap/>
            <w:vAlign w:val="center"/>
            <w:hideMark/>
          </w:tcPr>
          <w:p w14:paraId="2DF2BACB"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2012</w:t>
            </w:r>
          </w:p>
        </w:tc>
        <w:tc>
          <w:tcPr>
            <w:tcW w:w="1600" w:type="dxa"/>
            <w:tcBorders>
              <w:top w:val="nil"/>
              <w:left w:val="single" w:sz="8" w:space="0" w:color="auto"/>
              <w:bottom w:val="nil"/>
              <w:right w:val="nil"/>
            </w:tcBorders>
            <w:shd w:val="clear" w:color="000000" w:fill="FFFFFF"/>
            <w:noWrap/>
            <w:vAlign w:val="center"/>
            <w:hideMark/>
          </w:tcPr>
          <w:p w14:paraId="53F4D54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352,977</w:t>
            </w:r>
          </w:p>
        </w:tc>
        <w:tc>
          <w:tcPr>
            <w:tcW w:w="1600" w:type="dxa"/>
            <w:tcBorders>
              <w:top w:val="nil"/>
              <w:left w:val="nil"/>
              <w:bottom w:val="nil"/>
              <w:right w:val="nil"/>
            </w:tcBorders>
            <w:shd w:val="clear" w:color="000000" w:fill="FFFFFF"/>
            <w:noWrap/>
            <w:vAlign w:val="center"/>
            <w:hideMark/>
          </w:tcPr>
          <w:p w14:paraId="72A64B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534,923</w:t>
            </w:r>
          </w:p>
        </w:tc>
        <w:tc>
          <w:tcPr>
            <w:tcW w:w="1600" w:type="dxa"/>
            <w:tcBorders>
              <w:top w:val="nil"/>
              <w:left w:val="nil"/>
              <w:bottom w:val="nil"/>
              <w:right w:val="nil"/>
            </w:tcBorders>
            <w:shd w:val="clear" w:color="000000" w:fill="FFFFFF"/>
            <w:noWrap/>
            <w:vAlign w:val="center"/>
            <w:hideMark/>
          </w:tcPr>
          <w:p w14:paraId="709EBD09"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141,673</w:t>
            </w:r>
          </w:p>
        </w:tc>
      </w:tr>
      <w:tr w:rsidR="00F1485B" w:rsidRPr="00F1485B" w14:paraId="12407336" w14:textId="77777777" w:rsidTr="00F1485B">
        <w:trPr>
          <w:trHeight w:val="20"/>
        </w:trPr>
        <w:tc>
          <w:tcPr>
            <w:tcW w:w="960" w:type="dxa"/>
            <w:tcBorders>
              <w:top w:val="nil"/>
              <w:left w:val="nil"/>
              <w:bottom w:val="nil"/>
              <w:right w:val="nil"/>
            </w:tcBorders>
            <w:shd w:val="clear" w:color="000000" w:fill="FFFFFF"/>
            <w:noWrap/>
            <w:vAlign w:val="center"/>
            <w:hideMark/>
          </w:tcPr>
          <w:p w14:paraId="2E415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2013</w:t>
            </w:r>
          </w:p>
        </w:tc>
        <w:tc>
          <w:tcPr>
            <w:tcW w:w="1600" w:type="dxa"/>
            <w:tcBorders>
              <w:top w:val="nil"/>
              <w:left w:val="single" w:sz="8" w:space="0" w:color="auto"/>
              <w:bottom w:val="nil"/>
              <w:right w:val="nil"/>
            </w:tcBorders>
            <w:shd w:val="clear" w:color="000000" w:fill="FFFFFF"/>
            <w:noWrap/>
            <w:vAlign w:val="center"/>
            <w:hideMark/>
          </w:tcPr>
          <w:p w14:paraId="1B7B4C6D"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242,474</w:t>
            </w:r>
          </w:p>
        </w:tc>
        <w:tc>
          <w:tcPr>
            <w:tcW w:w="1600" w:type="dxa"/>
            <w:tcBorders>
              <w:top w:val="nil"/>
              <w:left w:val="nil"/>
              <w:bottom w:val="nil"/>
              <w:right w:val="nil"/>
            </w:tcBorders>
            <w:shd w:val="clear" w:color="000000" w:fill="FFFFFF"/>
            <w:noWrap/>
            <w:vAlign w:val="center"/>
            <w:hideMark/>
          </w:tcPr>
          <w:p w14:paraId="642FBB6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1,245,920</w:t>
            </w:r>
          </w:p>
        </w:tc>
        <w:tc>
          <w:tcPr>
            <w:tcW w:w="1600" w:type="dxa"/>
            <w:tcBorders>
              <w:top w:val="nil"/>
              <w:left w:val="nil"/>
              <w:bottom w:val="nil"/>
              <w:right w:val="nil"/>
            </w:tcBorders>
            <w:shd w:val="clear" w:color="000000" w:fill="FFFFFF"/>
            <w:noWrap/>
            <w:vAlign w:val="center"/>
            <w:hideMark/>
          </w:tcPr>
          <w:p w14:paraId="1635350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216,055</w:t>
            </w:r>
          </w:p>
        </w:tc>
      </w:tr>
      <w:tr w:rsidR="00F1485B" w:rsidRPr="00F1485B" w14:paraId="3A88E00D" w14:textId="77777777" w:rsidTr="00F1485B">
        <w:trPr>
          <w:trHeight w:val="20"/>
        </w:trPr>
        <w:tc>
          <w:tcPr>
            <w:tcW w:w="960" w:type="dxa"/>
            <w:tcBorders>
              <w:top w:val="nil"/>
              <w:left w:val="nil"/>
              <w:bottom w:val="nil"/>
              <w:right w:val="nil"/>
            </w:tcBorders>
            <w:shd w:val="clear" w:color="000000" w:fill="FFFFFF"/>
            <w:noWrap/>
            <w:vAlign w:val="center"/>
            <w:hideMark/>
          </w:tcPr>
          <w:p w14:paraId="4D90A965"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2014</w:t>
            </w:r>
          </w:p>
        </w:tc>
        <w:tc>
          <w:tcPr>
            <w:tcW w:w="1600" w:type="dxa"/>
            <w:tcBorders>
              <w:top w:val="nil"/>
              <w:left w:val="single" w:sz="8" w:space="0" w:color="auto"/>
              <w:bottom w:val="nil"/>
              <w:right w:val="nil"/>
            </w:tcBorders>
            <w:shd w:val="clear" w:color="000000" w:fill="FFFFFF"/>
            <w:noWrap/>
            <w:vAlign w:val="center"/>
            <w:hideMark/>
          </w:tcPr>
          <w:p w14:paraId="41BF6C2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907,198</w:t>
            </w:r>
          </w:p>
        </w:tc>
        <w:tc>
          <w:tcPr>
            <w:tcW w:w="1600" w:type="dxa"/>
            <w:tcBorders>
              <w:top w:val="nil"/>
              <w:left w:val="nil"/>
              <w:bottom w:val="nil"/>
              <w:right w:val="nil"/>
            </w:tcBorders>
            <w:shd w:val="clear" w:color="000000" w:fill="FFFFFF"/>
            <w:noWrap/>
            <w:vAlign w:val="center"/>
            <w:hideMark/>
          </w:tcPr>
          <w:p w14:paraId="67A59DB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1,022,210</w:t>
            </w:r>
          </w:p>
        </w:tc>
        <w:tc>
          <w:tcPr>
            <w:tcW w:w="1600" w:type="dxa"/>
            <w:tcBorders>
              <w:top w:val="nil"/>
              <w:left w:val="nil"/>
              <w:bottom w:val="nil"/>
              <w:right w:val="nil"/>
            </w:tcBorders>
            <w:shd w:val="clear" w:color="000000" w:fill="FFFFFF"/>
            <w:noWrap/>
            <w:vAlign w:val="center"/>
            <w:hideMark/>
          </w:tcPr>
          <w:p w14:paraId="57A0452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244,672</w:t>
            </w:r>
          </w:p>
        </w:tc>
      </w:tr>
      <w:tr w:rsidR="00F1485B" w:rsidRPr="00F1485B" w14:paraId="25815240" w14:textId="77777777" w:rsidTr="00F1485B">
        <w:trPr>
          <w:trHeight w:val="20"/>
        </w:trPr>
        <w:tc>
          <w:tcPr>
            <w:tcW w:w="960" w:type="dxa"/>
            <w:tcBorders>
              <w:top w:val="nil"/>
              <w:left w:val="nil"/>
              <w:bottom w:val="nil"/>
              <w:right w:val="nil"/>
            </w:tcBorders>
            <w:shd w:val="clear" w:color="000000" w:fill="FFFFFF"/>
            <w:noWrap/>
            <w:vAlign w:val="center"/>
            <w:hideMark/>
          </w:tcPr>
          <w:p w14:paraId="30081D21"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2015</w:t>
            </w:r>
          </w:p>
        </w:tc>
        <w:tc>
          <w:tcPr>
            <w:tcW w:w="1600" w:type="dxa"/>
            <w:tcBorders>
              <w:top w:val="nil"/>
              <w:left w:val="single" w:sz="8" w:space="0" w:color="auto"/>
              <w:bottom w:val="nil"/>
              <w:right w:val="nil"/>
            </w:tcBorders>
            <w:shd w:val="clear" w:color="000000" w:fill="FFFFFF"/>
            <w:noWrap/>
            <w:vAlign w:val="center"/>
            <w:hideMark/>
          </w:tcPr>
          <w:p w14:paraId="42523CA0"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293,564</w:t>
            </w:r>
          </w:p>
        </w:tc>
        <w:tc>
          <w:tcPr>
            <w:tcW w:w="1600" w:type="dxa"/>
            <w:tcBorders>
              <w:top w:val="nil"/>
              <w:left w:val="nil"/>
              <w:bottom w:val="nil"/>
              <w:right w:val="nil"/>
            </w:tcBorders>
            <w:shd w:val="clear" w:color="000000" w:fill="FFFFFF"/>
            <w:noWrap/>
            <w:vAlign w:val="center"/>
            <w:hideMark/>
          </w:tcPr>
          <w:p w14:paraId="67ECA475"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2,467,780</w:t>
            </w:r>
          </w:p>
        </w:tc>
        <w:tc>
          <w:tcPr>
            <w:tcW w:w="1600" w:type="dxa"/>
            <w:tcBorders>
              <w:top w:val="nil"/>
              <w:left w:val="nil"/>
              <w:bottom w:val="nil"/>
              <w:right w:val="nil"/>
            </w:tcBorders>
            <w:shd w:val="clear" w:color="000000" w:fill="FFFFFF"/>
            <w:noWrap/>
            <w:vAlign w:val="center"/>
            <w:hideMark/>
          </w:tcPr>
          <w:p w14:paraId="7C6E10A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460,404</w:t>
            </w:r>
          </w:p>
        </w:tc>
      </w:tr>
      <w:tr w:rsidR="00F1485B" w:rsidRPr="00F1485B" w14:paraId="0E83E46D" w14:textId="77777777" w:rsidTr="00F1485B">
        <w:trPr>
          <w:trHeight w:val="20"/>
        </w:trPr>
        <w:tc>
          <w:tcPr>
            <w:tcW w:w="960" w:type="dxa"/>
            <w:tcBorders>
              <w:top w:val="nil"/>
              <w:left w:val="nil"/>
              <w:bottom w:val="nil"/>
              <w:right w:val="nil"/>
            </w:tcBorders>
            <w:shd w:val="clear" w:color="000000" w:fill="FFFFFF"/>
            <w:noWrap/>
            <w:vAlign w:val="center"/>
            <w:hideMark/>
          </w:tcPr>
          <w:p w14:paraId="6D3D1FA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2016</w:t>
            </w:r>
          </w:p>
        </w:tc>
        <w:tc>
          <w:tcPr>
            <w:tcW w:w="1600" w:type="dxa"/>
            <w:tcBorders>
              <w:top w:val="nil"/>
              <w:left w:val="single" w:sz="8" w:space="0" w:color="auto"/>
              <w:bottom w:val="nil"/>
              <w:right w:val="nil"/>
            </w:tcBorders>
            <w:shd w:val="clear" w:color="000000" w:fill="FFFFFF"/>
            <w:noWrap/>
            <w:vAlign w:val="center"/>
            <w:hideMark/>
          </w:tcPr>
          <w:p w14:paraId="5CF4A25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683,762</w:t>
            </w:r>
          </w:p>
        </w:tc>
        <w:tc>
          <w:tcPr>
            <w:tcW w:w="1600" w:type="dxa"/>
            <w:tcBorders>
              <w:top w:val="nil"/>
              <w:left w:val="nil"/>
              <w:bottom w:val="nil"/>
              <w:right w:val="nil"/>
            </w:tcBorders>
            <w:shd w:val="clear" w:color="000000" w:fill="FFFFFF"/>
            <w:noWrap/>
            <w:vAlign w:val="center"/>
            <w:hideMark/>
          </w:tcPr>
          <w:p w14:paraId="300588F3"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952,525</w:t>
            </w:r>
          </w:p>
        </w:tc>
        <w:tc>
          <w:tcPr>
            <w:tcW w:w="1600" w:type="dxa"/>
            <w:tcBorders>
              <w:top w:val="nil"/>
              <w:left w:val="nil"/>
              <w:bottom w:val="nil"/>
              <w:right w:val="nil"/>
            </w:tcBorders>
            <w:shd w:val="clear" w:color="000000" w:fill="FFFFFF"/>
            <w:noWrap/>
            <w:vAlign w:val="center"/>
            <w:hideMark/>
          </w:tcPr>
          <w:p w14:paraId="5F63B0D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329,099</w:t>
            </w:r>
          </w:p>
        </w:tc>
      </w:tr>
      <w:tr w:rsidR="00F1485B" w:rsidRPr="00F1485B" w14:paraId="045EEACD" w14:textId="77777777" w:rsidTr="00F1485B">
        <w:trPr>
          <w:trHeight w:val="20"/>
        </w:trPr>
        <w:tc>
          <w:tcPr>
            <w:tcW w:w="960" w:type="dxa"/>
            <w:tcBorders>
              <w:top w:val="nil"/>
              <w:left w:val="nil"/>
              <w:bottom w:val="nil"/>
              <w:right w:val="nil"/>
            </w:tcBorders>
            <w:shd w:val="clear" w:color="000000" w:fill="FFFFFF"/>
            <w:noWrap/>
            <w:vAlign w:val="center"/>
            <w:hideMark/>
          </w:tcPr>
          <w:p w14:paraId="74DEE58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2017</w:t>
            </w:r>
          </w:p>
        </w:tc>
        <w:tc>
          <w:tcPr>
            <w:tcW w:w="1600" w:type="dxa"/>
            <w:tcBorders>
              <w:top w:val="nil"/>
              <w:left w:val="single" w:sz="8" w:space="0" w:color="auto"/>
              <w:bottom w:val="nil"/>
              <w:right w:val="nil"/>
            </w:tcBorders>
            <w:shd w:val="clear" w:color="000000" w:fill="FFFFFF"/>
            <w:noWrap/>
            <w:vAlign w:val="center"/>
            <w:hideMark/>
          </w:tcPr>
          <w:p w14:paraId="2618C4F6"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560,989</w:t>
            </w:r>
          </w:p>
        </w:tc>
        <w:tc>
          <w:tcPr>
            <w:tcW w:w="1600" w:type="dxa"/>
            <w:tcBorders>
              <w:top w:val="nil"/>
              <w:left w:val="nil"/>
              <w:bottom w:val="nil"/>
              <w:right w:val="nil"/>
            </w:tcBorders>
            <w:shd w:val="clear" w:color="000000" w:fill="FFFFFF"/>
            <w:noWrap/>
            <w:vAlign w:val="center"/>
            <w:hideMark/>
          </w:tcPr>
          <w:p w14:paraId="1F48E584"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4A99ABC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3A59949A" w14:textId="77777777" w:rsidTr="00F1485B">
        <w:trPr>
          <w:trHeight w:val="20"/>
        </w:trPr>
        <w:tc>
          <w:tcPr>
            <w:tcW w:w="960" w:type="dxa"/>
            <w:tcBorders>
              <w:top w:val="nil"/>
              <w:left w:val="nil"/>
              <w:bottom w:val="nil"/>
              <w:right w:val="nil"/>
            </w:tcBorders>
            <w:shd w:val="clear" w:color="000000" w:fill="FFFFFF"/>
            <w:noWrap/>
            <w:vAlign w:val="center"/>
            <w:hideMark/>
          </w:tcPr>
          <w:p w14:paraId="48626C3A"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2018</w:t>
            </w:r>
          </w:p>
        </w:tc>
        <w:tc>
          <w:tcPr>
            <w:tcW w:w="1600" w:type="dxa"/>
            <w:tcBorders>
              <w:top w:val="nil"/>
              <w:left w:val="single" w:sz="8" w:space="0" w:color="auto"/>
              <w:bottom w:val="nil"/>
              <w:right w:val="nil"/>
            </w:tcBorders>
            <w:shd w:val="clear" w:color="000000" w:fill="FFFFFF"/>
            <w:noWrap/>
            <w:vAlign w:val="center"/>
            <w:hideMark/>
          </w:tcPr>
          <w:p w14:paraId="02DEB7E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nil"/>
              <w:right w:val="nil"/>
            </w:tcBorders>
            <w:shd w:val="clear" w:color="000000" w:fill="FFFFFF"/>
            <w:noWrap/>
            <w:vAlign w:val="center"/>
            <w:hideMark/>
          </w:tcPr>
          <w:p w14:paraId="3542C42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5D6D04A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5C0A29AB" w14:textId="77777777" w:rsidTr="00F1485B">
        <w:trPr>
          <w:trHeight w:val="20"/>
        </w:trPr>
        <w:tc>
          <w:tcPr>
            <w:tcW w:w="960" w:type="dxa"/>
            <w:tcBorders>
              <w:top w:val="nil"/>
              <w:left w:val="nil"/>
              <w:bottom w:val="nil"/>
              <w:right w:val="nil"/>
            </w:tcBorders>
            <w:shd w:val="clear" w:color="000000" w:fill="FFFFFF"/>
            <w:noWrap/>
            <w:vAlign w:val="center"/>
            <w:hideMark/>
          </w:tcPr>
          <w:p w14:paraId="19A6A86C"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2019</w:t>
            </w:r>
          </w:p>
        </w:tc>
        <w:tc>
          <w:tcPr>
            <w:tcW w:w="1600" w:type="dxa"/>
            <w:tcBorders>
              <w:top w:val="nil"/>
              <w:left w:val="single" w:sz="8" w:space="0" w:color="auto"/>
              <w:bottom w:val="nil"/>
              <w:right w:val="nil"/>
            </w:tcBorders>
            <w:shd w:val="clear" w:color="000000" w:fill="FFFFFF"/>
            <w:noWrap/>
            <w:vAlign w:val="center"/>
            <w:hideMark/>
          </w:tcPr>
          <w:p w14:paraId="2997EDDC"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522,747</w:t>
            </w:r>
          </w:p>
        </w:tc>
        <w:tc>
          <w:tcPr>
            <w:tcW w:w="1600" w:type="dxa"/>
            <w:tcBorders>
              <w:top w:val="nil"/>
              <w:left w:val="nil"/>
              <w:bottom w:val="nil"/>
              <w:right w:val="nil"/>
            </w:tcBorders>
            <w:shd w:val="clear" w:color="000000" w:fill="FFFFFF"/>
            <w:noWrap/>
            <w:vAlign w:val="center"/>
            <w:hideMark/>
          </w:tcPr>
          <w:p w14:paraId="448CD45B"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nil"/>
              <w:right w:val="nil"/>
            </w:tcBorders>
            <w:shd w:val="clear" w:color="000000" w:fill="FFFFFF"/>
            <w:noWrap/>
            <w:vAlign w:val="center"/>
            <w:hideMark/>
          </w:tcPr>
          <w:p w14:paraId="69BB932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23,911</w:t>
            </w:r>
          </w:p>
        </w:tc>
      </w:tr>
      <w:tr w:rsidR="00F1485B" w:rsidRPr="00F1485B" w14:paraId="6722A464"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0CED7CC9"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2020</w:t>
            </w:r>
          </w:p>
        </w:tc>
        <w:tc>
          <w:tcPr>
            <w:tcW w:w="1600" w:type="dxa"/>
            <w:tcBorders>
              <w:top w:val="nil"/>
              <w:left w:val="single" w:sz="8" w:space="0" w:color="auto"/>
              <w:bottom w:val="single" w:sz="8" w:space="0" w:color="auto"/>
              <w:right w:val="nil"/>
            </w:tcBorders>
            <w:shd w:val="clear" w:color="000000" w:fill="FFFFFF"/>
            <w:noWrap/>
            <w:vAlign w:val="center"/>
            <w:hideMark/>
          </w:tcPr>
          <w:p w14:paraId="0DD8E192"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1,354,324</w:t>
            </w:r>
          </w:p>
        </w:tc>
        <w:tc>
          <w:tcPr>
            <w:tcW w:w="1600" w:type="dxa"/>
            <w:tcBorders>
              <w:top w:val="nil"/>
              <w:left w:val="nil"/>
              <w:bottom w:val="single" w:sz="8" w:space="0" w:color="auto"/>
              <w:right w:val="nil"/>
            </w:tcBorders>
            <w:shd w:val="clear" w:color="000000" w:fill="FFFFFF"/>
            <w:noWrap/>
            <w:vAlign w:val="center"/>
            <w:hideMark/>
          </w:tcPr>
          <w:p w14:paraId="54525A8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958,335</w:t>
            </w:r>
          </w:p>
        </w:tc>
        <w:tc>
          <w:tcPr>
            <w:tcW w:w="1600" w:type="dxa"/>
            <w:tcBorders>
              <w:top w:val="nil"/>
              <w:left w:val="nil"/>
              <w:bottom w:val="single" w:sz="8" w:space="0" w:color="auto"/>
              <w:right w:val="nil"/>
            </w:tcBorders>
            <w:shd w:val="clear" w:color="000000" w:fill="FFFFFF"/>
            <w:noWrap/>
            <w:vAlign w:val="center"/>
            <w:hideMark/>
          </w:tcPr>
          <w:p w14:paraId="7666F71A"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23910.7</w:t>
            </w:r>
          </w:p>
        </w:tc>
      </w:tr>
      <w:tr w:rsidR="00F1485B" w:rsidRPr="00F1485B" w14:paraId="47D27F60" w14:textId="77777777" w:rsidTr="00F1485B">
        <w:trPr>
          <w:trHeight w:val="20"/>
        </w:trPr>
        <w:tc>
          <w:tcPr>
            <w:tcW w:w="960" w:type="dxa"/>
            <w:tcBorders>
              <w:top w:val="nil"/>
              <w:left w:val="nil"/>
              <w:bottom w:val="single" w:sz="8" w:space="0" w:color="auto"/>
              <w:right w:val="nil"/>
            </w:tcBorders>
            <w:shd w:val="clear" w:color="000000" w:fill="FFFFFF"/>
            <w:noWrap/>
            <w:vAlign w:val="center"/>
            <w:hideMark/>
          </w:tcPr>
          <w:p w14:paraId="37098B96" w14:textId="77777777" w:rsidR="00F1485B" w:rsidRPr="00F1485B" w:rsidRDefault="00F1485B" w:rsidP="00F1485B">
            <w:pPr>
              <w:spacing w:after="0"/>
              <w:jc w:val="center"/>
              <w:rPr>
                <w:rFonts w:eastAsia="Times New Roman" w:cs="Times New Roman"/>
                <w:color w:val="000000"/>
                <w:sz w:val="18"/>
                <w:szCs w:val="18"/>
              </w:rPr>
            </w:pPr>
            <w:r w:rsidRPr="00F1485B">
              <w:rPr>
                <w:rFonts w:eastAsia="Times New Roman" w:cs="Times New Roman"/>
                <w:color w:val="000000"/>
                <w:sz w:val="18"/>
                <w:szCs w:val="18"/>
              </w:rPr>
              <w:t>Average</w:t>
            </w:r>
          </w:p>
        </w:tc>
        <w:tc>
          <w:tcPr>
            <w:tcW w:w="1600" w:type="dxa"/>
            <w:tcBorders>
              <w:top w:val="nil"/>
              <w:left w:val="single" w:sz="8" w:space="0" w:color="auto"/>
              <w:bottom w:val="single" w:sz="8" w:space="0" w:color="auto"/>
              <w:right w:val="nil"/>
            </w:tcBorders>
            <w:shd w:val="clear" w:color="000000" w:fill="FFFFFF"/>
            <w:noWrap/>
            <w:vAlign w:val="center"/>
            <w:hideMark/>
          </w:tcPr>
          <w:p w14:paraId="043CCB9E"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494,946</w:t>
            </w:r>
          </w:p>
        </w:tc>
        <w:tc>
          <w:tcPr>
            <w:tcW w:w="1600" w:type="dxa"/>
            <w:tcBorders>
              <w:top w:val="nil"/>
              <w:left w:val="nil"/>
              <w:bottom w:val="single" w:sz="8" w:space="0" w:color="auto"/>
              <w:right w:val="nil"/>
            </w:tcBorders>
            <w:shd w:val="clear" w:color="000000" w:fill="FFFFFF"/>
            <w:noWrap/>
            <w:vAlign w:val="center"/>
            <w:hideMark/>
          </w:tcPr>
          <w:p w14:paraId="2B5C22DF"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884,777</w:t>
            </w:r>
          </w:p>
        </w:tc>
        <w:tc>
          <w:tcPr>
            <w:tcW w:w="1600" w:type="dxa"/>
            <w:tcBorders>
              <w:top w:val="nil"/>
              <w:left w:val="nil"/>
              <w:bottom w:val="single" w:sz="8" w:space="0" w:color="auto"/>
              <w:right w:val="nil"/>
            </w:tcBorders>
            <w:shd w:val="clear" w:color="000000" w:fill="FFFFFF"/>
            <w:noWrap/>
            <w:vAlign w:val="center"/>
            <w:hideMark/>
          </w:tcPr>
          <w:p w14:paraId="08B2A0E1" w14:textId="77777777" w:rsidR="00F1485B" w:rsidRPr="00F1485B" w:rsidRDefault="00F1485B" w:rsidP="00F1485B">
            <w:pPr>
              <w:spacing w:after="0"/>
              <w:jc w:val="right"/>
              <w:rPr>
                <w:rFonts w:eastAsia="Times New Roman" w:cs="Times New Roman"/>
                <w:color w:val="000000"/>
                <w:sz w:val="18"/>
                <w:szCs w:val="18"/>
              </w:rPr>
            </w:pPr>
            <w:r w:rsidRPr="00F1485B">
              <w:rPr>
                <w:rFonts w:eastAsia="Times New Roman" w:cs="Times New Roman"/>
                <w:color w:val="000000"/>
                <w:sz w:val="18"/>
                <w:szCs w:val="18"/>
              </w:rPr>
              <w:t> </w:t>
            </w:r>
          </w:p>
        </w:tc>
      </w:tr>
    </w:tbl>
    <w:p w14:paraId="6DD1150F" w14:textId="23640B78" w:rsidR="00D50069" w:rsidRPr="0087267B" w:rsidRDefault="00D50069" w:rsidP="00481F2F">
      <w:pPr>
        <w:rPr>
          <w:highlight w:val="lightGray"/>
        </w:rPr>
      </w:pPr>
    </w:p>
    <w:p w14:paraId="5166F102" w14:textId="75C01B95" w:rsidR="00E06167" w:rsidRPr="004B39B9" w:rsidRDefault="00EE5AF6" w:rsidP="00DD6D62">
      <w:pPr>
        <w:pStyle w:val="SAFETableCaption"/>
      </w:pPr>
      <w:bookmarkStart w:id="100" w:name="_Ref465502229"/>
      <w:r w:rsidRPr="004B39B9">
        <w:t xml:space="preserve">Table </w:t>
      </w:r>
      <w:bookmarkEnd w:id="67"/>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20</w:t>
      </w:r>
      <w:r w:rsidR="008226C8">
        <w:rPr>
          <w:noProof/>
        </w:rPr>
        <w:fldChar w:fldCharType="end"/>
      </w:r>
      <w:bookmarkEnd w:id="100"/>
      <w:r w:rsidR="00795B42" w:rsidRPr="004B39B9">
        <w:t xml:space="preserve">. </w:t>
      </w:r>
      <w:r w:rsidR="00E06167" w:rsidRPr="004B39B9">
        <w:t>Projected spawning biomass for the seven harvest scenarios listed in the “Harvest Recommendations” section.</w:t>
      </w:r>
      <w:r w:rsidR="004E4416"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0704B93E" w14:textId="77777777" w:rsidTr="00F40CF0">
        <w:trPr>
          <w:trHeight w:val="630"/>
        </w:trPr>
        <w:tc>
          <w:tcPr>
            <w:tcW w:w="960" w:type="dxa"/>
            <w:tcBorders>
              <w:top w:val="single" w:sz="4" w:space="0" w:color="auto"/>
              <w:left w:val="nil"/>
              <w:bottom w:val="single" w:sz="8" w:space="0" w:color="auto"/>
              <w:right w:val="nil"/>
            </w:tcBorders>
            <w:shd w:val="clear" w:color="000000" w:fill="FFFFFF"/>
            <w:noWrap/>
            <w:vAlign w:val="bottom"/>
            <w:hideMark/>
          </w:tcPr>
          <w:p w14:paraId="62E5B76F"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21BAFCA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D7AAE7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0684D0D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04DBE3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318767ED"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32AAB30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59A4169F"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3EB6CDCF" w14:textId="77777777" w:rsidTr="00F40CF0">
        <w:trPr>
          <w:trHeight w:val="270"/>
        </w:trPr>
        <w:tc>
          <w:tcPr>
            <w:tcW w:w="960" w:type="dxa"/>
            <w:tcBorders>
              <w:top w:val="nil"/>
              <w:left w:val="nil"/>
              <w:bottom w:val="nil"/>
              <w:right w:val="nil"/>
            </w:tcBorders>
            <w:shd w:val="clear" w:color="000000" w:fill="FFFFFF"/>
            <w:noWrap/>
            <w:vAlign w:val="bottom"/>
            <w:hideMark/>
          </w:tcPr>
          <w:p w14:paraId="5B432D1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B2542E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1F83EA84"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22C87A95"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0137B8D"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340" w:type="dxa"/>
            <w:tcBorders>
              <w:top w:val="nil"/>
              <w:left w:val="nil"/>
              <w:bottom w:val="nil"/>
              <w:right w:val="nil"/>
            </w:tcBorders>
            <w:shd w:val="clear" w:color="000000" w:fill="FFFFFF"/>
            <w:noWrap/>
            <w:vAlign w:val="bottom"/>
            <w:hideMark/>
          </w:tcPr>
          <w:p w14:paraId="06778666"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326BB70C"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c>
          <w:tcPr>
            <w:tcW w:w="1220" w:type="dxa"/>
            <w:tcBorders>
              <w:top w:val="nil"/>
              <w:left w:val="nil"/>
              <w:bottom w:val="nil"/>
              <w:right w:val="nil"/>
            </w:tcBorders>
            <w:shd w:val="clear" w:color="000000" w:fill="FFFFFF"/>
            <w:noWrap/>
            <w:vAlign w:val="bottom"/>
            <w:hideMark/>
          </w:tcPr>
          <w:p w14:paraId="695A0D22" w14:textId="77777777" w:rsidR="00F40CF0" w:rsidRPr="00F40CF0" w:rsidRDefault="00F40CF0" w:rsidP="00F40CF0">
            <w:pPr>
              <w:spacing w:after="0"/>
              <w:jc w:val="center"/>
              <w:rPr>
                <w:rFonts w:eastAsia="Times New Roman" w:cs="Times New Roman"/>
              </w:rPr>
            </w:pPr>
            <w:r w:rsidRPr="00F40CF0">
              <w:rPr>
                <w:rFonts w:eastAsia="Times New Roman" w:cs="Times New Roman"/>
              </w:rPr>
              <w:t>146,307</w:t>
            </w:r>
          </w:p>
        </w:tc>
      </w:tr>
      <w:tr w:rsidR="00F40CF0" w:rsidRPr="00F40CF0" w14:paraId="227B073E" w14:textId="77777777" w:rsidTr="00F40CF0">
        <w:trPr>
          <w:trHeight w:val="270"/>
        </w:trPr>
        <w:tc>
          <w:tcPr>
            <w:tcW w:w="960" w:type="dxa"/>
            <w:tcBorders>
              <w:top w:val="nil"/>
              <w:left w:val="nil"/>
              <w:bottom w:val="nil"/>
              <w:right w:val="nil"/>
            </w:tcBorders>
            <w:shd w:val="clear" w:color="000000" w:fill="FFFFFF"/>
            <w:noWrap/>
            <w:vAlign w:val="bottom"/>
            <w:hideMark/>
          </w:tcPr>
          <w:p w14:paraId="06024CB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21463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1E98993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F3B752D"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070B2C2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340" w:type="dxa"/>
            <w:tcBorders>
              <w:top w:val="nil"/>
              <w:left w:val="nil"/>
              <w:bottom w:val="nil"/>
              <w:right w:val="nil"/>
            </w:tcBorders>
            <w:shd w:val="clear" w:color="000000" w:fill="FFFFFF"/>
            <w:noWrap/>
            <w:vAlign w:val="bottom"/>
            <w:hideMark/>
          </w:tcPr>
          <w:p w14:paraId="52A957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458A69E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c>
          <w:tcPr>
            <w:tcW w:w="1220" w:type="dxa"/>
            <w:tcBorders>
              <w:top w:val="nil"/>
              <w:left w:val="nil"/>
              <w:bottom w:val="nil"/>
              <w:right w:val="nil"/>
            </w:tcBorders>
            <w:shd w:val="clear" w:color="000000" w:fill="FFFFFF"/>
            <w:noWrap/>
            <w:vAlign w:val="bottom"/>
            <w:hideMark/>
          </w:tcPr>
          <w:p w14:paraId="6A0D7CD6" w14:textId="77777777" w:rsidR="00F40CF0" w:rsidRPr="00F40CF0" w:rsidRDefault="00F40CF0" w:rsidP="00F40CF0">
            <w:pPr>
              <w:spacing w:after="0"/>
              <w:jc w:val="center"/>
              <w:rPr>
                <w:rFonts w:eastAsia="Times New Roman" w:cs="Times New Roman"/>
              </w:rPr>
            </w:pPr>
            <w:r w:rsidRPr="00F40CF0">
              <w:rPr>
                <w:rFonts w:eastAsia="Times New Roman" w:cs="Times New Roman"/>
              </w:rPr>
              <w:t>150,433</w:t>
            </w:r>
          </w:p>
        </w:tc>
      </w:tr>
      <w:tr w:rsidR="00F40CF0" w:rsidRPr="00F40CF0" w14:paraId="4DC29FCA" w14:textId="77777777" w:rsidTr="00F40CF0">
        <w:trPr>
          <w:trHeight w:val="270"/>
        </w:trPr>
        <w:tc>
          <w:tcPr>
            <w:tcW w:w="960" w:type="dxa"/>
            <w:tcBorders>
              <w:top w:val="nil"/>
              <w:left w:val="nil"/>
              <w:bottom w:val="nil"/>
              <w:right w:val="nil"/>
            </w:tcBorders>
            <w:shd w:val="clear" w:color="000000" w:fill="FFFFFF"/>
            <w:noWrap/>
            <w:vAlign w:val="bottom"/>
            <w:hideMark/>
          </w:tcPr>
          <w:p w14:paraId="64D1A5C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59D16502"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511CF3E3"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5EC53676"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EC7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340" w:type="dxa"/>
            <w:tcBorders>
              <w:top w:val="nil"/>
              <w:left w:val="nil"/>
              <w:bottom w:val="nil"/>
              <w:right w:val="nil"/>
            </w:tcBorders>
            <w:shd w:val="clear" w:color="000000" w:fill="FFFFFF"/>
            <w:noWrap/>
            <w:vAlign w:val="bottom"/>
            <w:hideMark/>
          </w:tcPr>
          <w:p w14:paraId="4B58261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154,906</w:t>
            </w:r>
          </w:p>
        </w:tc>
        <w:tc>
          <w:tcPr>
            <w:tcW w:w="1220" w:type="dxa"/>
            <w:tcBorders>
              <w:top w:val="nil"/>
              <w:left w:val="nil"/>
              <w:bottom w:val="nil"/>
              <w:right w:val="nil"/>
            </w:tcBorders>
            <w:shd w:val="clear" w:color="000000" w:fill="FFFFFF"/>
            <w:noWrap/>
            <w:vAlign w:val="bottom"/>
            <w:hideMark/>
          </w:tcPr>
          <w:p w14:paraId="0FB9A48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126,440</w:t>
            </w:r>
          </w:p>
        </w:tc>
        <w:tc>
          <w:tcPr>
            <w:tcW w:w="1220" w:type="dxa"/>
            <w:tcBorders>
              <w:top w:val="nil"/>
              <w:left w:val="nil"/>
              <w:bottom w:val="nil"/>
              <w:right w:val="nil"/>
            </w:tcBorders>
            <w:shd w:val="clear" w:color="000000" w:fill="FFFFFF"/>
            <w:noWrap/>
            <w:vAlign w:val="bottom"/>
            <w:hideMark/>
          </w:tcPr>
          <w:p w14:paraId="5FEACCE0" w14:textId="77777777" w:rsidR="00F40CF0" w:rsidRPr="00F40CF0" w:rsidRDefault="00F40CF0" w:rsidP="00F40CF0">
            <w:pPr>
              <w:spacing w:after="0"/>
              <w:jc w:val="center"/>
              <w:rPr>
                <w:rFonts w:eastAsia="Times New Roman" w:cs="Times New Roman"/>
              </w:rPr>
            </w:pPr>
            <w:r w:rsidRPr="00F40CF0">
              <w:rPr>
                <w:rFonts w:eastAsia="Times New Roman" w:cs="Times New Roman"/>
              </w:rPr>
              <w:t>132,188</w:t>
            </w:r>
          </w:p>
        </w:tc>
      </w:tr>
      <w:tr w:rsidR="00F40CF0" w:rsidRPr="00F40CF0" w14:paraId="0F9DFE78" w14:textId="77777777" w:rsidTr="00F40CF0">
        <w:trPr>
          <w:trHeight w:val="270"/>
        </w:trPr>
        <w:tc>
          <w:tcPr>
            <w:tcW w:w="960" w:type="dxa"/>
            <w:tcBorders>
              <w:top w:val="nil"/>
              <w:left w:val="nil"/>
              <w:bottom w:val="nil"/>
              <w:right w:val="nil"/>
            </w:tcBorders>
            <w:shd w:val="clear" w:color="000000" w:fill="FFFFFF"/>
            <w:noWrap/>
            <w:vAlign w:val="bottom"/>
            <w:hideMark/>
          </w:tcPr>
          <w:p w14:paraId="3E78F03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40A4FE3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14B89A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08FFC4A2"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5727403C"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340" w:type="dxa"/>
            <w:tcBorders>
              <w:top w:val="nil"/>
              <w:left w:val="nil"/>
              <w:bottom w:val="nil"/>
              <w:right w:val="nil"/>
            </w:tcBorders>
            <w:shd w:val="clear" w:color="000000" w:fill="FFFFFF"/>
            <w:noWrap/>
            <w:vAlign w:val="bottom"/>
            <w:hideMark/>
          </w:tcPr>
          <w:p w14:paraId="17D81F48" w14:textId="77777777" w:rsidR="00F40CF0" w:rsidRPr="00F40CF0" w:rsidRDefault="00F40CF0" w:rsidP="00F40CF0">
            <w:pPr>
              <w:spacing w:after="0"/>
              <w:jc w:val="center"/>
              <w:rPr>
                <w:rFonts w:eastAsia="Times New Roman" w:cs="Times New Roman"/>
              </w:rPr>
            </w:pPr>
            <w:r w:rsidRPr="00F40CF0">
              <w:rPr>
                <w:rFonts w:eastAsia="Times New Roman" w:cs="Times New Roman"/>
              </w:rPr>
              <w:t>160,138</w:t>
            </w:r>
          </w:p>
        </w:tc>
        <w:tc>
          <w:tcPr>
            <w:tcW w:w="1220" w:type="dxa"/>
            <w:tcBorders>
              <w:top w:val="nil"/>
              <w:left w:val="nil"/>
              <w:bottom w:val="nil"/>
              <w:right w:val="nil"/>
            </w:tcBorders>
            <w:shd w:val="clear" w:color="000000" w:fill="FFFFFF"/>
            <w:noWrap/>
            <w:vAlign w:val="bottom"/>
            <w:hideMark/>
          </w:tcPr>
          <w:p w14:paraId="5934CCB2" w14:textId="77777777" w:rsidR="00F40CF0" w:rsidRPr="00F40CF0" w:rsidRDefault="00F40CF0" w:rsidP="00F40CF0">
            <w:pPr>
              <w:spacing w:after="0"/>
              <w:jc w:val="center"/>
              <w:rPr>
                <w:rFonts w:eastAsia="Times New Roman" w:cs="Times New Roman"/>
              </w:rPr>
            </w:pPr>
            <w:r w:rsidRPr="00F40CF0">
              <w:rPr>
                <w:rFonts w:eastAsia="Times New Roman" w:cs="Times New Roman"/>
              </w:rPr>
              <w:t>111,184</w:t>
            </w:r>
          </w:p>
        </w:tc>
        <w:tc>
          <w:tcPr>
            <w:tcW w:w="1220" w:type="dxa"/>
            <w:tcBorders>
              <w:top w:val="nil"/>
              <w:left w:val="nil"/>
              <w:bottom w:val="nil"/>
              <w:right w:val="nil"/>
            </w:tcBorders>
            <w:shd w:val="clear" w:color="000000" w:fill="FFFFFF"/>
            <w:noWrap/>
            <w:vAlign w:val="bottom"/>
            <w:hideMark/>
          </w:tcPr>
          <w:p w14:paraId="599DA3B3" w14:textId="77777777" w:rsidR="00F40CF0" w:rsidRPr="00F40CF0" w:rsidRDefault="00F40CF0" w:rsidP="00F40CF0">
            <w:pPr>
              <w:spacing w:after="0"/>
              <w:jc w:val="center"/>
              <w:rPr>
                <w:rFonts w:eastAsia="Times New Roman" w:cs="Times New Roman"/>
              </w:rPr>
            </w:pPr>
            <w:r w:rsidRPr="00F40CF0">
              <w:rPr>
                <w:rFonts w:eastAsia="Times New Roman" w:cs="Times New Roman"/>
              </w:rPr>
              <w:t>120,168</w:t>
            </w:r>
          </w:p>
        </w:tc>
      </w:tr>
      <w:tr w:rsidR="00F40CF0" w:rsidRPr="00F40CF0" w14:paraId="2EBF37D4" w14:textId="77777777" w:rsidTr="00F40CF0">
        <w:trPr>
          <w:trHeight w:val="270"/>
        </w:trPr>
        <w:tc>
          <w:tcPr>
            <w:tcW w:w="960" w:type="dxa"/>
            <w:tcBorders>
              <w:top w:val="nil"/>
              <w:left w:val="nil"/>
              <w:bottom w:val="nil"/>
              <w:right w:val="nil"/>
            </w:tcBorders>
            <w:shd w:val="clear" w:color="000000" w:fill="FFFFFF"/>
            <w:noWrap/>
            <w:vAlign w:val="bottom"/>
            <w:hideMark/>
          </w:tcPr>
          <w:p w14:paraId="3B37F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E4E335D"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220" w:type="dxa"/>
            <w:tcBorders>
              <w:top w:val="nil"/>
              <w:left w:val="nil"/>
              <w:bottom w:val="nil"/>
              <w:right w:val="nil"/>
            </w:tcBorders>
            <w:shd w:val="clear" w:color="000000" w:fill="FFFFFF"/>
            <w:noWrap/>
            <w:vAlign w:val="bottom"/>
            <w:hideMark/>
          </w:tcPr>
          <w:p w14:paraId="491556EB" w14:textId="77777777" w:rsidR="00F40CF0" w:rsidRPr="00F40CF0" w:rsidRDefault="00F40CF0" w:rsidP="00F40CF0">
            <w:pPr>
              <w:spacing w:after="0"/>
              <w:jc w:val="center"/>
              <w:rPr>
                <w:rFonts w:eastAsia="Times New Roman" w:cs="Times New Roman"/>
              </w:rPr>
            </w:pPr>
            <w:r w:rsidRPr="00F40CF0">
              <w:rPr>
                <w:rFonts w:eastAsia="Times New Roman" w:cs="Times New Roman"/>
              </w:rPr>
              <w:t>141,369</w:t>
            </w:r>
          </w:p>
        </w:tc>
        <w:tc>
          <w:tcPr>
            <w:tcW w:w="1340" w:type="dxa"/>
            <w:tcBorders>
              <w:top w:val="nil"/>
              <w:left w:val="nil"/>
              <w:bottom w:val="nil"/>
              <w:right w:val="nil"/>
            </w:tcBorders>
            <w:shd w:val="clear" w:color="000000" w:fill="FFFFFF"/>
            <w:noWrap/>
            <w:vAlign w:val="bottom"/>
            <w:hideMark/>
          </w:tcPr>
          <w:p w14:paraId="52B451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165,473</w:t>
            </w:r>
          </w:p>
        </w:tc>
        <w:tc>
          <w:tcPr>
            <w:tcW w:w="1340" w:type="dxa"/>
            <w:tcBorders>
              <w:top w:val="nil"/>
              <w:left w:val="nil"/>
              <w:bottom w:val="nil"/>
              <w:right w:val="nil"/>
            </w:tcBorders>
            <w:shd w:val="clear" w:color="000000" w:fill="FFFFFF"/>
            <w:noWrap/>
            <w:vAlign w:val="bottom"/>
            <w:hideMark/>
          </w:tcPr>
          <w:p w14:paraId="6A94992F" w14:textId="77777777" w:rsidR="00F40CF0" w:rsidRPr="00F40CF0" w:rsidRDefault="00F40CF0" w:rsidP="00F40CF0">
            <w:pPr>
              <w:spacing w:after="0"/>
              <w:jc w:val="center"/>
              <w:rPr>
                <w:rFonts w:eastAsia="Times New Roman" w:cs="Times New Roman"/>
              </w:rPr>
            </w:pPr>
            <w:r w:rsidRPr="00F40CF0">
              <w:rPr>
                <w:rFonts w:eastAsia="Times New Roman" w:cs="Times New Roman"/>
              </w:rPr>
              <w:t>163,740</w:t>
            </w:r>
          </w:p>
        </w:tc>
        <w:tc>
          <w:tcPr>
            <w:tcW w:w="1340" w:type="dxa"/>
            <w:tcBorders>
              <w:top w:val="nil"/>
              <w:left w:val="nil"/>
              <w:bottom w:val="nil"/>
              <w:right w:val="nil"/>
            </w:tcBorders>
            <w:shd w:val="clear" w:color="000000" w:fill="FFFFFF"/>
            <w:noWrap/>
            <w:vAlign w:val="bottom"/>
            <w:hideMark/>
          </w:tcPr>
          <w:p w14:paraId="61C589A5" w14:textId="77777777" w:rsidR="00F40CF0" w:rsidRPr="00F40CF0" w:rsidRDefault="00F40CF0" w:rsidP="00F40CF0">
            <w:pPr>
              <w:spacing w:after="0"/>
              <w:jc w:val="center"/>
              <w:rPr>
                <w:rFonts w:eastAsia="Times New Roman" w:cs="Times New Roman"/>
              </w:rPr>
            </w:pPr>
            <w:r w:rsidRPr="00F40CF0">
              <w:rPr>
                <w:rFonts w:eastAsia="Times New Roman" w:cs="Times New Roman"/>
              </w:rPr>
              <w:t>170,785</w:t>
            </w:r>
          </w:p>
        </w:tc>
        <w:tc>
          <w:tcPr>
            <w:tcW w:w="1220" w:type="dxa"/>
            <w:tcBorders>
              <w:top w:val="nil"/>
              <w:left w:val="nil"/>
              <w:bottom w:val="nil"/>
              <w:right w:val="nil"/>
            </w:tcBorders>
            <w:shd w:val="clear" w:color="000000" w:fill="FFFFFF"/>
            <w:noWrap/>
            <w:vAlign w:val="bottom"/>
            <w:hideMark/>
          </w:tcPr>
          <w:p w14:paraId="723E7C85" w14:textId="77777777" w:rsidR="00F40CF0" w:rsidRPr="00F40CF0" w:rsidRDefault="00F40CF0" w:rsidP="00F40CF0">
            <w:pPr>
              <w:spacing w:after="0"/>
              <w:jc w:val="center"/>
              <w:rPr>
                <w:rFonts w:eastAsia="Times New Roman" w:cs="Times New Roman"/>
              </w:rPr>
            </w:pPr>
            <w:r w:rsidRPr="00F40CF0">
              <w:rPr>
                <w:rFonts w:eastAsia="Times New Roman" w:cs="Times New Roman"/>
              </w:rPr>
              <w:t>101,378</w:t>
            </w:r>
          </w:p>
        </w:tc>
        <w:tc>
          <w:tcPr>
            <w:tcW w:w="1220" w:type="dxa"/>
            <w:tcBorders>
              <w:top w:val="nil"/>
              <w:left w:val="nil"/>
              <w:bottom w:val="nil"/>
              <w:right w:val="nil"/>
            </w:tcBorders>
            <w:shd w:val="clear" w:color="000000" w:fill="FFFFFF"/>
            <w:noWrap/>
            <w:vAlign w:val="bottom"/>
            <w:hideMark/>
          </w:tcPr>
          <w:p w14:paraId="623BE4A3" w14:textId="77777777" w:rsidR="00F40CF0" w:rsidRPr="00F40CF0" w:rsidRDefault="00F40CF0" w:rsidP="00F40CF0">
            <w:pPr>
              <w:spacing w:after="0"/>
              <w:jc w:val="center"/>
              <w:rPr>
                <w:rFonts w:eastAsia="Times New Roman" w:cs="Times New Roman"/>
              </w:rPr>
            </w:pPr>
            <w:r w:rsidRPr="00F40CF0">
              <w:rPr>
                <w:rFonts w:eastAsia="Times New Roman" w:cs="Times New Roman"/>
              </w:rPr>
              <w:t>107,715</w:t>
            </w:r>
          </w:p>
        </w:tc>
      </w:tr>
      <w:tr w:rsidR="00F40CF0" w:rsidRPr="00F40CF0" w14:paraId="1F676BA7" w14:textId="77777777" w:rsidTr="00F40CF0">
        <w:trPr>
          <w:trHeight w:val="270"/>
        </w:trPr>
        <w:tc>
          <w:tcPr>
            <w:tcW w:w="960" w:type="dxa"/>
            <w:tcBorders>
              <w:top w:val="nil"/>
              <w:left w:val="nil"/>
              <w:bottom w:val="nil"/>
              <w:right w:val="nil"/>
            </w:tcBorders>
            <w:shd w:val="clear" w:color="000000" w:fill="FFFFFF"/>
            <w:noWrap/>
            <w:vAlign w:val="bottom"/>
            <w:hideMark/>
          </w:tcPr>
          <w:p w14:paraId="78CD8818"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7FEAF6E1"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220" w:type="dxa"/>
            <w:tcBorders>
              <w:top w:val="nil"/>
              <w:left w:val="nil"/>
              <w:bottom w:val="nil"/>
              <w:right w:val="nil"/>
            </w:tcBorders>
            <w:shd w:val="clear" w:color="000000" w:fill="FFFFFF"/>
            <w:noWrap/>
            <w:vAlign w:val="bottom"/>
            <w:hideMark/>
          </w:tcPr>
          <w:p w14:paraId="740E00CF" w14:textId="77777777" w:rsidR="00F40CF0" w:rsidRPr="00F40CF0" w:rsidRDefault="00F40CF0" w:rsidP="00F40CF0">
            <w:pPr>
              <w:spacing w:after="0"/>
              <w:jc w:val="center"/>
              <w:rPr>
                <w:rFonts w:eastAsia="Times New Roman" w:cs="Times New Roman"/>
              </w:rPr>
            </w:pPr>
            <w:r w:rsidRPr="00F40CF0">
              <w:rPr>
                <w:rFonts w:eastAsia="Times New Roman" w:cs="Times New Roman"/>
              </w:rPr>
              <w:t>126,904</w:t>
            </w:r>
          </w:p>
        </w:tc>
        <w:tc>
          <w:tcPr>
            <w:tcW w:w="1340" w:type="dxa"/>
            <w:tcBorders>
              <w:top w:val="nil"/>
              <w:left w:val="nil"/>
              <w:bottom w:val="nil"/>
              <w:right w:val="nil"/>
            </w:tcBorders>
            <w:shd w:val="clear" w:color="000000" w:fill="FFFFFF"/>
            <w:noWrap/>
            <w:vAlign w:val="bottom"/>
            <w:hideMark/>
          </w:tcPr>
          <w:p w14:paraId="5841F4C4" w14:textId="77777777" w:rsidR="00F40CF0" w:rsidRPr="00F40CF0" w:rsidRDefault="00F40CF0" w:rsidP="00F40CF0">
            <w:pPr>
              <w:spacing w:after="0"/>
              <w:jc w:val="center"/>
              <w:rPr>
                <w:rFonts w:eastAsia="Times New Roman" w:cs="Times New Roman"/>
              </w:rPr>
            </w:pPr>
            <w:r w:rsidRPr="00F40CF0">
              <w:rPr>
                <w:rFonts w:eastAsia="Times New Roman" w:cs="Times New Roman"/>
              </w:rPr>
              <w:t>169,518</w:t>
            </w:r>
          </w:p>
        </w:tc>
        <w:tc>
          <w:tcPr>
            <w:tcW w:w="1340" w:type="dxa"/>
            <w:tcBorders>
              <w:top w:val="nil"/>
              <w:left w:val="nil"/>
              <w:bottom w:val="nil"/>
              <w:right w:val="nil"/>
            </w:tcBorders>
            <w:shd w:val="clear" w:color="000000" w:fill="FFFFFF"/>
            <w:noWrap/>
            <w:vAlign w:val="bottom"/>
            <w:hideMark/>
          </w:tcPr>
          <w:p w14:paraId="7557EEDF" w14:textId="77777777" w:rsidR="00F40CF0" w:rsidRPr="00F40CF0" w:rsidRDefault="00F40CF0" w:rsidP="00F40CF0">
            <w:pPr>
              <w:spacing w:after="0"/>
              <w:jc w:val="center"/>
              <w:rPr>
                <w:rFonts w:eastAsia="Times New Roman" w:cs="Times New Roman"/>
              </w:rPr>
            </w:pPr>
            <w:r w:rsidRPr="00F40CF0">
              <w:rPr>
                <w:rFonts w:eastAsia="Times New Roman" w:cs="Times New Roman"/>
              </w:rPr>
              <w:t>166,203</w:t>
            </w:r>
          </w:p>
        </w:tc>
        <w:tc>
          <w:tcPr>
            <w:tcW w:w="1340" w:type="dxa"/>
            <w:tcBorders>
              <w:top w:val="nil"/>
              <w:left w:val="nil"/>
              <w:bottom w:val="nil"/>
              <w:right w:val="nil"/>
            </w:tcBorders>
            <w:shd w:val="clear" w:color="000000" w:fill="FFFFFF"/>
            <w:noWrap/>
            <w:vAlign w:val="bottom"/>
            <w:hideMark/>
          </w:tcPr>
          <w:p w14:paraId="4973E1E3" w14:textId="77777777" w:rsidR="00F40CF0" w:rsidRPr="00F40CF0" w:rsidRDefault="00F40CF0" w:rsidP="00F40CF0">
            <w:pPr>
              <w:spacing w:after="0"/>
              <w:jc w:val="center"/>
              <w:rPr>
                <w:rFonts w:eastAsia="Times New Roman" w:cs="Times New Roman"/>
              </w:rPr>
            </w:pPr>
            <w:r w:rsidRPr="00F40CF0">
              <w:rPr>
                <w:rFonts w:eastAsia="Times New Roman" w:cs="Times New Roman"/>
              </w:rPr>
              <w:t>179,926</w:t>
            </w:r>
          </w:p>
        </w:tc>
        <w:tc>
          <w:tcPr>
            <w:tcW w:w="1220" w:type="dxa"/>
            <w:tcBorders>
              <w:top w:val="nil"/>
              <w:left w:val="nil"/>
              <w:bottom w:val="nil"/>
              <w:right w:val="nil"/>
            </w:tcBorders>
            <w:shd w:val="clear" w:color="000000" w:fill="FFFFFF"/>
            <w:noWrap/>
            <w:vAlign w:val="bottom"/>
            <w:hideMark/>
          </w:tcPr>
          <w:p w14:paraId="7DADAB7C" w14:textId="77777777" w:rsidR="00F40CF0" w:rsidRPr="00F40CF0" w:rsidRDefault="00F40CF0" w:rsidP="00F40CF0">
            <w:pPr>
              <w:spacing w:after="0"/>
              <w:jc w:val="center"/>
              <w:rPr>
                <w:rFonts w:eastAsia="Times New Roman" w:cs="Times New Roman"/>
              </w:rPr>
            </w:pPr>
            <w:r w:rsidRPr="00F40CF0">
              <w:rPr>
                <w:rFonts w:eastAsia="Times New Roman" w:cs="Times New Roman"/>
              </w:rPr>
              <w:t>94,343</w:t>
            </w:r>
          </w:p>
        </w:tc>
        <w:tc>
          <w:tcPr>
            <w:tcW w:w="1220" w:type="dxa"/>
            <w:tcBorders>
              <w:top w:val="nil"/>
              <w:left w:val="nil"/>
              <w:bottom w:val="nil"/>
              <w:right w:val="nil"/>
            </w:tcBorders>
            <w:shd w:val="clear" w:color="000000" w:fill="FFFFFF"/>
            <w:noWrap/>
            <w:vAlign w:val="bottom"/>
            <w:hideMark/>
          </w:tcPr>
          <w:p w14:paraId="0A98B514" w14:textId="77777777" w:rsidR="00F40CF0" w:rsidRPr="00F40CF0" w:rsidRDefault="00F40CF0" w:rsidP="00F40CF0">
            <w:pPr>
              <w:spacing w:after="0"/>
              <w:jc w:val="center"/>
              <w:rPr>
                <w:rFonts w:eastAsia="Times New Roman" w:cs="Times New Roman"/>
              </w:rPr>
            </w:pPr>
            <w:r w:rsidRPr="00F40CF0">
              <w:rPr>
                <w:rFonts w:eastAsia="Times New Roman" w:cs="Times New Roman"/>
              </w:rPr>
              <w:t>98,708</w:t>
            </w:r>
          </w:p>
        </w:tc>
      </w:tr>
      <w:tr w:rsidR="00F40CF0" w:rsidRPr="00F40CF0" w14:paraId="654A652E" w14:textId="77777777" w:rsidTr="00F40CF0">
        <w:trPr>
          <w:trHeight w:val="270"/>
        </w:trPr>
        <w:tc>
          <w:tcPr>
            <w:tcW w:w="960" w:type="dxa"/>
            <w:tcBorders>
              <w:top w:val="nil"/>
              <w:left w:val="nil"/>
              <w:bottom w:val="nil"/>
              <w:right w:val="nil"/>
            </w:tcBorders>
            <w:shd w:val="clear" w:color="000000" w:fill="FFFFFF"/>
            <w:noWrap/>
            <w:vAlign w:val="bottom"/>
            <w:hideMark/>
          </w:tcPr>
          <w:p w14:paraId="5D999FA9"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98F06DC"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220" w:type="dxa"/>
            <w:tcBorders>
              <w:top w:val="nil"/>
              <w:left w:val="nil"/>
              <w:bottom w:val="nil"/>
              <w:right w:val="nil"/>
            </w:tcBorders>
            <w:shd w:val="clear" w:color="000000" w:fill="FFFFFF"/>
            <w:noWrap/>
            <w:vAlign w:val="bottom"/>
            <w:hideMark/>
          </w:tcPr>
          <w:p w14:paraId="2F07186A" w14:textId="77777777" w:rsidR="00F40CF0" w:rsidRPr="00F40CF0" w:rsidRDefault="00F40CF0" w:rsidP="00F40CF0">
            <w:pPr>
              <w:spacing w:after="0"/>
              <w:jc w:val="center"/>
              <w:rPr>
                <w:rFonts w:eastAsia="Times New Roman" w:cs="Times New Roman"/>
              </w:rPr>
            </w:pPr>
            <w:r w:rsidRPr="00F40CF0">
              <w:rPr>
                <w:rFonts w:eastAsia="Times New Roman" w:cs="Times New Roman"/>
              </w:rPr>
              <w:t>115,617</w:t>
            </w:r>
          </w:p>
        </w:tc>
        <w:tc>
          <w:tcPr>
            <w:tcW w:w="1340" w:type="dxa"/>
            <w:tcBorders>
              <w:top w:val="nil"/>
              <w:left w:val="nil"/>
              <w:bottom w:val="nil"/>
              <w:right w:val="nil"/>
            </w:tcBorders>
            <w:shd w:val="clear" w:color="000000" w:fill="FFFFFF"/>
            <w:noWrap/>
            <w:vAlign w:val="bottom"/>
            <w:hideMark/>
          </w:tcPr>
          <w:p w14:paraId="3E4062F7" w14:textId="77777777" w:rsidR="00F40CF0" w:rsidRPr="00F40CF0" w:rsidRDefault="00F40CF0" w:rsidP="00F40CF0">
            <w:pPr>
              <w:spacing w:after="0"/>
              <w:jc w:val="center"/>
              <w:rPr>
                <w:rFonts w:eastAsia="Times New Roman" w:cs="Times New Roman"/>
              </w:rPr>
            </w:pPr>
            <w:r w:rsidRPr="00F40CF0">
              <w:rPr>
                <w:rFonts w:eastAsia="Times New Roman" w:cs="Times New Roman"/>
              </w:rPr>
              <w:t>172,274</w:t>
            </w:r>
          </w:p>
        </w:tc>
        <w:tc>
          <w:tcPr>
            <w:tcW w:w="1340" w:type="dxa"/>
            <w:tcBorders>
              <w:top w:val="nil"/>
              <w:left w:val="nil"/>
              <w:bottom w:val="nil"/>
              <w:right w:val="nil"/>
            </w:tcBorders>
            <w:shd w:val="clear" w:color="000000" w:fill="FFFFFF"/>
            <w:noWrap/>
            <w:vAlign w:val="bottom"/>
            <w:hideMark/>
          </w:tcPr>
          <w:p w14:paraId="47216A02" w14:textId="77777777" w:rsidR="00F40CF0" w:rsidRPr="00F40CF0" w:rsidRDefault="00F40CF0" w:rsidP="00F40CF0">
            <w:pPr>
              <w:spacing w:after="0"/>
              <w:jc w:val="center"/>
              <w:rPr>
                <w:rFonts w:eastAsia="Times New Roman" w:cs="Times New Roman"/>
              </w:rPr>
            </w:pPr>
            <w:r w:rsidRPr="00F40CF0">
              <w:rPr>
                <w:rFonts w:eastAsia="Times New Roman" w:cs="Times New Roman"/>
              </w:rPr>
              <w:t>167,545</w:t>
            </w:r>
          </w:p>
        </w:tc>
        <w:tc>
          <w:tcPr>
            <w:tcW w:w="1340" w:type="dxa"/>
            <w:tcBorders>
              <w:top w:val="nil"/>
              <w:left w:val="nil"/>
              <w:bottom w:val="nil"/>
              <w:right w:val="nil"/>
            </w:tcBorders>
            <w:shd w:val="clear" w:color="000000" w:fill="FFFFFF"/>
            <w:noWrap/>
            <w:vAlign w:val="bottom"/>
            <w:hideMark/>
          </w:tcPr>
          <w:p w14:paraId="67ECA51E" w14:textId="77777777" w:rsidR="00F40CF0" w:rsidRPr="00F40CF0" w:rsidRDefault="00F40CF0" w:rsidP="00F40CF0">
            <w:pPr>
              <w:spacing w:after="0"/>
              <w:jc w:val="center"/>
              <w:rPr>
                <w:rFonts w:eastAsia="Times New Roman" w:cs="Times New Roman"/>
              </w:rPr>
            </w:pPr>
            <w:r w:rsidRPr="00F40CF0">
              <w:rPr>
                <w:rFonts w:eastAsia="Times New Roman" w:cs="Times New Roman"/>
              </w:rPr>
              <w:t>187,468</w:t>
            </w:r>
          </w:p>
        </w:tc>
        <w:tc>
          <w:tcPr>
            <w:tcW w:w="1220" w:type="dxa"/>
            <w:tcBorders>
              <w:top w:val="nil"/>
              <w:left w:val="nil"/>
              <w:bottom w:val="nil"/>
              <w:right w:val="nil"/>
            </w:tcBorders>
            <w:shd w:val="clear" w:color="000000" w:fill="FFFFFF"/>
            <w:noWrap/>
            <w:vAlign w:val="bottom"/>
            <w:hideMark/>
          </w:tcPr>
          <w:p w14:paraId="7C875A4B" w14:textId="77777777" w:rsidR="00F40CF0" w:rsidRPr="00F40CF0" w:rsidRDefault="00F40CF0" w:rsidP="00F40CF0">
            <w:pPr>
              <w:spacing w:after="0"/>
              <w:jc w:val="center"/>
              <w:rPr>
                <w:rFonts w:eastAsia="Times New Roman" w:cs="Times New Roman"/>
              </w:rPr>
            </w:pPr>
            <w:r w:rsidRPr="00F40CF0">
              <w:rPr>
                <w:rFonts w:eastAsia="Times New Roman" w:cs="Times New Roman"/>
              </w:rPr>
              <w:t>88,925</w:t>
            </w:r>
          </w:p>
        </w:tc>
        <w:tc>
          <w:tcPr>
            <w:tcW w:w="1220" w:type="dxa"/>
            <w:tcBorders>
              <w:top w:val="nil"/>
              <w:left w:val="nil"/>
              <w:bottom w:val="nil"/>
              <w:right w:val="nil"/>
            </w:tcBorders>
            <w:shd w:val="clear" w:color="000000" w:fill="FFFFFF"/>
            <w:noWrap/>
            <w:vAlign w:val="bottom"/>
            <w:hideMark/>
          </w:tcPr>
          <w:p w14:paraId="6F9FECC0" w14:textId="77777777" w:rsidR="00F40CF0" w:rsidRPr="00F40CF0" w:rsidRDefault="00F40CF0" w:rsidP="00F40CF0">
            <w:pPr>
              <w:spacing w:after="0"/>
              <w:jc w:val="center"/>
              <w:rPr>
                <w:rFonts w:eastAsia="Times New Roman" w:cs="Times New Roman"/>
              </w:rPr>
            </w:pPr>
            <w:r w:rsidRPr="00F40CF0">
              <w:rPr>
                <w:rFonts w:eastAsia="Times New Roman" w:cs="Times New Roman"/>
              </w:rPr>
              <w:t>91,857</w:t>
            </w:r>
          </w:p>
        </w:tc>
      </w:tr>
      <w:tr w:rsidR="00F40CF0" w:rsidRPr="00F40CF0" w14:paraId="778B1275" w14:textId="77777777" w:rsidTr="00F40CF0">
        <w:trPr>
          <w:trHeight w:val="270"/>
        </w:trPr>
        <w:tc>
          <w:tcPr>
            <w:tcW w:w="960" w:type="dxa"/>
            <w:tcBorders>
              <w:top w:val="nil"/>
              <w:left w:val="nil"/>
              <w:bottom w:val="nil"/>
              <w:right w:val="nil"/>
            </w:tcBorders>
            <w:shd w:val="clear" w:color="000000" w:fill="FFFFFF"/>
            <w:noWrap/>
            <w:vAlign w:val="bottom"/>
            <w:hideMark/>
          </w:tcPr>
          <w:p w14:paraId="7218710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EB5C34F"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220" w:type="dxa"/>
            <w:tcBorders>
              <w:top w:val="nil"/>
              <w:left w:val="nil"/>
              <w:bottom w:val="nil"/>
              <w:right w:val="nil"/>
            </w:tcBorders>
            <w:shd w:val="clear" w:color="000000" w:fill="FFFFFF"/>
            <w:noWrap/>
            <w:vAlign w:val="bottom"/>
            <w:hideMark/>
          </w:tcPr>
          <w:p w14:paraId="0E12818C" w14:textId="77777777" w:rsidR="00F40CF0" w:rsidRPr="00F40CF0" w:rsidRDefault="00F40CF0" w:rsidP="00F40CF0">
            <w:pPr>
              <w:spacing w:after="0"/>
              <w:jc w:val="center"/>
              <w:rPr>
                <w:rFonts w:eastAsia="Times New Roman" w:cs="Times New Roman"/>
              </w:rPr>
            </w:pPr>
            <w:r w:rsidRPr="00F40CF0">
              <w:rPr>
                <w:rFonts w:eastAsia="Times New Roman" w:cs="Times New Roman"/>
              </w:rPr>
              <w:t>106,673</w:t>
            </w:r>
          </w:p>
        </w:tc>
        <w:tc>
          <w:tcPr>
            <w:tcW w:w="1340" w:type="dxa"/>
            <w:tcBorders>
              <w:top w:val="nil"/>
              <w:left w:val="nil"/>
              <w:bottom w:val="nil"/>
              <w:right w:val="nil"/>
            </w:tcBorders>
            <w:shd w:val="clear" w:color="000000" w:fill="FFFFFF"/>
            <w:noWrap/>
            <w:vAlign w:val="bottom"/>
            <w:hideMark/>
          </w:tcPr>
          <w:p w14:paraId="77009526" w14:textId="77777777" w:rsidR="00F40CF0" w:rsidRPr="00F40CF0" w:rsidRDefault="00F40CF0" w:rsidP="00F40CF0">
            <w:pPr>
              <w:spacing w:after="0"/>
              <w:jc w:val="center"/>
              <w:rPr>
                <w:rFonts w:eastAsia="Times New Roman" w:cs="Times New Roman"/>
              </w:rPr>
            </w:pPr>
            <w:r w:rsidRPr="00F40CF0">
              <w:rPr>
                <w:rFonts w:eastAsia="Times New Roman" w:cs="Times New Roman"/>
              </w:rPr>
              <w:t>173,601</w:t>
            </w:r>
          </w:p>
        </w:tc>
        <w:tc>
          <w:tcPr>
            <w:tcW w:w="1340" w:type="dxa"/>
            <w:tcBorders>
              <w:top w:val="nil"/>
              <w:left w:val="nil"/>
              <w:bottom w:val="nil"/>
              <w:right w:val="nil"/>
            </w:tcBorders>
            <w:shd w:val="clear" w:color="000000" w:fill="FFFFFF"/>
            <w:noWrap/>
            <w:vAlign w:val="bottom"/>
            <w:hideMark/>
          </w:tcPr>
          <w:p w14:paraId="6C66C2F8" w14:textId="77777777" w:rsidR="00F40CF0" w:rsidRPr="00F40CF0" w:rsidRDefault="00F40CF0" w:rsidP="00F40CF0">
            <w:pPr>
              <w:spacing w:after="0"/>
              <w:jc w:val="center"/>
              <w:rPr>
                <w:rFonts w:eastAsia="Times New Roman" w:cs="Times New Roman"/>
              </w:rPr>
            </w:pPr>
            <w:r w:rsidRPr="00F40CF0">
              <w:rPr>
                <w:rFonts w:eastAsia="Times New Roman" w:cs="Times New Roman"/>
              </w:rPr>
              <w:t>167,649</w:t>
            </w:r>
          </w:p>
        </w:tc>
        <w:tc>
          <w:tcPr>
            <w:tcW w:w="1340" w:type="dxa"/>
            <w:tcBorders>
              <w:top w:val="nil"/>
              <w:left w:val="nil"/>
              <w:bottom w:val="nil"/>
              <w:right w:val="nil"/>
            </w:tcBorders>
            <w:shd w:val="clear" w:color="000000" w:fill="FFFFFF"/>
            <w:noWrap/>
            <w:vAlign w:val="bottom"/>
            <w:hideMark/>
          </w:tcPr>
          <w:p w14:paraId="3D52A126" w14:textId="77777777" w:rsidR="00F40CF0" w:rsidRPr="00F40CF0" w:rsidRDefault="00F40CF0" w:rsidP="00F40CF0">
            <w:pPr>
              <w:spacing w:after="0"/>
              <w:jc w:val="center"/>
              <w:rPr>
                <w:rFonts w:eastAsia="Times New Roman" w:cs="Times New Roman"/>
              </w:rPr>
            </w:pPr>
            <w:r w:rsidRPr="00F40CF0">
              <w:rPr>
                <w:rFonts w:eastAsia="Times New Roman" w:cs="Times New Roman"/>
              </w:rPr>
              <w:t>193,147</w:t>
            </w:r>
          </w:p>
        </w:tc>
        <w:tc>
          <w:tcPr>
            <w:tcW w:w="1220" w:type="dxa"/>
            <w:tcBorders>
              <w:top w:val="nil"/>
              <w:left w:val="nil"/>
              <w:bottom w:val="nil"/>
              <w:right w:val="nil"/>
            </w:tcBorders>
            <w:shd w:val="clear" w:color="000000" w:fill="FFFFFF"/>
            <w:noWrap/>
            <w:vAlign w:val="bottom"/>
            <w:hideMark/>
          </w:tcPr>
          <w:p w14:paraId="25FD0ECA" w14:textId="77777777" w:rsidR="00F40CF0" w:rsidRPr="00F40CF0" w:rsidRDefault="00F40CF0" w:rsidP="00F40CF0">
            <w:pPr>
              <w:spacing w:after="0"/>
              <w:jc w:val="center"/>
              <w:rPr>
                <w:rFonts w:eastAsia="Times New Roman" w:cs="Times New Roman"/>
              </w:rPr>
            </w:pPr>
            <w:r w:rsidRPr="00F40CF0">
              <w:rPr>
                <w:rFonts w:eastAsia="Times New Roman" w:cs="Times New Roman"/>
              </w:rPr>
              <w:t>84,545</w:t>
            </w:r>
          </w:p>
        </w:tc>
        <w:tc>
          <w:tcPr>
            <w:tcW w:w="1220" w:type="dxa"/>
            <w:tcBorders>
              <w:top w:val="nil"/>
              <w:left w:val="nil"/>
              <w:bottom w:val="nil"/>
              <w:right w:val="nil"/>
            </w:tcBorders>
            <w:shd w:val="clear" w:color="000000" w:fill="FFFFFF"/>
            <w:noWrap/>
            <w:vAlign w:val="bottom"/>
            <w:hideMark/>
          </w:tcPr>
          <w:p w14:paraId="782D2901" w14:textId="77777777" w:rsidR="00F40CF0" w:rsidRPr="00F40CF0" w:rsidRDefault="00F40CF0" w:rsidP="00F40CF0">
            <w:pPr>
              <w:spacing w:after="0"/>
              <w:jc w:val="center"/>
              <w:rPr>
                <w:rFonts w:eastAsia="Times New Roman" w:cs="Times New Roman"/>
              </w:rPr>
            </w:pPr>
            <w:r w:rsidRPr="00F40CF0">
              <w:rPr>
                <w:rFonts w:eastAsia="Times New Roman" w:cs="Times New Roman"/>
              </w:rPr>
              <w:t>86,457</w:t>
            </w:r>
          </w:p>
        </w:tc>
      </w:tr>
      <w:tr w:rsidR="00F40CF0" w:rsidRPr="00F40CF0" w14:paraId="6812A6BF" w14:textId="77777777" w:rsidTr="00F40CF0">
        <w:trPr>
          <w:trHeight w:val="270"/>
        </w:trPr>
        <w:tc>
          <w:tcPr>
            <w:tcW w:w="960" w:type="dxa"/>
            <w:tcBorders>
              <w:top w:val="nil"/>
              <w:left w:val="nil"/>
              <w:bottom w:val="nil"/>
              <w:right w:val="nil"/>
            </w:tcBorders>
            <w:shd w:val="clear" w:color="000000" w:fill="FFFFFF"/>
            <w:noWrap/>
            <w:vAlign w:val="bottom"/>
            <w:hideMark/>
          </w:tcPr>
          <w:p w14:paraId="2D4FFF8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710A9C9B"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220" w:type="dxa"/>
            <w:tcBorders>
              <w:top w:val="nil"/>
              <w:left w:val="nil"/>
              <w:bottom w:val="nil"/>
              <w:right w:val="nil"/>
            </w:tcBorders>
            <w:shd w:val="clear" w:color="000000" w:fill="FFFFFF"/>
            <w:noWrap/>
            <w:vAlign w:val="bottom"/>
            <w:hideMark/>
          </w:tcPr>
          <w:p w14:paraId="3F26D9D9" w14:textId="77777777" w:rsidR="00F40CF0" w:rsidRPr="00F40CF0" w:rsidRDefault="00F40CF0" w:rsidP="00F40CF0">
            <w:pPr>
              <w:spacing w:after="0"/>
              <w:jc w:val="center"/>
              <w:rPr>
                <w:rFonts w:eastAsia="Times New Roman" w:cs="Times New Roman"/>
              </w:rPr>
            </w:pPr>
            <w:r w:rsidRPr="00F40CF0">
              <w:rPr>
                <w:rFonts w:eastAsia="Times New Roman" w:cs="Times New Roman"/>
              </w:rPr>
              <w:t>99,680</w:t>
            </w:r>
          </w:p>
        </w:tc>
        <w:tc>
          <w:tcPr>
            <w:tcW w:w="1340" w:type="dxa"/>
            <w:tcBorders>
              <w:top w:val="nil"/>
              <w:left w:val="nil"/>
              <w:bottom w:val="nil"/>
              <w:right w:val="nil"/>
            </w:tcBorders>
            <w:shd w:val="clear" w:color="000000" w:fill="FFFFFF"/>
            <w:noWrap/>
            <w:vAlign w:val="bottom"/>
            <w:hideMark/>
          </w:tcPr>
          <w:p w14:paraId="50803744" w14:textId="77777777" w:rsidR="00F40CF0" w:rsidRPr="00F40CF0" w:rsidRDefault="00F40CF0" w:rsidP="00F40CF0">
            <w:pPr>
              <w:spacing w:after="0"/>
              <w:jc w:val="center"/>
              <w:rPr>
                <w:rFonts w:eastAsia="Times New Roman" w:cs="Times New Roman"/>
              </w:rPr>
            </w:pPr>
            <w:r w:rsidRPr="00F40CF0">
              <w:rPr>
                <w:rFonts w:eastAsia="Times New Roman" w:cs="Times New Roman"/>
              </w:rPr>
              <w:t>173,793</w:t>
            </w:r>
          </w:p>
        </w:tc>
        <w:tc>
          <w:tcPr>
            <w:tcW w:w="1340" w:type="dxa"/>
            <w:tcBorders>
              <w:top w:val="nil"/>
              <w:left w:val="nil"/>
              <w:bottom w:val="nil"/>
              <w:right w:val="nil"/>
            </w:tcBorders>
            <w:shd w:val="clear" w:color="000000" w:fill="FFFFFF"/>
            <w:noWrap/>
            <w:vAlign w:val="bottom"/>
            <w:hideMark/>
          </w:tcPr>
          <w:p w14:paraId="61D518F2" w14:textId="77777777" w:rsidR="00F40CF0" w:rsidRPr="00F40CF0" w:rsidRDefault="00F40CF0" w:rsidP="00F40CF0">
            <w:pPr>
              <w:spacing w:after="0"/>
              <w:jc w:val="center"/>
              <w:rPr>
                <w:rFonts w:eastAsia="Times New Roman" w:cs="Times New Roman"/>
              </w:rPr>
            </w:pPr>
            <w:r w:rsidRPr="00F40CF0">
              <w:rPr>
                <w:rFonts w:eastAsia="Times New Roman" w:cs="Times New Roman"/>
              </w:rPr>
              <w:t>166,817</w:t>
            </w:r>
          </w:p>
        </w:tc>
        <w:tc>
          <w:tcPr>
            <w:tcW w:w="1340" w:type="dxa"/>
            <w:tcBorders>
              <w:top w:val="nil"/>
              <w:left w:val="nil"/>
              <w:bottom w:val="nil"/>
              <w:right w:val="nil"/>
            </w:tcBorders>
            <w:shd w:val="clear" w:color="000000" w:fill="FFFFFF"/>
            <w:noWrap/>
            <w:vAlign w:val="bottom"/>
            <w:hideMark/>
          </w:tcPr>
          <w:p w14:paraId="472AF5AC" w14:textId="77777777" w:rsidR="00F40CF0" w:rsidRPr="00F40CF0" w:rsidRDefault="00F40CF0" w:rsidP="00F40CF0">
            <w:pPr>
              <w:spacing w:after="0"/>
              <w:jc w:val="center"/>
              <w:rPr>
                <w:rFonts w:eastAsia="Times New Roman" w:cs="Times New Roman"/>
              </w:rPr>
            </w:pPr>
            <w:r w:rsidRPr="00F40CF0">
              <w:rPr>
                <w:rFonts w:eastAsia="Times New Roman" w:cs="Times New Roman"/>
              </w:rPr>
              <w:t>197,185</w:t>
            </w:r>
          </w:p>
        </w:tc>
        <w:tc>
          <w:tcPr>
            <w:tcW w:w="1220" w:type="dxa"/>
            <w:tcBorders>
              <w:top w:val="nil"/>
              <w:left w:val="nil"/>
              <w:bottom w:val="nil"/>
              <w:right w:val="nil"/>
            </w:tcBorders>
            <w:shd w:val="clear" w:color="000000" w:fill="FFFFFF"/>
            <w:noWrap/>
            <w:vAlign w:val="bottom"/>
            <w:hideMark/>
          </w:tcPr>
          <w:p w14:paraId="561FA7B1" w14:textId="77777777" w:rsidR="00F40CF0" w:rsidRPr="00F40CF0" w:rsidRDefault="00F40CF0" w:rsidP="00F40CF0">
            <w:pPr>
              <w:spacing w:after="0"/>
              <w:jc w:val="center"/>
              <w:rPr>
                <w:rFonts w:eastAsia="Times New Roman" w:cs="Times New Roman"/>
              </w:rPr>
            </w:pPr>
            <w:r w:rsidRPr="00F40CF0">
              <w:rPr>
                <w:rFonts w:eastAsia="Times New Roman" w:cs="Times New Roman"/>
              </w:rPr>
              <w:t>81,081</w:t>
            </w:r>
          </w:p>
        </w:tc>
        <w:tc>
          <w:tcPr>
            <w:tcW w:w="1220" w:type="dxa"/>
            <w:tcBorders>
              <w:top w:val="nil"/>
              <w:left w:val="nil"/>
              <w:bottom w:val="nil"/>
              <w:right w:val="nil"/>
            </w:tcBorders>
            <w:shd w:val="clear" w:color="000000" w:fill="FFFFFF"/>
            <w:noWrap/>
            <w:vAlign w:val="bottom"/>
            <w:hideMark/>
          </w:tcPr>
          <w:p w14:paraId="177113D6" w14:textId="77777777" w:rsidR="00F40CF0" w:rsidRPr="00F40CF0" w:rsidRDefault="00F40CF0" w:rsidP="00F40CF0">
            <w:pPr>
              <w:spacing w:after="0"/>
              <w:jc w:val="center"/>
              <w:rPr>
                <w:rFonts w:eastAsia="Times New Roman" w:cs="Times New Roman"/>
              </w:rPr>
            </w:pPr>
            <w:r w:rsidRPr="00F40CF0">
              <w:rPr>
                <w:rFonts w:eastAsia="Times New Roman" w:cs="Times New Roman"/>
              </w:rPr>
              <w:t>82,227</w:t>
            </w:r>
          </w:p>
        </w:tc>
      </w:tr>
      <w:tr w:rsidR="00F40CF0" w:rsidRPr="00F40CF0" w14:paraId="2C9EA039" w14:textId="77777777" w:rsidTr="00F40CF0">
        <w:trPr>
          <w:trHeight w:val="270"/>
        </w:trPr>
        <w:tc>
          <w:tcPr>
            <w:tcW w:w="960" w:type="dxa"/>
            <w:tcBorders>
              <w:top w:val="nil"/>
              <w:left w:val="nil"/>
              <w:bottom w:val="nil"/>
              <w:right w:val="nil"/>
            </w:tcBorders>
            <w:shd w:val="clear" w:color="000000" w:fill="FFFFFF"/>
            <w:noWrap/>
            <w:vAlign w:val="bottom"/>
            <w:hideMark/>
          </w:tcPr>
          <w:p w14:paraId="2E93DB7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7956EAD2"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220" w:type="dxa"/>
            <w:tcBorders>
              <w:top w:val="nil"/>
              <w:left w:val="nil"/>
              <w:bottom w:val="nil"/>
              <w:right w:val="nil"/>
            </w:tcBorders>
            <w:shd w:val="clear" w:color="000000" w:fill="FFFFFF"/>
            <w:noWrap/>
            <w:vAlign w:val="bottom"/>
            <w:hideMark/>
          </w:tcPr>
          <w:p w14:paraId="167B79E5" w14:textId="77777777" w:rsidR="00F40CF0" w:rsidRPr="00F40CF0" w:rsidRDefault="00F40CF0" w:rsidP="00F40CF0">
            <w:pPr>
              <w:spacing w:after="0"/>
              <w:jc w:val="center"/>
              <w:rPr>
                <w:rFonts w:eastAsia="Times New Roman" w:cs="Times New Roman"/>
              </w:rPr>
            </w:pPr>
            <w:r w:rsidRPr="00F40CF0">
              <w:rPr>
                <w:rFonts w:eastAsia="Times New Roman" w:cs="Times New Roman"/>
              </w:rPr>
              <w:t>94,379</w:t>
            </w:r>
          </w:p>
        </w:tc>
        <w:tc>
          <w:tcPr>
            <w:tcW w:w="1340" w:type="dxa"/>
            <w:tcBorders>
              <w:top w:val="nil"/>
              <w:left w:val="nil"/>
              <w:bottom w:val="nil"/>
              <w:right w:val="nil"/>
            </w:tcBorders>
            <w:shd w:val="clear" w:color="000000" w:fill="FFFFFF"/>
            <w:noWrap/>
            <w:vAlign w:val="bottom"/>
            <w:hideMark/>
          </w:tcPr>
          <w:p w14:paraId="1A00068F" w14:textId="77777777" w:rsidR="00F40CF0" w:rsidRPr="00F40CF0" w:rsidRDefault="00F40CF0" w:rsidP="00F40CF0">
            <w:pPr>
              <w:spacing w:after="0"/>
              <w:jc w:val="center"/>
              <w:rPr>
                <w:rFonts w:eastAsia="Times New Roman" w:cs="Times New Roman"/>
              </w:rPr>
            </w:pPr>
            <w:r w:rsidRPr="00F40CF0">
              <w:rPr>
                <w:rFonts w:eastAsia="Times New Roman" w:cs="Times New Roman"/>
              </w:rPr>
              <w:t>173,304</w:t>
            </w:r>
          </w:p>
        </w:tc>
        <w:tc>
          <w:tcPr>
            <w:tcW w:w="1340" w:type="dxa"/>
            <w:tcBorders>
              <w:top w:val="nil"/>
              <w:left w:val="nil"/>
              <w:bottom w:val="nil"/>
              <w:right w:val="nil"/>
            </w:tcBorders>
            <w:shd w:val="clear" w:color="000000" w:fill="FFFFFF"/>
            <w:noWrap/>
            <w:vAlign w:val="bottom"/>
            <w:hideMark/>
          </w:tcPr>
          <w:p w14:paraId="0E08508D" w14:textId="77777777" w:rsidR="00F40CF0" w:rsidRPr="00F40CF0" w:rsidRDefault="00F40CF0" w:rsidP="00F40CF0">
            <w:pPr>
              <w:spacing w:after="0"/>
              <w:jc w:val="center"/>
              <w:rPr>
                <w:rFonts w:eastAsia="Times New Roman" w:cs="Times New Roman"/>
              </w:rPr>
            </w:pPr>
            <w:r w:rsidRPr="00F40CF0">
              <w:rPr>
                <w:rFonts w:eastAsia="Times New Roman" w:cs="Times New Roman"/>
              </w:rPr>
              <w:t>165,489</w:t>
            </w:r>
          </w:p>
        </w:tc>
        <w:tc>
          <w:tcPr>
            <w:tcW w:w="1340" w:type="dxa"/>
            <w:tcBorders>
              <w:top w:val="nil"/>
              <w:left w:val="nil"/>
              <w:bottom w:val="nil"/>
              <w:right w:val="nil"/>
            </w:tcBorders>
            <w:shd w:val="clear" w:color="000000" w:fill="FFFFFF"/>
            <w:noWrap/>
            <w:vAlign w:val="bottom"/>
            <w:hideMark/>
          </w:tcPr>
          <w:p w14:paraId="7006F854" w14:textId="77777777" w:rsidR="00F40CF0" w:rsidRPr="00F40CF0" w:rsidRDefault="00F40CF0" w:rsidP="00F40CF0">
            <w:pPr>
              <w:spacing w:after="0"/>
              <w:jc w:val="center"/>
              <w:rPr>
                <w:rFonts w:eastAsia="Times New Roman" w:cs="Times New Roman"/>
              </w:rPr>
            </w:pPr>
            <w:r w:rsidRPr="00F40CF0">
              <w:rPr>
                <w:rFonts w:eastAsia="Times New Roman" w:cs="Times New Roman"/>
              </w:rPr>
              <w:t>200,037</w:t>
            </w:r>
          </w:p>
        </w:tc>
        <w:tc>
          <w:tcPr>
            <w:tcW w:w="1220" w:type="dxa"/>
            <w:tcBorders>
              <w:top w:val="nil"/>
              <w:left w:val="nil"/>
              <w:bottom w:val="nil"/>
              <w:right w:val="nil"/>
            </w:tcBorders>
            <w:shd w:val="clear" w:color="000000" w:fill="FFFFFF"/>
            <w:noWrap/>
            <w:vAlign w:val="bottom"/>
            <w:hideMark/>
          </w:tcPr>
          <w:p w14:paraId="567196D1" w14:textId="77777777" w:rsidR="00F40CF0" w:rsidRPr="00F40CF0" w:rsidRDefault="00F40CF0" w:rsidP="00F40CF0">
            <w:pPr>
              <w:spacing w:after="0"/>
              <w:jc w:val="center"/>
              <w:rPr>
                <w:rFonts w:eastAsia="Times New Roman" w:cs="Times New Roman"/>
              </w:rPr>
            </w:pPr>
            <w:r w:rsidRPr="00F40CF0">
              <w:rPr>
                <w:rFonts w:eastAsia="Times New Roman" w:cs="Times New Roman"/>
              </w:rPr>
              <w:t>78,827</w:t>
            </w:r>
          </w:p>
        </w:tc>
        <w:tc>
          <w:tcPr>
            <w:tcW w:w="1220" w:type="dxa"/>
            <w:tcBorders>
              <w:top w:val="nil"/>
              <w:left w:val="nil"/>
              <w:bottom w:val="nil"/>
              <w:right w:val="nil"/>
            </w:tcBorders>
            <w:shd w:val="clear" w:color="000000" w:fill="FFFFFF"/>
            <w:noWrap/>
            <w:vAlign w:val="bottom"/>
            <w:hideMark/>
          </w:tcPr>
          <w:p w14:paraId="5EB3A3C5" w14:textId="77777777" w:rsidR="00F40CF0" w:rsidRPr="00F40CF0" w:rsidRDefault="00F40CF0" w:rsidP="00F40CF0">
            <w:pPr>
              <w:spacing w:after="0"/>
              <w:jc w:val="center"/>
              <w:rPr>
                <w:rFonts w:eastAsia="Times New Roman" w:cs="Times New Roman"/>
              </w:rPr>
            </w:pPr>
            <w:r w:rsidRPr="00F40CF0">
              <w:rPr>
                <w:rFonts w:eastAsia="Times New Roman" w:cs="Times New Roman"/>
              </w:rPr>
              <w:t>79,426</w:t>
            </w:r>
          </w:p>
        </w:tc>
      </w:tr>
      <w:tr w:rsidR="00F40CF0" w:rsidRPr="00F40CF0" w14:paraId="4EE27102" w14:textId="77777777" w:rsidTr="00F40CF0">
        <w:trPr>
          <w:trHeight w:val="270"/>
        </w:trPr>
        <w:tc>
          <w:tcPr>
            <w:tcW w:w="960" w:type="dxa"/>
            <w:tcBorders>
              <w:top w:val="nil"/>
              <w:left w:val="nil"/>
              <w:bottom w:val="nil"/>
              <w:right w:val="nil"/>
            </w:tcBorders>
            <w:shd w:val="clear" w:color="000000" w:fill="FFFFFF"/>
            <w:noWrap/>
            <w:vAlign w:val="bottom"/>
            <w:hideMark/>
          </w:tcPr>
          <w:p w14:paraId="5C75748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21039C36"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220" w:type="dxa"/>
            <w:tcBorders>
              <w:top w:val="nil"/>
              <w:left w:val="nil"/>
              <w:bottom w:val="nil"/>
              <w:right w:val="nil"/>
            </w:tcBorders>
            <w:shd w:val="clear" w:color="000000" w:fill="FFFFFF"/>
            <w:noWrap/>
            <w:vAlign w:val="bottom"/>
            <w:hideMark/>
          </w:tcPr>
          <w:p w14:paraId="228C7632" w14:textId="77777777" w:rsidR="00F40CF0" w:rsidRPr="00F40CF0" w:rsidRDefault="00F40CF0" w:rsidP="00F40CF0">
            <w:pPr>
              <w:spacing w:after="0"/>
              <w:jc w:val="center"/>
              <w:rPr>
                <w:rFonts w:eastAsia="Times New Roman" w:cs="Times New Roman"/>
              </w:rPr>
            </w:pPr>
            <w:r w:rsidRPr="00F40CF0">
              <w:rPr>
                <w:rFonts w:eastAsia="Times New Roman" w:cs="Times New Roman"/>
              </w:rPr>
              <w:t>90,509</w:t>
            </w:r>
          </w:p>
        </w:tc>
        <w:tc>
          <w:tcPr>
            <w:tcW w:w="1340" w:type="dxa"/>
            <w:tcBorders>
              <w:top w:val="nil"/>
              <w:left w:val="nil"/>
              <w:bottom w:val="nil"/>
              <w:right w:val="nil"/>
            </w:tcBorders>
            <w:shd w:val="clear" w:color="000000" w:fill="FFFFFF"/>
            <w:noWrap/>
            <w:vAlign w:val="bottom"/>
            <w:hideMark/>
          </w:tcPr>
          <w:p w14:paraId="019F26F2" w14:textId="77777777" w:rsidR="00F40CF0" w:rsidRPr="00F40CF0" w:rsidRDefault="00F40CF0" w:rsidP="00F40CF0">
            <w:pPr>
              <w:spacing w:after="0"/>
              <w:jc w:val="center"/>
              <w:rPr>
                <w:rFonts w:eastAsia="Times New Roman" w:cs="Times New Roman"/>
              </w:rPr>
            </w:pPr>
            <w:r w:rsidRPr="00F40CF0">
              <w:rPr>
                <w:rFonts w:eastAsia="Times New Roman" w:cs="Times New Roman"/>
              </w:rPr>
              <w:t>172,424</w:t>
            </w:r>
          </w:p>
        </w:tc>
        <w:tc>
          <w:tcPr>
            <w:tcW w:w="1340" w:type="dxa"/>
            <w:tcBorders>
              <w:top w:val="nil"/>
              <w:left w:val="nil"/>
              <w:bottom w:val="nil"/>
              <w:right w:val="nil"/>
            </w:tcBorders>
            <w:shd w:val="clear" w:color="000000" w:fill="FFFFFF"/>
            <w:noWrap/>
            <w:vAlign w:val="bottom"/>
            <w:hideMark/>
          </w:tcPr>
          <w:p w14:paraId="51A5D007" w14:textId="77777777" w:rsidR="00F40CF0" w:rsidRPr="00F40CF0" w:rsidRDefault="00F40CF0" w:rsidP="00F40CF0">
            <w:pPr>
              <w:spacing w:after="0"/>
              <w:jc w:val="center"/>
              <w:rPr>
                <w:rFonts w:eastAsia="Times New Roman" w:cs="Times New Roman"/>
              </w:rPr>
            </w:pPr>
            <w:r w:rsidRPr="00F40CF0">
              <w:rPr>
                <w:rFonts w:eastAsia="Times New Roman" w:cs="Times New Roman"/>
              </w:rPr>
              <w:t>163,941</w:t>
            </w:r>
          </w:p>
        </w:tc>
        <w:tc>
          <w:tcPr>
            <w:tcW w:w="1340" w:type="dxa"/>
            <w:tcBorders>
              <w:top w:val="nil"/>
              <w:left w:val="nil"/>
              <w:bottom w:val="nil"/>
              <w:right w:val="nil"/>
            </w:tcBorders>
            <w:shd w:val="clear" w:color="000000" w:fill="FFFFFF"/>
            <w:noWrap/>
            <w:vAlign w:val="bottom"/>
            <w:hideMark/>
          </w:tcPr>
          <w:p w14:paraId="612A8C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201,996</w:t>
            </w:r>
          </w:p>
        </w:tc>
        <w:tc>
          <w:tcPr>
            <w:tcW w:w="1220" w:type="dxa"/>
            <w:tcBorders>
              <w:top w:val="nil"/>
              <w:left w:val="nil"/>
              <w:bottom w:val="nil"/>
              <w:right w:val="nil"/>
            </w:tcBorders>
            <w:shd w:val="clear" w:color="000000" w:fill="FFFFFF"/>
            <w:noWrap/>
            <w:vAlign w:val="bottom"/>
            <w:hideMark/>
          </w:tcPr>
          <w:p w14:paraId="38622454" w14:textId="77777777" w:rsidR="00F40CF0" w:rsidRPr="00F40CF0" w:rsidRDefault="00F40CF0" w:rsidP="00F40CF0">
            <w:pPr>
              <w:spacing w:after="0"/>
              <w:jc w:val="center"/>
              <w:rPr>
                <w:rFonts w:eastAsia="Times New Roman" w:cs="Times New Roman"/>
              </w:rPr>
            </w:pPr>
            <w:r w:rsidRPr="00F40CF0">
              <w:rPr>
                <w:rFonts w:eastAsia="Times New Roman" w:cs="Times New Roman"/>
              </w:rPr>
              <w:t>77,495</w:t>
            </w:r>
          </w:p>
        </w:tc>
        <w:tc>
          <w:tcPr>
            <w:tcW w:w="1220" w:type="dxa"/>
            <w:tcBorders>
              <w:top w:val="nil"/>
              <w:left w:val="nil"/>
              <w:bottom w:val="nil"/>
              <w:right w:val="nil"/>
            </w:tcBorders>
            <w:shd w:val="clear" w:color="000000" w:fill="FFFFFF"/>
            <w:noWrap/>
            <w:vAlign w:val="bottom"/>
            <w:hideMark/>
          </w:tcPr>
          <w:p w14:paraId="28187F90" w14:textId="77777777" w:rsidR="00F40CF0" w:rsidRPr="00F40CF0" w:rsidRDefault="00F40CF0" w:rsidP="00F40CF0">
            <w:pPr>
              <w:spacing w:after="0"/>
              <w:jc w:val="center"/>
              <w:rPr>
                <w:rFonts w:eastAsia="Times New Roman" w:cs="Times New Roman"/>
              </w:rPr>
            </w:pPr>
            <w:r w:rsidRPr="00F40CF0">
              <w:rPr>
                <w:rFonts w:eastAsia="Times New Roman" w:cs="Times New Roman"/>
              </w:rPr>
              <w:t>77,780</w:t>
            </w:r>
          </w:p>
        </w:tc>
      </w:tr>
      <w:tr w:rsidR="00F40CF0" w:rsidRPr="00F40CF0" w14:paraId="6DD204F8" w14:textId="77777777" w:rsidTr="00F40CF0">
        <w:trPr>
          <w:trHeight w:val="270"/>
        </w:trPr>
        <w:tc>
          <w:tcPr>
            <w:tcW w:w="960" w:type="dxa"/>
            <w:tcBorders>
              <w:top w:val="nil"/>
              <w:left w:val="nil"/>
              <w:bottom w:val="nil"/>
              <w:right w:val="nil"/>
            </w:tcBorders>
            <w:shd w:val="clear" w:color="000000" w:fill="FFFFFF"/>
            <w:noWrap/>
            <w:vAlign w:val="bottom"/>
            <w:hideMark/>
          </w:tcPr>
          <w:p w14:paraId="60162E52"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DFBDC66"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220" w:type="dxa"/>
            <w:tcBorders>
              <w:top w:val="nil"/>
              <w:left w:val="nil"/>
              <w:bottom w:val="nil"/>
              <w:right w:val="nil"/>
            </w:tcBorders>
            <w:shd w:val="clear" w:color="000000" w:fill="FFFFFF"/>
            <w:noWrap/>
            <w:vAlign w:val="bottom"/>
            <w:hideMark/>
          </w:tcPr>
          <w:p w14:paraId="52432260" w14:textId="77777777" w:rsidR="00F40CF0" w:rsidRPr="00F40CF0" w:rsidRDefault="00F40CF0" w:rsidP="00F40CF0">
            <w:pPr>
              <w:spacing w:after="0"/>
              <w:jc w:val="center"/>
              <w:rPr>
                <w:rFonts w:eastAsia="Times New Roman" w:cs="Times New Roman"/>
              </w:rPr>
            </w:pPr>
            <w:r w:rsidRPr="00F40CF0">
              <w:rPr>
                <w:rFonts w:eastAsia="Times New Roman" w:cs="Times New Roman"/>
              </w:rPr>
              <w:t>87,871</w:t>
            </w:r>
          </w:p>
        </w:tc>
        <w:tc>
          <w:tcPr>
            <w:tcW w:w="1340" w:type="dxa"/>
            <w:tcBorders>
              <w:top w:val="nil"/>
              <w:left w:val="nil"/>
              <w:bottom w:val="nil"/>
              <w:right w:val="nil"/>
            </w:tcBorders>
            <w:shd w:val="clear" w:color="000000" w:fill="FFFFFF"/>
            <w:noWrap/>
            <w:vAlign w:val="bottom"/>
            <w:hideMark/>
          </w:tcPr>
          <w:p w14:paraId="748A973C" w14:textId="77777777" w:rsidR="00F40CF0" w:rsidRPr="00F40CF0" w:rsidRDefault="00F40CF0" w:rsidP="00F40CF0">
            <w:pPr>
              <w:spacing w:after="0"/>
              <w:jc w:val="center"/>
              <w:rPr>
                <w:rFonts w:eastAsia="Times New Roman" w:cs="Times New Roman"/>
              </w:rPr>
            </w:pPr>
            <w:r w:rsidRPr="00F40CF0">
              <w:rPr>
                <w:rFonts w:eastAsia="Times New Roman" w:cs="Times New Roman"/>
              </w:rPr>
              <w:t>171,328</w:t>
            </w:r>
          </w:p>
        </w:tc>
        <w:tc>
          <w:tcPr>
            <w:tcW w:w="1340" w:type="dxa"/>
            <w:tcBorders>
              <w:top w:val="nil"/>
              <w:left w:val="nil"/>
              <w:bottom w:val="nil"/>
              <w:right w:val="nil"/>
            </w:tcBorders>
            <w:shd w:val="clear" w:color="000000" w:fill="FFFFFF"/>
            <w:noWrap/>
            <w:vAlign w:val="bottom"/>
            <w:hideMark/>
          </w:tcPr>
          <w:p w14:paraId="03D8DB40" w14:textId="77777777" w:rsidR="00F40CF0" w:rsidRPr="00F40CF0" w:rsidRDefault="00F40CF0" w:rsidP="00F40CF0">
            <w:pPr>
              <w:spacing w:after="0"/>
              <w:jc w:val="center"/>
              <w:rPr>
                <w:rFonts w:eastAsia="Times New Roman" w:cs="Times New Roman"/>
              </w:rPr>
            </w:pPr>
            <w:r w:rsidRPr="00F40CF0">
              <w:rPr>
                <w:rFonts w:eastAsia="Times New Roman" w:cs="Times New Roman"/>
              </w:rPr>
              <w:t>162,329</w:t>
            </w:r>
          </w:p>
        </w:tc>
        <w:tc>
          <w:tcPr>
            <w:tcW w:w="1340" w:type="dxa"/>
            <w:tcBorders>
              <w:top w:val="nil"/>
              <w:left w:val="nil"/>
              <w:bottom w:val="nil"/>
              <w:right w:val="nil"/>
            </w:tcBorders>
            <w:shd w:val="clear" w:color="000000" w:fill="FFFFFF"/>
            <w:noWrap/>
            <w:vAlign w:val="bottom"/>
            <w:hideMark/>
          </w:tcPr>
          <w:p w14:paraId="315FE2DE"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203,259</w:t>
            </w:r>
          </w:p>
        </w:tc>
        <w:tc>
          <w:tcPr>
            <w:tcW w:w="1220" w:type="dxa"/>
            <w:tcBorders>
              <w:top w:val="nil"/>
              <w:left w:val="nil"/>
              <w:bottom w:val="nil"/>
              <w:right w:val="nil"/>
            </w:tcBorders>
            <w:shd w:val="clear" w:color="000000" w:fill="FFFFFF"/>
            <w:noWrap/>
            <w:vAlign w:val="bottom"/>
            <w:hideMark/>
          </w:tcPr>
          <w:p w14:paraId="468F3677" w14:textId="77777777" w:rsidR="00F40CF0" w:rsidRPr="00F40CF0" w:rsidRDefault="00F40CF0" w:rsidP="00F40CF0">
            <w:pPr>
              <w:spacing w:after="0"/>
              <w:jc w:val="center"/>
              <w:rPr>
                <w:rFonts w:eastAsia="Times New Roman" w:cs="Times New Roman"/>
              </w:rPr>
            </w:pPr>
            <w:r w:rsidRPr="00F40CF0">
              <w:rPr>
                <w:rFonts w:eastAsia="Times New Roman" w:cs="Times New Roman"/>
              </w:rPr>
              <w:t>76,725</w:t>
            </w:r>
          </w:p>
        </w:tc>
        <w:tc>
          <w:tcPr>
            <w:tcW w:w="1220" w:type="dxa"/>
            <w:tcBorders>
              <w:top w:val="nil"/>
              <w:left w:val="nil"/>
              <w:bottom w:val="nil"/>
              <w:right w:val="nil"/>
            </w:tcBorders>
            <w:shd w:val="clear" w:color="000000" w:fill="FFFFFF"/>
            <w:noWrap/>
            <w:vAlign w:val="bottom"/>
            <w:hideMark/>
          </w:tcPr>
          <w:p w14:paraId="7F294892" w14:textId="77777777" w:rsidR="00F40CF0" w:rsidRPr="00F40CF0" w:rsidRDefault="00F40CF0" w:rsidP="00F40CF0">
            <w:pPr>
              <w:spacing w:after="0"/>
              <w:jc w:val="center"/>
              <w:rPr>
                <w:rFonts w:eastAsia="Times New Roman" w:cs="Times New Roman"/>
              </w:rPr>
            </w:pPr>
            <w:r w:rsidRPr="00F40CF0">
              <w:rPr>
                <w:rFonts w:eastAsia="Times New Roman" w:cs="Times New Roman"/>
              </w:rPr>
              <w:t>76,844</w:t>
            </w:r>
          </w:p>
        </w:tc>
      </w:tr>
      <w:tr w:rsidR="00F40CF0" w:rsidRPr="00F40CF0" w14:paraId="2532591D" w14:textId="77777777" w:rsidTr="00F40CF0">
        <w:trPr>
          <w:trHeight w:val="270"/>
        </w:trPr>
        <w:tc>
          <w:tcPr>
            <w:tcW w:w="960" w:type="dxa"/>
            <w:tcBorders>
              <w:top w:val="nil"/>
              <w:left w:val="nil"/>
              <w:bottom w:val="nil"/>
              <w:right w:val="nil"/>
            </w:tcBorders>
            <w:shd w:val="clear" w:color="000000" w:fill="FFFFFF"/>
            <w:noWrap/>
            <w:vAlign w:val="bottom"/>
            <w:hideMark/>
          </w:tcPr>
          <w:p w14:paraId="2D1588B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2E2AC09A"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220" w:type="dxa"/>
            <w:tcBorders>
              <w:top w:val="nil"/>
              <w:left w:val="nil"/>
              <w:bottom w:val="nil"/>
              <w:right w:val="nil"/>
            </w:tcBorders>
            <w:shd w:val="clear" w:color="000000" w:fill="FFFFFF"/>
            <w:noWrap/>
            <w:vAlign w:val="bottom"/>
            <w:hideMark/>
          </w:tcPr>
          <w:p w14:paraId="392BB1E8" w14:textId="77777777" w:rsidR="00F40CF0" w:rsidRPr="00F40CF0" w:rsidRDefault="00F40CF0" w:rsidP="00F40CF0">
            <w:pPr>
              <w:spacing w:after="0"/>
              <w:jc w:val="center"/>
              <w:rPr>
                <w:rFonts w:eastAsia="Times New Roman" w:cs="Times New Roman"/>
              </w:rPr>
            </w:pPr>
            <w:r w:rsidRPr="00F40CF0">
              <w:rPr>
                <w:rFonts w:eastAsia="Times New Roman" w:cs="Times New Roman"/>
              </w:rPr>
              <w:t>86,184</w:t>
            </w:r>
          </w:p>
        </w:tc>
        <w:tc>
          <w:tcPr>
            <w:tcW w:w="1340" w:type="dxa"/>
            <w:tcBorders>
              <w:top w:val="nil"/>
              <w:left w:val="nil"/>
              <w:bottom w:val="nil"/>
              <w:right w:val="nil"/>
            </w:tcBorders>
            <w:shd w:val="clear" w:color="000000" w:fill="FFFFFF"/>
            <w:noWrap/>
            <w:vAlign w:val="bottom"/>
            <w:hideMark/>
          </w:tcPr>
          <w:p w14:paraId="5C54E294" w14:textId="77777777" w:rsidR="00F40CF0" w:rsidRPr="00F40CF0" w:rsidRDefault="00F40CF0" w:rsidP="00F40CF0">
            <w:pPr>
              <w:spacing w:after="0"/>
              <w:jc w:val="center"/>
              <w:rPr>
                <w:rFonts w:eastAsia="Times New Roman" w:cs="Times New Roman"/>
              </w:rPr>
            </w:pPr>
            <w:r w:rsidRPr="00F40CF0">
              <w:rPr>
                <w:rFonts w:eastAsia="Times New Roman" w:cs="Times New Roman"/>
              </w:rPr>
              <w:t>170,395</w:t>
            </w:r>
          </w:p>
        </w:tc>
        <w:tc>
          <w:tcPr>
            <w:tcW w:w="1340" w:type="dxa"/>
            <w:tcBorders>
              <w:top w:val="nil"/>
              <w:left w:val="nil"/>
              <w:bottom w:val="nil"/>
              <w:right w:val="nil"/>
            </w:tcBorders>
            <w:shd w:val="clear" w:color="000000" w:fill="FFFFFF"/>
            <w:noWrap/>
            <w:vAlign w:val="bottom"/>
            <w:hideMark/>
          </w:tcPr>
          <w:p w14:paraId="3F8524AD" w14:textId="77777777" w:rsidR="00F40CF0" w:rsidRPr="00F40CF0" w:rsidRDefault="00F40CF0" w:rsidP="00F40CF0">
            <w:pPr>
              <w:spacing w:after="0"/>
              <w:jc w:val="center"/>
              <w:rPr>
                <w:rFonts w:eastAsia="Times New Roman" w:cs="Times New Roman"/>
              </w:rPr>
            </w:pPr>
            <w:r w:rsidRPr="00F40CF0">
              <w:rPr>
                <w:rFonts w:eastAsia="Times New Roman" w:cs="Times New Roman"/>
              </w:rPr>
              <w:t>160,978</w:t>
            </w:r>
          </w:p>
        </w:tc>
        <w:tc>
          <w:tcPr>
            <w:tcW w:w="1340" w:type="dxa"/>
            <w:tcBorders>
              <w:top w:val="nil"/>
              <w:left w:val="nil"/>
              <w:bottom w:val="nil"/>
              <w:right w:val="nil"/>
            </w:tcBorders>
            <w:shd w:val="clear" w:color="000000" w:fill="FFFFFF"/>
            <w:noWrap/>
            <w:vAlign w:val="bottom"/>
            <w:hideMark/>
          </w:tcPr>
          <w:p w14:paraId="71DCE3AD" w14:textId="77777777" w:rsidR="00F40CF0" w:rsidRPr="00F40CF0" w:rsidRDefault="00F40CF0" w:rsidP="00F40CF0">
            <w:pPr>
              <w:spacing w:after="0"/>
              <w:jc w:val="center"/>
              <w:rPr>
                <w:rFonts w:eastAsia="Times New Roman" w:cs="Times New Roman"/>
              </w:rPr>
            </w:pPr>
            <w:r w:rsidRPr="00F40CF0">
              <w:rPr>
                <w:rFonts w:eastAsia="Times New Roman" w:cs="Times New Roman"/>
              </w:rPr>
              <w:t>204,371</w:t>
            </w:r>
          </w:p>
        </w:tc>
        <w:tc>
          <w:tcPr>
            <w:tcW w:w="1220" w:type="dxa"/>
            <w:tcBorders>
              <w:top w:val="nil"/>
              <w:left w:val="nil"/>
              <w:bottom w:val="nil"/>
              <w:right w:val="nil"/>
            </w:tcBorders>
            <w:shd w:val="clear" w:color="000000" w:fill="FFFFFF"/>
            <w:noWrap/>
            <w:vAlign w:val="bottom"/>
            <w:hideMark/>
          </w:tcPr>
          <w:p w14:paraId="42175417" w14:textId="77777777" w:rsidR="00F40CF0" w:rsidRPr="00F40CF0" w:rsidRDefault="00F40CF0" w:rsidP="00F40CF0">
            <w:pPr>
              <w:spacing w:after="0"/>
              <w:jc w:val="center"/>
              <w:rPr>
                <w:rFonts w:eastAsia="Times New Roman" w:cs="Times New Roman"/>
              </w:rPr>
            </w:pPr>
            <w:r w:rsidRPr="00F40CF0">
              <w:rPr>
                <w:rFonts w:eastAsia="Times New Roman" w:cs="Times New Roman"/>
              </w:rPr>
              <w:t>76,283</w:t>
            </w:r>
          </w:p>
        </w:tc>
        <w:tc>
          <w:tcPr>
            <w:tcW w:w="1220" w:type="dxa"/>
            <w:tcBorders>
              <w:top w:val="nil"/>
              <w:left w:val="nil"/>
              <w:bottom w:val="nil"/>
              <w:right w:val="nil"/>
            </w:tcBorders>
            <w:shd w:val="clear" w:color="000000" w:fill="FFFFFF"/>
            <w:noWrap/>
            <w:vAlign w:val="bottom"/>
            <w:hideMark/>
          </w:tcPr>
          <w:p w14:paraId="1401D418" w14:textId="77777777" w:rsidR="00F40CF0" w:rsidRPr="00F40CF0" w:rsidRDefault="00F40CF0" w:rsidP="00F40CF0">
            <w:pPr>
              <w:spacing w:after="0"/>
              <w:jc w:val="center"/>
              <w:rPr>
                <w:rFonts w:eastAsia="Times New Roman" w:cs="Times New Roman"/>
              </w:rPr>
            </w:pPr>
            <w:r w:rsidRPr="00F40CF0">
              <w:rPr>
                <w:rFonts w:eastAsia="Times New Roman" w:cs="Times New Roman"/>
              </w:rPr>
              <w:t>76,323</w:t>
            </w:r>
          </w:p>
        </w:tc>
      </w:tr>
      <w:tr w:rsidR="00F40CF0" w:rsidRPr="00F40CF0" w14:paraId="1C1F39D1" w14:textId="77777777" w:rsidTr="00F40CF0">
        <w:trPr>
          <w:trHeight w:val="270"/>
        </w:trPr>
        <w:tc>
          <w:tcPr>
            <w:tcW w:w="960" w:type="dxa"/>
            <w:tcBorders>
              <w:top w:val="nil"/>
              <w:left w:val="nil"/>
              <w:bottom w:val="single" w:sz="8" w:space="0" w:color="auto"/>
              <w:right w:val="nil"/>
            </w:tcBorders>
            <w:shd w:val="clear" w:color="000000" w:fill="FFFFFF"/>
            <w:noWrap/>
            <w:vAlign w:val="bottom"/>
            <w:hideMark/>
          </w:tcPr>
          <w:p w14:paraId="1791707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4193A71F"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220" w:type="dxa"/>
            <w:tcBorders>
              <w:top w:val="nil"/>
              <w:left w:val="nil"/>
              <w:bottom w:val="single" w:sz="8" w:space="0" w:color="auto"/>
              <w:right w:val="nil"/>
            </w:tcBorders>
            <w:shd w:val="clear" w:color="000000" w:fill="FFFFFF"/>
            <w:noWrap/>
            <w:vAlign w:val="bottom"/>
            <w:hideMark/>
          </w:tcPr>
          <w:p w14:paraId="587F24B4" w14:textId="77777777" w:rsidR="00F40CF0" w:rsidRPr="00F40CF0" w:rsidRDefault="00F40CF0" w:rsidP="00F40CF0">
            <w:pPr>
              <w:spacing w:after="0"/>
              <w:jc w:val="center"/>
              <w:rPr>
                <w:rFonts w:eastAsia="Times New Roman" w:cs="Times New Roman"/>
              </w:rPr>
            </w:pPr>
            <w:r w:rsidRPr="00F40CF0">
              <w:rPr>
                <w:rFonts w:eastAsia="Times New Roman" w:cs="Times New Roman"/>
              </w:rPr>
              <w:t>85,099</w:t>
            </w:r>
          </w:p>
        </w:tc>
        <w:tc>
          <w:tcPr>
            <w:tcW w:w="1340" w:type="dxa"/>
            <w:tcBorders>
              <w:top w:val="nil"/>
              <w:left w:val="nil"/>
              <w:bottom w:val="single" w:sz="8" w:space="0" w:color="auto"/>
              <w:right w:val="nil"/>
            </w:tcBorders>
            <w:shd w:val="clear" w:color="000000" w:fill="FFFFFF"/>
            <w:noWrap/>
            <w:vAlign w:val="bottom"/>
            <w:hideMark/>
          </w:tcPr>
          <w:p w14:paraId="20B0026E" w14:textId="77777777" w:rsidR="00F40CF0" w:rsidRPr="00F40CF0" w:rsidRDefault="00F40CF0" w:rsidP="00F40CF0">
            <w:pPr>
              <w:spacing w:after="0"/>
              <w:jc w:val="center"/>
              <w:rPr>
                <w:rFonts w:eastAsia="Times New Roman" w:cs="Times New Roman"/>
              </w:rPr>
            </w:pPr>
            <w:r w:rsidRPr="00F40CF0">
              <w:rPr>
                <w:rFonts w:eastAsia="Times New Roman" w:cs="Times New Roman"/>
              </w:rPr>
              <w:t>169,198</w:t>
            </w:r>
          </w:p>
        </w:tc>
        <w:tc>
          <w:tcPr>
            <w:tcW w:w="1340" w:type="dxa"/>
            <w:tcBorders>
              <w:top w:val="nil"/>
              <w:left w:val="nil"/>
              <w:bottom w:val="single" w:sz="8" w:space="0" w:color="auto"/>
              <w:right w:val="nil"/>
            </w:tcBorders>
            <w:shd w:val="clear" w:color="000000" w:fill="FFFFFF"/>
            <w:noWrap/>
            <w:vAlign w:val="bottom"/>
            <w:hideMark/>
          </w:tcPr>
          <w:p w14:paraId="1B5A052A" w14:textId="77777777" w:rsidR="00F40CF0" w:rsidRPr="00F40CF0" w:rsidRDefault="00F40CF0" w:rsidP="00F40CF0">
            <w:pPr>
              <w:spacing w:after="0"/>
              <w:jc w:val="center"/>
              <w:rPr>
                <w:rFonts w:eastAsia="Times New Roman" w:cs="Times New Roman"/>
              </w:rPr>
            </w:pPr>
            <w:r w:rsidRPr="00F40CF0">
              <w:rPr>
                <w:rFonts w:eastAsia="Times New Roman" w:cs="Times New Roman"/>
              </w:rPr>
              <w:t>159,503</w:t>
            </w:r>
          </w:p>
        </w:tc>
        <w:tc>
          <w:tcPr>
            <w:tcW w:w="1340" w:type="dxa"/>
            <w:tcBorders>
              <w:top w:val="nil"/>
              <w:left w:val="nil"/>
              <w:bottom w:val="single" w:sz="8" w:space="0" w:color="auto"/>
              <w:right w:val="nil"/>
            </w:tcBorders>
            <w:shd w:val="clear" w:color="000000" w:fill="FFFFFF"/>
            <w:noWrap/>
            <w:vAlign w:val="bottom"/>
            <w:hideMark/>
          </w:tcPr>
          <w:p w14:paraId="6784CF82" w14:textId="77777777" w:rsidR="00F40CF0" w:rsidRPr="00F40CF0" w:rsidRDefault="00F40CF0" w:rsidP="00F40CF0">
            <w:pPr>
              <w:spacing w:after="0"/>
              <w:jc w:val="center"/>
              <w:rPr>
                <w:rFonts w:eastAsia="Times New Roman" w:cs="Times New Roman"/>
              </w:rPr>
            </w:pPr>
            <w:r w:rsidRPr="00F40CF0">
              <w:rPr>
                <w:rFonts w:eastAsia="Times New Roman" w:cs="Times New Roman"/>
              </w:rPr>
              <w:t>204,708</w:t>
            </w:r>
          </w:p>
        </w:tc>
        <w:tc>
          <w:tcPr>
            <w:tcW w:w="1220" w:type="dxa"/>
            <w:tcBorders>
              <w:top w:val="nil"/>
              <w:left w:val="nil"/>
              <w:bottom w:val="single" w:sz="8" w:space="0" w:color="auto"/>
              <w:right w:val="nil"/>
            </w:tcBorders>
            <w:shd w:val="clear" w:color="000000" w:fill="FFFFFF"/>
            <w:noWrap/>
            <w:vAlign w:val="bottom"/>
            <w:hideMark/>
          </w:tcPr>
          <w:p w14:paraId="6D19915B"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76,041</w:t>
            </w:r>
          </w:p>
        </w:tc>
        <w:tc>
          <w:tcPr>
            <w:tcW w:w="1220" w:type="dxa"/>
            <w:tcBorders>
              <w:top w:val="nil"/>
              <w:left w:val="nil"/>
              <w:bottom w:val="single" w:sz="8" w:space="0" w:color="auto"/>
              <w:right w:val="nil"/>
            </w:tcBorders>
            <w:shd w:val="clear" w:color="000000" w:fill="FFFFFF"/>
            <w:noWrap/>
            <w:vAlign w:val="bottom"/>
            <w:hideMark/>
          </w:tcPr>
          <w:p w14:paraId="08EA35D1" w14:textId="77777777" w:rsidR="00F40CF0" w:rsidRPr="00F40CF0" w:rsidRDefault="00F40CF0" w:rsidP="00F40CF0">
            <w:pPr>
              <w:spacing w:after="0"/>
              <w:jc w:val="center"/>
              <w:rPr>
                <w:rFonts w:eastAsia="Times New Roman" w:cs="Times New Roman"/>
              </w:rPr>
            </w:pPr>
            <w:r w:rsidRPr="00F40CF0">
              <w:rPr>
                <w:rFonts w:eastAsia="Times New Roman" w:cs="Times New Roman"/>
              </w:rPr>
              <w:t>76,046</w:t>
            </w:r>
          </w:p>
        </w:tc>
      </w:tr>
    </w:tbl>
    <w:p w14:paraId="1CB7C30E" w14:textId="77777777" w:rsidR="00E06167" w:rsidRPr="0087267B" w:rsidRDefault="00E06167" w:rsidP="007F77AA">
      <w:pPr>
        <w:pStyle w:val="Caption"/>
        <w:rPr>
          <w:highlight w:val="lightGray"/>
        </w:rPr>
      </w:pPr>
    </w:p>
    <w:p w14:paraId="50C2B4F2" w14:textId="05D2CDE6" w:rsidR="00E06167" w:rsidRPr="004B39B9" w:rsidRDefault="00EE5AF6" w:rsidP="00DD6D62">
      <w:pPr>
        <w:pStyle w:val="SAFETableCaption"/>
      </w:pPr>
      <w:r w:rsidRPr="004B39B9">
        <w:t>Table</w:t>
      </w:r>
      <w:r w:rsidR="00795B42" w:rsidRPr="004B39B9">
        <w:t xml:space="preserv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21</w:t>
      </w:r>
      <w:r w:rsidR="008226C8">
        <w:rPr>
          <w:noProof/>
        </w:rPr>
        <w:fldChar w:fldCharType="end"/>
      </w:r>
      <w:r w:rsidR="00795B42" w:rsidRPr="004B39B9">
        <w:t xml:space="preserve"> </w:t>
      </w:r>
      <w:r w:rsidR="00E06167" w:rsidRPr="004B39B9">
        <w:t>Projected fishing mortality rates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23A3C5F5"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5E1B2C5A"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53815A07"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2467968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3505DC8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CE9348E"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5991F072"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4EC21C7B"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07CB771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5D15F9F3" w14:textId="77777777" w:rsidTr="00F40CF0">
        <w:trPr>
          <w:trHeight w:val="290"/>
        </w:trPr>
        <w:tc>
          <w:tcPr>
            <w:tcW w:w="960" w:type="dxa"/>
            <w:tcBorders>
              <w:top w:val="nil"/>
              <w:left w:val="nil"/>
              <w:bottom w:val="nil"/>
              <w:right w:val="nil"/>
            </w:tcBorders>
            <w:shd w:val="clear" w:color="000000" w:fill="FFFFFF"/>
            <w:noWrap/>
            <w:vAlign w:val="bottom"/>
            <w:hideMark/>
          </w:tcPr>
          <w:p w14:paraId="5CEE085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32C3D91D"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1E6CF4A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54F21FE1"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67BDCE95"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340" w:type="dxa"/>
            <w:tcBorders>
              <w:top w:val="nil"/>
              <w:left w:val="nil"/>
              <w:bottom w:val="nil"/>
              <w:right w:val="nil"/>
            </w:tcBorders>
            <w:shd w:val="clear" w:color="000000" w:fill="FFFFFF"/>
            <w:noWrap/>
            <w:vAlign w:val="bottom"/>
            <w:hideMark/>
          </w:tcPr>
          <w:p w14:paraId="77AB0DC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783CA1D2"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c>
          <w:tcPr>
            <w:tcW w:w="1220" w:type="dxa"/>
            <w:tcBorders>
              <w:top w:val="nil"/>
              <w:left w:val="nil"/>
              <w:bottom w:val="nil"/>
              <w:right w:val="nil"/>
            </w:tcBorders>
            <w:shd w:val="clear" w:color="000000" w:fill="FFFFFF"/>
            <w:noWrap/>
            <w:vAlign w:val="bottom"/>
            <w:hideMark/>
          </w:tcPr>
          <w:p w14:paraId="4918F258" w14:textId="77777777" w:rsidR="00F40CF0" w:rsidRPr="00F40CF0" w:rsidRDefault="00F40CF0" w:rsidP="00F40CF0">
            <w:pPr>
              <w:spacing w:after="0"/>
              <w:jc w:val="center"/>
              <w:rPr>
                <w:rFonts w:eastAsia="Times New Roman" w:cs="Times New Roman"/>
              </w:rPr>
            </w:pPr>
            <w:r w:rsidRPr="00F40CF0">
              <w:rPr>
                <w:rFonts w:eastAsia="Times New Roman" w:cs="Times New Roman"/>
              </w:rPr>
              <w:t>0.05</w:t>
            </w:r>
          </w:p>
        </w:tc>
      </w:tr>
      <w:tr w:rsidR="00F40CF0" w:rsidRPr="00F40CF0" w14:paraId="1325C7BD" w14:textId="77777777" w:rsidTr="00F40CF0">
        <w:trPr>
          <w:trHeight w:val="290"/>
        </w:trPr>
        <w:tc>
          <w:tcPr>
            <w:tcW w:w="960" w:type="dxa"/>
            <w:tcBorders>
              <w:top w:val="nil"/>
              <w:left w:val="nil"/>
              <w:bottom w:val="nil"/>
              <w:right w:val="nil"/>
            </w:tcBorders>
            <w:shd w:val="clear" w:color="000000" w:fill="FFFFFF"/>
            <w:noWrap/>
            <w:vAlign w:val="bottom"/>
            <w:hideMark/>
          </w:tcPr>
          <w:p w14:paraId="2F22D34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60FB86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0423674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D3D9FF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02E1DF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4409421"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5C7F7214"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20485D0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216ED850" w14:textId="77777777" w:rsidTr="00F40CF0">
        <w:trPr>
          <w:trHeight w:val="290"/>
        </w:trPr>
        <w:tc>
          <w:tcPr>
            <w:tcW w:w="960" w:type="dxa"/>
            <w:tcBorders>
              <w:top w:val="nil"/>
              <w:left w:val="nil"/>
              <w:bottom w:val="nil"/>
              <w:right w:val="nil"/>
            </w:tcBorders>
            <w:shd w:val="clear" w:color="000000" w:fill="FFFFFF"/>
            <w:noWrap/>
            <w:vAlign w:val="bottom"/>
            <w:hideMark/>
          </w:tcPr>
          <w:p w14:paraId="2B6C4A3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7469094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7C960A69"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31A56B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47D1B4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E8C04C7"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220" w:type="dxa"/>
            <w:tcBorders>
              <w:top w:val="nil"/>
              <w:left w:val="nil"/>
              <w:bottom w:val="nil"/>
              <w:right w:val="nil"/>
            </w:tcBorders>
            <w:shd w:val="clear" w:color="000000" w:fill="FFFFFF"/>
            <w:noWrap/>
            <w:vAlign w:val="bottom"/>
            <w:hideMark/>
          </w:tcPr>
          <w:p w14:paraId="2CA0108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3A7A4E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r>
      <w:tr w:rsidR="00F40CF0" w:rsidRPr="00F40CF0" w14:paraId="493EA3A4" w14:textId="77777777" w:rsidTr="00F40CF0">
        <w:trPr>
          <w:trHeight w:val="290"/>
        </w:trPr>
        <w:tc>
          <w:tcPr>
            <w:tcW w:w="960" w:type="dxa"/>
            <w:tcBorders>
              <w:top w:val="nil"/>
              <w:left w:val="nil"/>
              <w:bottom w:val="nil"/>
              <w:right w:val="nil"/>
            </w:tcBorders>
            <w:shd w:val="clear" w:color="000000" w:fill="FFFFFF"/>
            <w:noWrap/>
            <w:vAlign w:val="bottom"/>
            <w:hideMark/>
          </w:tcPr>
          <w:p w14:paraId="346D4217"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5E8D3BB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6B384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6A5FAB7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340CE43"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835D3BB"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4087C48"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3494BDB5"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316D63D4" w14:textId="77777777" w:rsidTr="00F40CF0">
        <w:trPr>
          <w:trHeight w:val="290"/>
        </w:trPr>
        <w:tc>
          <w:tcPr>
            <w:tcW w:w="960" w:type="dxa"/>
            <w:tcBorders>
              <w:top w:val="nil"/>
              <w:left w:val="nil"/>
              <w:bottom w:val="nil"/>
              <w:right w:val="nil"/>
            </w:tcBorders>
            <w:shd w:val="clear" w:color="000000" w:fill="FFFFFF"/>
            <w:noWrap/>
            <w:vAlign w:val="bottom"/>
            <w:hideMark/>
          </w:tcPr>
          <w:p w14:paraId="0318B11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654E38A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04E18B6A"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5BAE12F6"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01A3CB6"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4997E7AF"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63A00F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0E6E1D79"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6F6DDB1A" w14:textId="77777777" w:rsidTr="00F40CF0">
        <w:trPr>
          <w:trHeight w:val="290"/>
        </w:trPr>
        <w:tc>
          <w:tcPr>
            <w:tcW w:w="960" w:type="dxa"/>
            <w:tcBorders>
              <w:top w:val="nil"/>
              <w:left w:val="nil"/>
              <w:bottom w:val="nil"/>
              <w:right w:val="nil"/>
            </w:tcBorders>
            <w:shd w:val="clear" w:color="000000" w:fill="FFFFFF"/>
            <w:noWrap/>
            <w:vAlign w:val="bottom"/>
            <w:hideMark/>
          </w:tcPr>
          <w:p w14:paraId="4C9B90AF" w14:textId="77777777" w:rsidR="00F40CF0" w:rsidRPr="00F40CF0" w:rsidRDefault="00F40CF0" w:rsidP="00F40CF0">
            <w:pPr>
              <w:spacing w:after="0"/>
              <w:jc w:val="center"/>
              <w:rPr>
                <w:rFonts w:eastAsia="Times New Roman" w:cs="Times New Roman"/>
              </w:rPr>
            </w:pPr>
            <w:r w:rsidRPr="00F40CF0">
              <w:rPr>
                <w:rFonts w:eastAsia="Times New Roman" w:cs="Times New Roman"/>
              </w:rPr>
              <w:lastRenderedPageBreak/>
              <w:t>2025</w:t>
            </w:r>
          </w:p>
        </w:tc>
        <w:tc>
          <w:tcPr>
            <w:tcW w:w="1220" w:type="dxa"/>
            <w:tcBorders>
              <w:top w:val="nil"/>
              <w:left w:val="nil"/>
              <w:bottom w:val="nil"/>
              <w:right w:val="nil"/>
            </w:tcBorders>
            <w:shd w:val="clear" w:color="000000" w:fill="FFFFFF"/>
            <w:noWrap/>
            <w:vAlign w:val="bottom"/>
            <w:hideMark/>
          </w:tcPr>
          <w:p w14:paraId="070A6D28"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60A5A5E"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4639A2E3"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C2AB70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DBC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42F5CFF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6B3871AD"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3954303" w14:textId="77777777" w:rsidTr="00F40CF0">
        <w:trPr>
          <w:trHeight w:val="290"/>
        </w:trPr>
        <w:tc>
          <w:tcPr>
            <w:tcW w:w="960" w:type="dxa"/>
            <w:tcBorders>
              <w:top w:val="nil"/>
              <w:left w:val="nil"/>
              <w:bottom w:val="nil"/>
              <w:right w:val="nil"/>
            </w:tcBorders>
            <w:shd w:val="clear" w:color="000000" w:fill="FFFFFF"/>
            <w:noWrap/>
            <w:vAlign w:val="bottom"/>
            <w:hideMark/>
          </w:tcPr>
          <w:p w14:paraId="647B6BF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6DE9650D"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2DD695C4"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1C3C455D"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3DCD5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10FC34B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67E1DDA"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c>
          <w:tcPr>
            <w:tcW w:w="1220" w:type="dxa"/>
            <w:tcBorders>
              <w:top w:val="nil"/>
              <w:left w:val="nil"/>
              <w:bottom w:val="nil"/>
              <w:right w:val="nil"/>
            </w:tcBorders>
            <w:shd w:val="clear" w:color="000000" w:fill="FFFFFF"/>
            <w:noWrap/>
            <w:vAlign w:val="bottom"/>
            <w:hideMark/>
          </w:tcPr>
          <w:p w14:paraId="1F4C0CD6"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5D8065F" w14:textId="77777777" w:rsidTr="00F40CF0">
        <w:trPr>
          <w:trHeight w:val="290"/>
        </w:trPr>
        <w:tc>
          <w:tcPr>
            <w:tcW w:w="960" w:type="dxa"/>
            <w:tcBorders>
              <w:top w:val="nil"/>
              <w:left w:val="nil"/>
              <w:bottom w:val="nil"/>
              <w:right w:val="nil"/>
            </w:tcBorders>
            <w:shd w:val="clear" w:color="000000" w:fill="FFFFFF"/>
            <w:noWrap/>
            <w:vAlign w:val="bottom"/>
            <w:hideMark/>
          </w:tcPr>
          <w:p w14:paraId="503898B0"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2646868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7AA3ED23"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DCD60D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B08B4CD"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80D0C31"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179986F9" w14:textId="77777777" w:rsidR="00F40CF0" w:rsidRPr="00F40CF0" w:rsidRDefault="00F40CF0" w:rsidP="00F40CF0">
            <w:pPr>
              <w:spacing w:after="0"/>
              <w:jc w:val="center"/>
              <w:rPr>
                <w:rFonts w:eastAsia="Times New Roman" w:cs="Times New Roman"/>
              </w:rPr>
            </w:pPr>
            <w:r w:rsidRPr="00F40CF0">
              <w:rPr>
                <w:rFonts w:eastAsia="Times New Roman" w:cs="Times New Roman"/>
              </w:rPr>
              <w:t>0.45</w:t>
            </w:r>
          </w:p>
        </w:tc>
        <w:tc>
          <w:tcPr>
            <w:tcW w:w="1220" w:type="dxa"/>
            <w:tcBorders>
              <w:top w:val="nil"/>
              <w:left w:val="nil"/>
              <w:bottom w:val="nil"/>
              <w:right w:val="nil"/>
            </w:tcBorders>
            <w:shd w:val="clear" w:color="000000" w:fill="FFFFFF"/>
            <w:noWrap/>
            <w:vAlign w:val="bottom"/>
            <w:hideMark/>
          </w:tcPr>
          <w:p w14:paraId="77DBC9C2" w14:textId="77777777" w:rsidR="00F40CF0" w:rsidRPr="00F40CF0" w:rsidRDefault="00F40CF0" w:rsidP="00F40CF0">
            <w:pPr>
              <w:spacing w:after="0"/>
              <w:jc w:val="center"/>
              <w:rPr>
                <w:rFonts w:eastAsia="Times New Roman" w:cs="Times New Roman"/>
              </w:rPr>
            </w:pPr>
            <w:r w:rsidRPr="00F40CF0">
              <w:rPr>
                <w:rFonts w:eastAsia="Times New Roman" w:cs="Times New Roman"/>
              </w:rPr>
              <w:t>0.46</w:t>
            </w:r>
          </w:p>
        </w:tc>
      </w:tr>
      <w:tr w:rsidR="00F40CF0" w:rsidRPr="00F40CF0" w14:paraId="405892B0" w14:textId="77777777" w:rsidTr="00F40CF0">
        <w:trPr>
          <w:trHeight w:val="290"/>
        </w:trPr>
        <w:tc>
          <w:tcPr>
            <w:tcW w:w="960" w:type="dxa"/>
            <w:tcBorders>
              <w:top w:val="nil"/>
              <w:left w:val="nil"/>
              <w:bottom w:val="nil"/>
              <w:right w:val="nil"/>
            </w:tcBorders>
            <w:shd w:val="clear" w:color="000000" w:fill="FFFFFF"/>
            <w:noWrap/>
            <w:vAlign w:val="bottom"/>
            <w:hideMark/>
          </w:tcPr>
          <w:p w14:paraId="0B793DC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45430DBF"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38734329"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38E44F84"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29CB49B4"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76D7548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DD3C771"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c>
          <w:tcPr>
            <w:tcW w:w="1220" w:type="dxa"/>
            <w:tcBorders>
              <w:top w:val="nil"/>
              <w:left w:val="nil"/>
              <w:bottom w:val="nil"/>
              <w:right w:val="nil"/>
            </w:tcBorders>
            <w:shd w:val="clear" w:color="000000" w:fill="FFFFFF"/>
            <w:noWrap/>
            <w:vAlign w:val="bottom"/>
            <w:hideMark/>
          </w:tcPr>
          <w:p w14:paraId="00971DA2" w14:textId="77777777" w:rsidR="00F40CF0" w:rsidRPr="00F40CF0" w:rsidRDefault="00F40CF0" w:rsidP="00F40CF0">
            <w:pPr>
              <w:spacing w:after="0"/>
              <w:jc w:val="center"/>
              <w:rPr>
                <w:rFonts w:eastAsia="Times New Roman" w:cs="Times New Roman"/>
              </w:rPr>
            </w:pPr>
            <w:r w:rsidRPr="00F40CF0">
              <w:rPr>
                <w:rFonts w:eastAsia="Times New Roman" w:cs="Times New Roman"/>
              </w:rPr>
              <w:t>0.44</w:t>
            </w:r>
          </w:p>
        </w:tc>
      </w:tr>
      <w:tr w:rsidR="00F40CF0" w:rsidRPr="00F40CF0" w14:paraId="0093D56E" w14:textId="77777777" w:rsidTr="00F40CF0">
        <w:trPr>
          <w:trHeight w:val="290"/>
        </w:trPr>
        <w:tc>
          <w:tcPr>
            <w:tcW w:w="960" w:type="dxa"/>
            <w:tcBorders>
              <w:top w:val="nil"/>
              <w:left w:val="nil"/>
              <w:bottom w:val="nil"/>
              <w:right w:val="nil"/>
            </w:tcBorders>
            <w:shd w:val="clear" w:color="000000" w:fill="FFFFFF"/>
            <w:noWrap/>
            <w:vAlign w:val="bottom"/>
            <w:hideMark/>
          </w:tcPr>
          <w:p w14:paraId="210044AE"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225784E1"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220" w:type="dxa"/>
            <w:tcBorders>
              <w:top w:val="nil"/>
              <w:left w:val="nil"/>
              <w:bottom w:val="nil"/>
              <w:right w:val="nil"/>
            </w:tcBorders>
            <w:shd w:val="clear" w:color="000000" w:fill="FFFFFF"/>
            <w:noWrap/>
            <w:vAlign w:val="bottom"/>
            <w:hideMark/>
          </w:tcPr>
          <w:p w14:paraId="12917206" w14:textId="77777777" w:rsidR="00F40CF0" w:rsidRPr="00F40CF0" w:rsidRDefault="00F40CF0" w:rsidP="00F40CF0">
            <w:pPr>
              <w:spacing w:after="0"/>
              <w:jc w:val="center"/>
              <w:rPr>
                <w:rFonts w:eastAsia="Times New Roman" w:cs="Times New Roman"/>
              </w:rPr>
            </w:pPr>
            <w:r w:rsidRPr="00F40CF0">
              <w:rPr>
                <w:rFonts w:eastAsia="Times New Roman" w:cs="Times New Roman"/>
              </w:rPr>
              <w:t>0.37</w:t>
            </w:r>
          </w:p>
        </w:tc>
        <w:tc>
          <w:tcPr>
            <w:tcW w:w="1340" w:type="dxa"/>
            <w:tcBorders>
              <w:top w:val="nil"/>
              <w:left w:val="nil"/>
              <w:bottom w:val="nil"/>
              <w:right w:val="nil"/>
            </w:tcBorders>
            <w:shd w:val="clear" w:color="000000" w:fill="FFFFFF"/>
            <w:noWrap/>
            <w:vAlign w:val="bottom"/>
            <w:hideMark/>
          </w:tcPr>
          <w:p w14:paraId="70D0123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7956BC9C"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0F8EB292"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7065554A"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c>
          <w:tcPr>
            <w:tcW w:w="1220" w:type="dxa"/>
            <w:tcBorders>
              <w:top w:val="nil"/>
              <w:left w:val="nil"/>
              <w:bottom w:val="nil"/>
              <w:right w:val="nil"/>
            </w:tcBorders>
            <w:shd w:val="clear" w:color="000000" w:fill="FFFFFF"/>
            <w:noWrap/>
            <w:vAlign w:val="bottom"/>
            <w:hideMark/>
          </w:tcPr>
          <w:p w14:paraId="7A85F84F" w14:textId="77777777" w:rsidR="00F40CF0" w:rsidRPr="00F40CF0" w:rsidRDefault="00F40CF0" w:rsidP="00F40CF0">
            <w:pPr>
              <w:spacing w:after="0"/>
              <w:jc w:val="center"/>
              <w:rPr>
                <w:rFonts w:eastAsia="Times New Roman" w:cs="Times New Roman"/>
              </w:rPr>
            </w:pPr>
            <w:r w:rsidRPr="00F40CF0">
              <w:rPr>
                <w:rFonts w:eastAsia="Times New Roman" w:cs="Times New Roman"/>
              </w:rPr>
              <w:t>0.43</w:t>
            </w:r>
          </w:p>
        </w:tc>
      </w:tr>
      <w:tr w:rsidR="00F40CF0" w:rsidRPr="00F40CF0" w14:paraId="34384F43" w14:textId="77777777" w:rsidTr="00F40CF0">
        <w:trPr>
          <w:trHeight w:val="290"/>
        </w:trPr>
        <w:tc>
          <w:tcPr>
            <w:tcW w:w="960" w:type="dxa"/>
            <w:tcBorders>
              <w:top w:val="nil"/>
              <w:left w:val="nil"/>
              <w:bottom w:val="nil"/>
              <w:right w:val="nil"/>
            </w:tcBorders>
            <w:shd w:val="clear" w:color="000000" w:fill="FFFFFF"/>
            <w:noWrap/>
            <w:vAlign w:val="bottom"/>
            <w:hideMark/>
          </w:tcPr>
          <w:p w14:paraId="426F9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4D32E84A"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5064E87"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4DFF5D3F"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58A9094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67D70A37"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AFDD1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c>
          <w:tcPr>
            <w:tcW w:w="1220" w:type="dxa"/>
            <w:tcBorders>
              <w:top w:val="nil"/>
              <w:left w:val="nil"/>
              <w:bottom w:val="nil"/>
              <w:right w:val="nil"/>
            </w:tcBorders>
            <w:shd w:val="clear" w:color="000000" w:fill="FFFFFF"/>
            <w:noWrap/>
            <w:vAlign w:val="bottom"/>
            <w:hideMark/>
          </w:tcPr>
          <w:p w14:paraId="58C2620C" w14:textId="77777777" w:rsidR="00F40CF0" w:rsidRPr="00F40CF0" w:rsidRDefault="00F40CF0" w:rsidP="00F40CF0">
            <w:pPr>
              <w:spacing w:after="0"/>
              <w:jc w:val="center"/>
              <w:rPr>
                <w:rFonts w:eastAsia="Times New Roman" w:cs="Times New Roman"/>
              </w:rPr>
            </w:pPr>
            <w:r w:rsidRPr="00F40CF0">
              <w:rPr>
                <w:rFonts w:eastAsia="Times New Roman" w:cs="Times New Roman"/>
              </w:rPr>
              <w:t>0.42</w:t>
            </w:r>
          </w:p>
        </w:tc>
      </w:tr>
      <w:tr w:rsidR="00F40CF0" w:rsidRPr="00F40CF0" w14:paraId="29B16C74" w14:textId="77777777" w:rsidTr="00F40CF0">
        <w:trPr>
          <w:trHeight w:val="290"/>
        </w:trPr>
        <w:tc>
          <w:tcPr>
            <w:tcW w:w="960" w:type="dxa"/>
            <w:tcBorders>
              <w:top w:val="nil"/>
              <w:left w:val="nil"/>
              <w:bottom w:val="nil"/>
              <w:right w:val="nil"/>
            </w:tcBorders>
            <w:shd w:val="clear" w:color="000000" w:fill="FFFFFF"/>
            <w:noWrap/>
            <w:vAlign w:val="bottom"/>
            <w:hideMark/>
          </w:tcPr>
          <w:p w14:paraId="6F457C3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57BABFF0"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220" w:type="dxa"/>
            <w:tcBorders>
              <w:top w:val="nil"/>
              <w:left w:val="nil"/>
              <w:bottom w:val="nil"/>
              <w:right w:val="nil"/>
            </w:tcBorders>
            <w:shd w:val="clear" w:color="000000" w:fill="FFFFFF"/>
            <w:noWrap/>
            <w:vAlign w:val="bottom"/>
            <w:hideMark/>
          </w:tcPr>
          <w:p w14:paraId="32624D81" w14:textId="77777777" w:rsidR="00F40CF0" w:rsidRPr="00F40CF0" w:rsidRDefault="00F40CF0" w:rsidP="00F40CF0">
            <w:pPr>
              <w:spacing w:after="0"/>
              <w:jc w:val="center"/>
              <w:rPr>
                <w:rFonts w:eastAsia="Times New Roman" w:cs="Times New Roman"/>
              </w:rPr>
            </w:pPr>
            <w:r w:rsidRPr="00F40CF0">
              <w:rPr>
                <w:rFonts w:eastAsia="Times New Roman" w:cs="Times New Roman"/>
              </w:rPr>
              <w:t>0.36</w:t>
            </w:r>
          </w:p>
        </w:tc>
        <w:tc>
          <w:tcPr>
            <w:tcW w:w="1340" w:type="dxa"/>
            <w:tcBorders>
              <w:top w:val="nil"/>
              <w:left w:val="nil"/>
              <w:bottom w:val="nil"/>
              <w:right w:val="nil"/>
            </w:tcBorders>
            <w:shd w:val="clear" w:color="000000" w:fill="FFFFFF"/>
            <w:noWrap/>
            <w:vAlign w:val="bottom"/>
            <w:hideMark/>
          </w:tcPr>
          <w:p w14:paraId="00441640"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4F163432"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21DD3CAE"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3F6DB142"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6E3606D8"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2AE59608" w14:textId="77777777" w:rsidTr="00F40CF0">
        <w:trPr>
          <w:trHeight w:val="290"/>
        </w:trPr>
        <w:tc>
          <w:tcPr>
            <w:tcW w:w="960" w:type="dxa"/>
            <w:tcBorders>
              <w:top w:val="nil"/>
              <w:left w:val="nil"/>
              <w:bottom w:val="nil"/>
              <w:right w:val="nil"/>
            </w:tcBorders>
            <w:shd w:val="clear" w:color="000000" w:fill="FFFFFF"/>
            <w:noWrap/>
            <w:vAlign w:val="bottom"/>
            <w:hideMark/>
          </w:tcPr>
          <w:p w14:paraId="169A6BD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3D27FECF"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nil"/>
              <w:right w:val="nil"/>
            </w:tcBorders>
            <w:shd w:val="clear" w:color="000000" w:fill="FFFFFF"/>
            <w:noWrap/>
            <w:vAlign w:val="bottom"/>
            <w:hideMark/>
          </w:tcPr>
          <w:p w14:paraId="42670DA9"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nil"/>
              <w:right w:val="nil"/>
            </w:tcBorders>
            <w:shd w:val="clear" w:color="000000" w:fill="FFFFFF"/>
            <w:noWrap/>
            <w:vAlign w:val="bottom"/>
            <w:hideMark/>
          </w:tcPr>
          <w:p w14:paraId="0683EAA8"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nil"/>
              <w:right w:val="nil"/>
            </w:tcBorders>
            <w:shd w:val="clear" w:color="000000" w:fill="FFFFFF"/>
            <w:noWrap/>
            <w:vAlign w:val="bottom"/>
            <w:hideMark/>
          </w:tcPr>
          <w:p w14:paraId="0DCDF5D8"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nil"/>
              <w:right w:val="nil"/>
            </w:tcBorders>
            <w:shd w:val="clear" w:color="000000" w:fill="FFFFFF"/>
            <w:noWrap/>
            <w:vAlign w:val="bottom"/>
            <w:hideMark/>
          </w:tcPr>
          <w:p w14:paraId="315D0589"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nil"/>
              <w:right w:val="nil"/>
            </w:tcBorders>
            <w:shd w:val="clear" w:color="000000" w:fill="FFFFFF"/>
            <w:noWrap/>
            <w:vAlign w:val="bottom"/>
            <w:hideMark/>
          </w:tcPr>
          <w:p w14:paraId="58AA16BC"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nil"/>
              <w:right w:val="nil"/>
            </w:tcBorders>
            <w:shd w:val="clear" w:color="000000" w:fill="FFFFFF"/>
            <w:noWrap/>
            <w:vAlign w:val="bottom"/>
            <w:hideMark/>
          </w:tcPr>
          <w:p w14:paraId="10370C75"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r w:rsidR="00F40CF0" w:rsidRPr="00F40CF0" w14:paraId="352CCDE0"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44B98D38"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D6B6EC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220" w:type="dxa"/>
            <w:tcBorders>
              <w:top w:val="nil"/>
              <w:left w:val="nil"/>
              <w:bottom w:val="single" w:sz="8" w:space="0" w:color="auto"/>
              <w:right w:val="nil"/>
            </w:tcBorders>
            <w:shd w:val="clear" w:color="000000" w:fill="FFFFFF"/>
            <w:noWrap/>
            <w:vAlign w:val="bottom"/>
            <w:hideMark/>
          </w:tcPr>
          <w:p w14:paraId="3D86263B" w14:textId="77777777" w:rsidR="00F40CF0" w:rsidRPr="00F40CF0" w:rsidRDefault="00F40CF0" w:rsidP="00F40CF0">
            <w:pPr>
              <w:spacing w:after="0"/>
              <w:jc w:val="center"/>
              <w:rPr>
                <w:rFonts w:eastAsia="Times New Roman" w:cs="Times New Roman"/>
              </w:rPr>
            </w:pPr>
            <w:r w:rsidRPr="00F40CF0">
              <w:rPr>
                <w:rFonts w:eastAsia="Times New Roman" w:cs="Times New Roman"/>
              </w:rPr>
              <w:t>0.35</w:t>
            </w:r>
          </w:p>
        </w:tc>
        <w:tc>
          <w:tcPr>
            <w:tcW w:w="1340" w:type="dxa"/>
            <w:tcBorders>
              <w:top w:val="nil"/>
              <w:left w:val="nil"/>
              <w:bottom w:val="single" w:sz="8" w:space="0" w:color="auto"/>
              <w:right w:val="nil"/>
            </w:tcBorders>
            <w:shd w:val="clear" w:color="000000" w:fill="FFFFFF"/>
            <w:noWrap/>
            <w:vAlign w:val="bottom"/>
            <w:hideMark/>
          </w:tcPr>
          <w:p w14:paraId="5E758005" w14:textId="77777777" w:rsidR="00F40CF0" w:rsidRPr="00F40CF0" w:rsidRDefault="00F40CF0" w:rsidP="00F40CF0">
            <w:pPr>
              <w:spacing w:after="0"/>
              <w:jc w:val="center"/>
              <w:rPr>
                <w:rFonts w:eastAsia="Times New Roman" w:cs="Times New Roman"/>
              </w:rPr>
            </w:pPr>
            <w:r w:rsidRPr="00F40CF0">
              <w:rPr>
                <w:rFonts w:eastAsia="Times New Roman" w:cs="Times New Roman"/>
              </w:rPr>
              <w:t>0.06</w:t>
            </w:r>
          </w:p>
        </w:tc>
        <w:tc>
          <w:tcPr>
            <w:tcW w:w="1340" w:type="dxa"/>
            <w:tcBorders>
              <w:top w:val="nil"/>
              <w:left w:val="nil"/>
              <w:bottom w:val="single" w:sz="8" w:space="0" w:color="auto"/>
              <w:right w:val="nil"/>
            </w:tcBorders>
            <w:shd w:val="clear" w:color="000000" w:fill="FFFFFF"/>
            <w:noWrap/>
            <w:vAlign w:val="bottom"/>
            <w:hideMark/>
          </w:tcPr>
          <w:p w14:paraId="5CBD30CF" w14:textId="77777777" w:rsidR="00F40CF0" w:rsidRPr="00F40CF0" w:rsidRDefault="00F40CF0" w:rsidP="00F40CF0">
            <w:pPr>
              <w:spacing w:after="0"/>
              <w:jc w:val="center"/>
              <w:rPr>
                <w:rFonts w:eastAsia="Times New Roman" w:cs="Times New Roman"/>
              </w:rPr>
            </w:pPr>
            <w:r w:rsidRPr="00F40CF0">
              <w:rPr>
                <w:rFonts w:eastAsia="Times New Roman" w:cs="Times New Roman"/>
              </w:rPr>
              <w:t>0.08</w:t>
            </w:r>
          </w:p>
        </w:tc>
        <w:tc>
          <w:tcPr>
            <w:tcW w:w="1340" w:type="dxa"/>
            <w:tcBorders>
              <w:top w:val="nil"/>
              <w:left w:val="nil"/>
              <w:bottom w:val="single" w:sz="8" w:space="0" w:color="auto"/>
              <w:right w:val="nil"/>
            </w:tcBorders>
            <w:shd w:val="clear" w:color="000000" w:fill="FFFFFF"/>
            <w:noWrap/>
            <w:vAlign w:val="bottom"/>
            <w:hideMark/>
          </w:tcPr>
          <w:p w14:paraId="61064BBD" w14:textId="77777777" w:rsidR="00F40CF0" w:rsidRPr="00F40CF0" w:rsidRDefault="00F40CF0" w:rsidP="00F40CF0">
            <w:pPr>
              <w:spacing w:after="0"/>
              <w:jc w:val="center"/>
              <w:rPr>
                <w:rFonts w:eastAsia="Times New Roman" w:cs="Times New Roman"/>
              </w:rPr>
            </w:pPr>
            <w:r w:rsidRPr="00F40CF0">
              <w:rPr>
                <w:rFonts w:eastAsia="Times New Roman" w:cs="Times New Roman"/>
              </w:rPr>
              <w:t>0.00</w:t>
            </w:r>
          </w:p>
        </w:tc>
        <w:tc>
          <w:tcPr>
            <w:tcW w:w="1220" w:type="dxa"/>
            <w:tcBorders>
              <w:top w:val="nil"/>
              <w:left w:val="nil"/>
              <w:bottom w:val="single" w:sz="8" w:space="0" w:color="auto"/>
              <w:right w:val="nil"/>
            </w:tcBorders>
            <w:shd w:val="clear" w:color="000000" w:fill="FFFFFF"/>
            <w:noWrap/>
            <w:vAlign w:val="bottom"/>
            <w:hideMark/>
          </w:tcPr>
          <w:p w14:paraId="499489FF"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c>
          <w:tcPr>
            <w:tcW w:w="1220" w:type="dxa"/>
            <w:tcBorders>
              <w:top w:val="nil"/>
              <w:left w:val="nil"/>
              <w:bottom w:val="single" w:sz="8" w:space="0" w:color="auto"/>
              <w:right w:val="nil"/>
            </w:tcBorders>
            <w:shd w:val="clear" w:color="000000" w:fill="FFFFFF"/>
            <w:noWrap/>
            <w:vAlign w:val="bottom"/>
            <w:hideMark/>
          </w:tcPr>
          <w:p w14:paraId="627ECA89" w14:textId="77777777" w:rsidR="00F40CF0" w:rsidRPr="00F40CF0" w:rsidRDefault="00F40CF0" w:rsidP="00F40CF0">
            <w:pPr>
              <w:spacing w:after="0"/>
              <w:jc w:val="center"/>
              <w:rPr>
                <w:rFonts w:eastAsia="Times New Roman" w:cs="Times New Roman"/>
              </w:rPr>
            </w:pPr>
            <w:r w:rsidRPr="00F40CF0">
              <w:rPr>
                <w:rFonts w:eastAsia="Times New Roman" w:cs="Times New Roman"/>
              </w:rPr>
              <w:t>0.41</w:t>
            </w:r>
          </w:p>
        </w:tc>
      </w:tr>
    </w:tbl>
    <w:p w14:paraId="58A47EFB" w14:textId="6506C25B" w:rsidR="00E06167" w:rsidRPr="0087267B" w:rsidRDefault="00E06167" w:rsidP="007F77AA">
      <w:pPr>
        <w:pStyle w:val="Caption"/>
        <w:rPr>
          <w:highlight w:val="lightGray"/>
        </w:rPr>
      </w:pPr>
    </w:p>
    <w:p w14:paraId="77F33884" w14:textId="357B7287" w:rsidR="00045E78" w:rsidRPr="0087267B" w:rsidRDefault="00E06167" w:rsidP="00DD6D62">
      <w:pPr>
        <w:pStyle w:val="SAFETableCaption"/>
        <w:rPr>
          <w:highlight w:val="lightGray"/>
        </w:rPr>
      </w:pPr>
      <w:r w:rsidRPr="0087267B">
        <w:rPr>
          <w:highlight w:val="lightGray"/>
        </w:rPr>
        <w:br w:type="page"/>
      </w:r>
      <w:bookmarkStart w:id="101" w:name="_Ref371364485"/>
      <w:bookmarkStart w:id="102" w:name="_Ref465502242"/>
      <w:r w:rsidR="00EE5AF6" w:rsidRPr="004B39B9">
        <w:lastRenderedPageBreak/>
        <w:t xml:space="preserve">Table </w:t>
      </w:r>
      <w:bookmarkEnd w:id="101"/>
      <w:r w:rsidR="008C5755">
        <w:fldChar w:fldCharType="begin"/>
      </w:r>
      <w:r w:rsidR="008C5755">
        <w:instrText xml:space="preserve"> STYLEREF 1 \s </w:instrText>
      </w:r>
      <w:r w:rsidR="008C5755">
        <w:fldChar w:fldCharType="separate"/>
      </w:r>
      <w:r w:rsidR="00FB4444">
        <w:rPr>
          <w:noProof/>
        </w:rPr>
        <w:t>9</w:t>
      </w:r>
      <w:r w:rsidR="008C5755">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22</w:t>
      </w:r>
      <w:r w:rsidR="008226C8">
        <w:rPr>
          <w:noProof/>
        </w:rPr>
        <w:fldChar w:fldCharType="end"/>
      </w:r>
      <w:bookmarkEnd w:id="102"/>
      <w:r w:rsidR="00795B42" w:rsidRPr="004B39B9">
        <w:t xml:space="preserve">. </w:t>
      </w:r>
      <w:r w:rsidRPr="004B39B9">
        <w:t>Projected catches for the seven harvest scenarios listed in the “Harvest Recommendations” section.</w:t>
      </w:r>
      <w:r w:rsidR="00045E78" w:rsidRPr="004B39B9">
        <w:t xml:space="preserve"> </w:t>
      </w:r>
    </w:p>
    <w:tbl>
      <w:tblPr>
        <w:tblW w:w="9860" w:type="dxa"/>
        <w:tblLook w:val="04A0" w:firstRow="1" w:lastRow="0" w:firstColumn="1" w:lastColumn="0" w:noHBand="0" w:noVBand="1"/>
      </w:tblPr>
      <w:tblGrid>
        <w:gridCol w:w="960"/>
        <w:gridCol w:w="1220"/>
        <w:gridCol w:w="1220"/>
        <w:gridCol w:w="1340"/>
        <w:gridCol w:w="1340"/>
        <w:gridCol w:w="1340"/>
        <w:gridCol w:w="1220"/>
        <w:gridCol w:w="1220"/>
      </w:tblGrid>
      <w:tr w:rsidR="00F40CF0" w:rsidRPr="00F40CF0" w14:paraId="7A8B4113" w14:textId="77777777" w:rsidTr="00F40CF0">
        <w:trPr>
          <w:trHeight w:val="675"/>
        </w:trPr>
        <w:tc>
          <w:tcPr>
            <w:tcW w:w="960" w:type="dxa"/>
            <w:tcBorders>
              <w:top w:val="single" w:sz="4" w:space="0" w:color="auto"/>
              <w:left w:val="nil"/>
              <w:bottom w:val="single" w:sz="8" w:space="0" w:color="auto"/>
              <w:right w:val="nil"/>
            </w:tcBorders>
            <w:shd w:val="clear" w:color="000000" w:fill="FFFFFF"/>
            <w:noWrap/>
            <w:vAlign w:val="bottom"/>
            <w:hideMark/>
          </w:tcPr>
          <w:p w14:paraId="2990DFEC" w14:textId="77777777" w:rsidR="00F40CF0" w:rsidRPr="00F40CF0" w:rsidRDefault="00F40CF0" w:rsidP="00F40CF0">
            <w:pPr>
              <w:spacing w:after="0"/>
              <w:jc w:val="center"/>
              <w:rPr>
                <w:rFonts w:eastAsia="Times New Roman" w:cs="Times New Roman"/>
              </w:rPr>
            </w:pPr>
            <w:r w:rsidRPr="00F40CF0">
              <w:rPr>
                <w:rFonts w:eastAsia="Times New Roman" w:cs="Times New Roman"/>
              </w:rPr>
              <w:t>Year</w:t>
            </w:r>
          </w:p>
        </w:tc>
        <w:tc>
          <w:tcPr>
            <w:tcW w:w="1220" w:type="dxa"/>
            <w:tcBorders>
              <w:top w:val="single" w:sz="4" w:space="0" w:color="auto"/>
              <w:left w:val="nil"/>
              <w:bottom w:val="single" w:sz="8" w:space="0" w:color="auto"/>
              <w:right w:val="nil"/>
            </w:tcBorders>
            <w:shd w:val="clear" w:color="000000" w:fill="FFFFFF"/>
            <w:noWrap/>
            <w:vAlign w:val="bottom"/>
            <w:hideMark/>
          </w:tcPr>
          <w:p w14:paraId="35EB342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1</w:t>
            </w:r>
          </w:p>
        </w:tc>
        <w:tc>
          <w:tcPr>
            <w:tcW w:w="1220" w:type="dxa"/>
            <w:tcBorders>
              <w:top w:val="single" w:sz="4" w:space="0" w:color="auto"/>
              <w:left w:val="nil"/>
              <w:bottom w:val="single" w:sz="8" w:space="0" w:color="auto"/>
              <w:right w:val="nil"/>
            </w:tcBorders>
            <w:shd w:val="clear" w:color="000000" w:fill="FFFFFF"/>
            <w:noWrap/>
            <w:vAlign w:val="bottom"/>
            <w:hideMark/>
          </w:tcPr>
          <w:p w14:paraId="1B3BB633"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2</w:t>
            </w:r>
          </w:p>
        </w:tc>
        <w:tc>
          <w:tcPr>
            <w:tcW w:w="1340" w:type="dxa"/>
            <w:tcBorders>
              <w:top w:val="single" w:sz="4" w:space="0" w:color="auto"/>
              <w:left w:val="nil"/>
              <w:bottom w:val="single" w:sz="8" w:space="0" w:color="auto"/>
              <w:right w:val="nil"/>
            </w:tcBorders>
            <w:shd w:val="clear" w:color="000000" w:fill="FFFFFF"/>
            <w:noWrap/>
            <w:vAlign w:val="bottom"/>
            <w:hideMark/>
          </w:tcPr>
          <w:p w14:paraId="5CC97EB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3</w:t>
            </w:r>
          </w:p>
        </w:tc>
        <w:tc>
          <w:tcPr>
            <w:tcW w:w="1340" w:type="dxa"/>
            <w:tcBorders>
              <w:top w:val="single" w:sz="4" w:space="0" w:color="auto"/>
              <w:left w:val="nil"/>
              <w:bottom w:val="single" w:sz="8" w:space="0" w:color="auto"/>
              <w:right w:val="nil"/>
            </w:tcBorders>
            <w:shd w:val="clear" w:color="000000" w:fill="FFFFFF"/>
            <w:noWrap/>
            <w:vAlign w:val="bottom"/>
            <w:hideMark/>
          </w:tcPr>
          <w:p w14:paraId="390E470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4</w:t>
            </w:r>
          </w:p>
        </w:tc>
        <w:tc>
          <w:tcPr>
            <w:tcW w:w="1340" w:type="dxa"/>
            <w:tcBorders>
              <w:top w:val="single" w:sz="4" w:space="0" w:color="auto"/>
              <w:left w:val="nil"/>
              <w:bottom w:val="single" w:sz="8" w:space="0" w:color="auto"/>
              <w:right w:val="nil"/>
            </w:tcBorders>
            <w:shd w:val="clear" w:color="000000" w:fill="FFFFFF"/>
            <w:noWrap/>
            <w:vAlign w:val="bottom"/>
            <w:hideMark/>
          </w:tcPr>
          <w:p w14:paraId="73C7EBF9"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5</w:t>
            </w:r>
          </w:p>
        </w:tc>
        <w:tc>
          <w:tcPr>
            <w:tcW w:w="1220" w:type="dxa"/>
            <w:tcBorders>
              <w:top w:val="single" w:sz="4" w:space="0" w:color="auto"/>
              <w:left w:val="nil"/>
              <w:bottom w:val="single" w:sz="8" w:space="0" w:color="auto"/>
              <w:right w:val="nil"/>
            </w:tcBorders>
            <w:shd w:val="clear" w:color="000000" w:fill="FFFFFF"/>
            <w:noWrap/>
            <w:vAlign w:val="bottom"/>
            <w:hideMark/>
          </w:tcPr>
          <w:p w14:paraId="57B4A924"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6</w:t>
            </w:r>
          </w:p>
        </w:tc>
        <w:tc>
          <w:tcPr>
            <w:tcW w:w="1220" w:type="dxa"/>
            <w:tcBorders>
              <w:top w:val="single" w:sz="4" w:space="0" w:color="auto"/>
              <w:left w:val="nil"/>
              <w:bottom w:val="single" w:sz="8" w:space="0" w:color="auto"/>
              <w:right w:val="nil"/>
            </w:tcBorders>
            <w:shd w:val="clear" w:color="000000" w:fill="FFFFFF"/>
            <w:noWrap/>
            <w:vAlign w:val="bottom"/>
            <w:hideMark/>
          </w:tcPr>
          <w:p w14:paraId="48C9A351" w14:textId="77777777" w:rsidR="00F40CF0" w:rsidRPr="00F40CF0" w:rsidRDefault="00F40CF0" w:rsidP="00F40CF0">
            <w:pPr>
              <w:spacing w:after="0"/>
              <w:jc w:val="center"/>
              <w:rPr>
                <w:rFonts w:eastAsia="Times New Roman" w:cs="Times New Roman"/>
              </w:rPr>
            </w:pPr>
            <w:r w:rsidRPr="00F40CF0">
              <w:rPr>
                <w:rFonts w:eastAsia="Times New Roman" w:cs="Times New Roman"/>
              </w:rPr>
              <w:t>Scenario 7</w:t>
            </w:r>
          </w:p>
        </w:tc>
      </w:tr>
      <w:tr w:rsidR="00F40CF0" w:rsidRPr="00F40CF0" w14:paraId="068D5378" w14:textId="77777777" w:rsidTr="00F40CF0">
        <w:trPr>
          <w:trHeight w:val="290"/>
        </w:trPr>
        <w:tc>
          <w:tcPr>
            <w:tcW w:w="960" w:type="dxa"/>
            <w:tcBorders>
              <w:top w:val="nil"/>
              <w:left w:val="nil"/>
              <w:bottom w:val="nil"/>
              <w:right w:val="nil"/>
            </w:tcBorders>
            <w:shd w:val="clear" w:color="000000" w:fill="FFFFFF"/>
            <w:noWrap/>
            <w:vAlign w:val="bottom"/>
            <w:hideMark/>
          </w:tcPr>
          <w:p w14:paraId="4B4C704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2020</w:t>
            </w:r>
          </w:p>
        </w:tc>
        <w:tc>
          <w:tcPr>
            <w:tcW w:w="1220" w:type="dxa"/>
            <w:tcBorders>
              <w:top w:val="nil"/>
              <w:left w:val="nil"/>
              <w:bottom w:val="nil"/>
              <w:right w:val="nil"/>
            </w:tcBorders>
            <w:shd w:val="clear" w:color="000000" w:fill="FFFFFF"/>
            <w:noWrap/>
            <w:vAlign w:val="bottom"/>
            <w:hideMark/>
          </w:tcPr>
          <w:p w14:paraId="4E7B85A4"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73C2D378"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14379C35"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3470493D"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340" w:type="dxa"/>
            <w:tcBorders>
              <w:top w:val="nil"/>
              <w:left w:val="nil"/>
              <w:bottom w:val="nil"/>
              <w:right w:val="nil"/>
            </w:tcBorders>
            <w:shd w:val="clear" w:color="000000" w:fill="FFFFFF"/>
            <w:noWrap/>
            <w:vAlign w:val="bottom"/>
            <w:hideMark/>
          </w:tcPr>
          <w:p w14:paraId="52B6748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3CA1A1A2"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c>
          <w:tcPr>
            <w:tcW w:w="1220" w:type="dxa"/>
            <w:tcBorders>
              <w:top w:val="nil"/>
              <w:left w:val="nil"/>
              <w:bottom w:val="nil"/>
              <w:right w:val="nil"/>
            </w:tcBorders>
            <w:shd w:val="clear" w:color="000000" w:fill="FFFFFF"/>
            <w:noWrap/>
            <w:vAlign w:val="bottom"/>
            <w:hideMark/>
          </w:tcPr>
          <w:p w14:paraId="1FC292FA" w14:textId="77777777" w:rsidR="00F40CF0" w:rsidRPr="00F40CF0" w:rsidRDefault="00F40CF0" w:rsidP="00F40CF0">
            <w:pPr>
              <w:spacing w:after="0"/>
              <w:jc w:val="center"/>
              <w:rPr>
                <w:rFonts w:eastAsia="Times New Roman" w:cs="Times New Roman"/>
              </w:rPr>
            </w:pPr>
            <w:r w:rsidRPr="00F40CF0">
              <w:rPr>
                <w:rFonts w:eastAsia="Times New Roman" w:cs="Times New Roman"/>
              </w:rPr>
              <w:t>8,669</w:t>
            </w:r>
          </w:p>
        </w:tc>
      </w:tr>
      <w:tr w:rsidR="00F40CF0" w:rsidRPr="00F40CF0" w14:paraId="2509469E" w14:textId="77777777" w:rsidTr="00F40CF0">
        <w:trPr>
          <w:trHeight w:val="290"/>
        </w:trPr>
        <w:tc>
          <w:tcPr>
            <w:tcW w:w="960" w:type="dxa"/>
            <w:tcBorders>
              <w:top w:val="nil"/>
              <w:left w:val="nil"/>
              <w:bottom w:val="nil"/>
              <w:right w:val="nil"/>
            </w:tcBorders>
            <w:shd w:val="clear" w:color="000000" w:fill="FFFFFF"/>
            <w:noWrap/>
            <w:vAlign w:val="bottom"/>
            <w:hideMark/>
          </w:tcPr>
          <w:p w14:paraId="76C7E37B" w14:textId="77777777" w:rsidR="00F40CF0" w:rsidRPr="00F40CF0" w:rsidRDefault="00F40CF0" w:rsidP="00F40CF0">
            <w:pPr>
              <w:spacing w:after="0"/>
              <w:jc w:val="center"/>
              <w:rPr>
                <w:rFonts w:eastAsia="Times New Roman" w:cs="Times New Roman"/>
              </w:rPr>
            </w:pPr>
            <w:r w:rsidRPr="00F40CF0">
              <w:rPr>
                <w:rFonts w:eastAsia="Times New Roman" w:cs="Times New Roman"/>
              </w:rPr>
              <w:t>2021</w:t>
            </w:r>
          </w:p>
        </w:tc>
        <w:tc>
          <w:tcPr>
            <w:tcW w:w="1220" w:type="dxa"/>
            <w:tcBorders>
              <w:top w:val="nil"/>
              <w:left w:val="nil"/>
              <w:bottom w:val="nil"/>
              <w:right w:val="nil"/>
            </w:tcBorders>
            <w:shd w:val="clear" w:color="000000" w:fill="FFFFFF"/>
            <w:noWrap/>
            <w:vAlign w:val="bottom"/>
            <w:hideMark/>
          </w:tcPr>
          <w:p w14:paraId="6D6ECB0F"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E70F58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E876E31"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C9B3235"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8E1DE04"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4C0F1339" w14:textId="77777777" w:rsidR="00F40CF0" w:rsidRPr="00F40CF0" w:rsidRDefault="00F40CF0" w:rsidP="00F40CF0">
            <w:pPr>
              <w:spacing w:after="0"/>
              <w:jc w:val="center"/>
              <w:rPr>
                <w:rFonts w:eastAsia="Times New Roman" w:cs="Times New Roman"/>
              </w:rPr>
            </w:pPr>
            <w:r w:rsidRPr="00F40CF0">
              <w:rPr>
                <w:rFonts w:eastAsia="Times New Roman" w:cs="Times New Roman"/>
              </w:rPr>
              <w:t>75,863</w:t>
            </w:r>
          </w:p>
        </w:tc>
        <w:tc>
          <w:tcPr>
            <w:tcW w:w="1220" w:type="dxa"/>
            <w:tcBorders>
              <w:top w:val="nil"/>
              <w:left w:val="nil"/>
              <w:bottom w:val="nil"/>
              <w:right w:val="nil"/>
            </w:tcBorders>
            <w:shd w:val="clear" w:color="000000" w:fill="FFFFFF"/>
            <w:noWrap/>
            <w:vAlign w:val="bottom"/>
            <w:hideMark/>
          </w:tcPr>
          <w:p w14:paraId="79614E64" w14:textId="77777777" w:rsidR="00F40CF0" w:rsidRPr="00F40CF0" w:rsidRDefault="00F40CF0" w:rsidP="00F40CF0">
            <w:pPr>
              <w:spacing w:after="0"/>
              <w:jc w:val="center"/>
              <w:rPr>
                <w:rFonts w:eastAsia="Times New Roman" w:cs="Times New Roman"/>
              </w:rPr>
            </w:pPr>
            <w:r w:rsidRPr="00F40CF0">
              <w:rPr>
                <w:rFonts w:eastAsia="Times New Roman" w:cs="Times New Roman"/>
              </w:rPr>
              <w:t>62,567</w:t>
            </w:r>
          </w:p>
        </w:tc>
      </w:tr>
      <w:tr w:rsidR="00F40CF0" w:rsidRPr="00F40CF0" w14:paraId="3729E1CD" w14:textId="77777777" w:rsidTr="00F40CF0">
        <w:trPr>
          <w:trHeight w:val="290"/>
        </w:trPr>
        <w:tc>
          <w:tcPr>
            <w:tcW w:w="960" w:type="dxa"/>
            <w:tcBorders>
              <w:top w:val="nil"/>
              <w:left w:val="nil"/>
              <w:bottom w:val="nil"/>
              <w:right w:val="nil"/>
            </w:tcBorders>
            <w:shd w:val="clear" w:color="000000" w:fill="FFFFFF"/>
            <w:noWrap/>
            <w:vAlign w:val="bottom"/>
            <w:hideMark/>
          </w:tcPr>
          <w:p w14:paraId="6FE6F1A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2022</w:t>
            </w:r>
          </w:p>
        </w:tc>
        <w:tc>
          <w:tcPr>
            <w:tcW w:w="1220" w:type="dxa"/>
            <w:tcBorders>
              <w:top w:val="nil"/>
              <w:left w:val="nil"/>
              <w:bottom w:val="nil"/>
              <w:right w:val="nil"/>
            </w:tcBorders>
            <w:shd w:val="clear" w:color="000000" w:fill="FFFFFF"/>
            <w:noWrap/>
            <w:vAlign w:val="bottom"/>
            <w:hideMark/>
          </w:tcPr>
          <w:p w14:paraId="09D0FD0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188482B"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544563CD"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05128292"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340" w:type="dxa"/>
            <w:tcBorders>
              <w:top w:val="nil"/>
              <w:left w:val="nil"/>
              <w:bottom w:val="nil"/>
              <w:right w:val="nil"/>
            </w:tcBorders>
            <w:shd w:val="clear" w:color="000000" w:fill="FFFFFF"/>
            <w:noWrap/>
            <w:vAlign w:val="bottom"/>
            <w:hideMark/>
          </w:tcPr>
          <w:p w14:paraId="3227DF60" w14:textId="77777777" w:rsidR="00F40CF0" w:rsidRPr="00F40CF0" w:rsidRDefault="00F40CF0" w:rsidP="00F40CF0">
            <w:pPr>
              <w:spacing w:after="0"/>
              <w:jc w:val="center"/>
              <w:rPr>
                <w:rFonts w:eastAsia="Times New Roman" w:cs="Times New Roman"/>
              </w:rPr>
            </w:pPr>
            <w:r w:rsidRPr="00F40CF0">
              <w:rPr>
                <w:rFonts w:eastAsia="Times New Roman" w:cs="Times New Roman"/>
              </w:rPr>
              <w:t>11,519</w:t>
            </w:r>
          </w:p>
        </w:tc>
        <w:tc>
          <w:tcPr>
            <w:tcW w:w="1220" w:type="dxa"/>
            <w:tcBorders>
              <w:top w:val="nil"/>
              <w:left w:val="nil"/>
              <w:bottom w:val="nil"/>
              <w:right w:val="nil"/>
            </w:tcBorders>
            <w:shd w:val="clear" w:color="000000" w:fill="FFFFFF"/>
            <w:noWrap/>
            <w:vAlign w:val="bottom"/>
            <w:hideMark/>
          </w:tcPr>
          <w:p w14:paraId="3EB13287" w14:textId="77777777" w:rsidR="00F40CF0" w:rsidRPr="00F40CF0" w:rsidRDefault="00F40CF0" w:rsidP="00F40CF0">
            <w:pPr>
              <w:spacing w:after="0"/>
              <w:jc w:val="center"/>
              <w:rPr>
                <w:rFonts w:eastAsia="Times New Roman" w:cs="Times New Roman"/>
              </w:rPr>
            </w:pPr>
            <w:r w:rsidRPr="00F40CF0">
              <w:rPr>
                <w:rFonts w:eastAsia="Times New Roman" w:cs="Times New Roman"/>
              </w:rPr>
              <w:t>65,335</w:t>
            </w:r>
          </w:p>
        </w:tc>
        <w:tc>
          <w:tcPr>
            <w:tcW w:w="1220" w:type="dxa"/>
            <w:tcBorders>
              <w:top w:val="nil"/>
              <w:left w:val="nil"/>
              <w:bottom w:val="nil"/>
              <w:right w:val="nil"/>
            </w:tcBorders>
            <w:shd w:val="clear" w:color="000000" w:fill="FFFFFF"/>
            <w:noWrap/>
            <w:vAlign w:val="bottom"/>
            <w:hideMark/>
          </w:tcPr>
          <w:p w14:paraId="2EEC37EA" w14:textId="77777777" w:rsidR="00F40CF0" w:rsidRPr="00F40CF0" w:rsidRDefault="00F40CF0" w:rsidP="00F40CF0">
            <w:pPr>
              <w:spacing w:after="0"/>
              <w:jc w:val="center"/>
              <w:rPr>
                <w:rFonts w:eastAsia="Times New Roman" w:cs="Times New Roman"/>
              </w:rPr>
            </w:pPr>
            <w:r w:rsidRPr="00F40CF0">
              <w:rPr>
                <w:rFonts w:eastAsia="Times New Roman" w:cs="Times New Roman"/>
              </w:rPr>
              <w:t>55,918</w:t>
            </w:r>
          </w:p>
        </w:tc>
      </w:tr>
      <w:tr w:rsidR="00F40CF0" w:rsidRPr="00F40CF0" w14:paraId="01C805B5" w14:textId="77777777" w:rsidTr="00F40CF0">
        <w:trPr>
          <w:trHeight w:val="290"/>
        </w:trPr>
        <w:tc>
          <w:tcPr>
            <w:tcW w:w="960" w:type="dxa"/>
            <w:tcBorders>
              <w:top w:val="nil"/>
              <w:left w:val="nil"/>
              <w:bottom w:val="nil"/>
              <w:right w:val="nil"/>
            </w:tcBorders>
            <w:shd w:val="clear" w:color="000000" w:fill="FFFFFF"/>
            <w:noWrap/>
            <w:vAlign w:val="bottom"/>
            <w:hideMark/>
          </w:tcPr>
          <w:p w14:paraId="5CC84E7C" w14:textId="77777777" w:rsidR="00F40CF0" w:rsidRPr="00F40CF0" w:rsidRDefault="00F40CF0" w:rsidP="00F40CF0">
            <w:pPr>
              <w:spacing w:after="0"/>
              <w:jc w:val="center"/>
              <w:rPr>
                <w:rFonts w:eastAsia="Times New Roman" w:cs="Times New Roman"/>
              </w:rPr>
            </w:pPr>
            <w:r w:rsidRPr="00F40CF0">
              <w:rPr>
                <w:rFonts w:eastAsia="Times New Roman" w:cs="Times New Roman"/>
              </w:rPr>
              <w:t>2023</w:t>
            </w:r>
          </w:p>
        </w:tc>
        <w:tc>
          <w:tcPr>
            <w:tcW w:w="1220" w:type="dxa"/>
            <w:tcBorders>
              <w:top w:val="nil"/>
              <w:left w:val="nil"/>
              <w:bottom w:val="nil"/>
              <w:right w:val="nil"/>
            </w:tcBorders>
            <w:shd w:val="clear" w:color="000000" w:fill="FFFFFF"/>
            <w:noWrap/>
            <w:vAlign w:val="bottom"/>
            <w:hideMark/>
          </w:tcPr>
          <w:p w14:paraId="0B77E329"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220" w:type="dxa"/>
            <w:tcBorders>
              <w:top w:val="nil"/>
              <w:left w:val="nil"/>
              <w:bottom w:val="nil"/>
              <w:right w:val="nil"/>
            </w:tcBorders>
            <w:shd w:val="clear" w:color="000000" w:fill="FFFFFF"/>
            <w:noWrap/>
            <w:vAlign w:val="bottom"/>
            <w:hideMark/>
          </w:tcPr>
          <w:p w14:paraId="115255E4" w14:textId="77777777" w:rsidR="00F40CF0" w:rsidRPr="00F40CF0" w:rsidRDefault="00F40CF0" w:rsidP="00F40CF0">
            <w:pPr>
              <w:spacing w:after="0"/>
              <w:jc w:val="center"/>
              <w:rPr>
                <w:rFonts w:eastAsia="Times New Roman" w:cs="Times New Roman"/>
              </w:rPr>
            </w:pPr>
            <w:r w:rsidRPr="00F40CF0">
              <w:rPr>
                <w:rFonts w:eastAsia="Times New Roman" w:cs="Times New Roman"/>
              </w:rPr>
              <w:t>65,775</w:t>
            </w:r>
          </w:p>
        </w:tc>
        <w:tc>
          <w:tcPr>
            <w:tcW w:w="1340" w:type="dxa"/>
            <w:tcBorders>
              <w:top w:val="nil"/>
              <w:left w:val="nil"/>
              <w:bottom w:val="nil"/>
              <w:right w:val="nil"/>
            </w:tcBorders>
            <w:shd w:val="clear" w:color="000000" w:fill="FFFFFF"/>
            <w:noWrap/>
            <w:vAlign w:val="bottom"/>
            <w:hideMark/>
          </w:tcPr>
          <w:p w14:paraId="1EB5D5EF" w14:textId="77777777" w:rsidR="00F40CF0" w:rsidRPr="00F40CF0" w:rsidRDefault="00F40CF0" w:rsidP="00F40CF0">
            <w:pPr>
              <w:spacing w:after="0"/>
              <w:jc w:val="center"/>
              <w:rPr>
                <w:rFonts w:eastAsia="Times New Roman" w:cs="Times New Roman"/>
              </w:rPr>
            </w:pPr>
            <w:r w:rsidRPr="00F40CF0">
              <w:rPr>
                <w:rFonts w:eastAsia="Times New Roman" w:cs="Times New Roman"/>
              </w:rPr>
              <w:t>11,647</w:t>
            </w:r>
          </w:p>
        </w:tc>
        <w:tc>
          <w:tcPr>
            <w:tcW w:w="1340" w:type="dxa"/>
            <w:tcBorders>
              <w:top w:val="nil"/>
              <w:left w:val="nil"/>
              <w:bottom w:val="nil"/>
              <w:right w:val="nil"/>
            </w:tcBorders>
            <w:shd w:val="clear" w:color="000000" w:fill="FFFFFF"/>
            <w:noWrap/>
            <w:vAlign w:val="bottom"/>
            <w:hideMark/>
          </w:tcPr>
          <w:p w14:paraId="40DCFDF4" w14:textId="77777777" w:rsidR="00F40CF0" w:rsidRPr="00F40CF0" w:rsidRDefault="00F40CF0" w:rsidP="00F40CF0">
            <w:pPr>
              <w:spacing w:after="0"/>
              <w:jc w:val="center"/>
              <w:rPr>
                <w:rFonts w:eastAsia="Times New Roman" w:cs="Times New Roman"/>
              </w:rPr>
            </w:pPr>
            <w:r w:rsidRPr="00F40CF0">
              <w:rPr>
                <w:rFonts w:eastAsia="Times New Roman" w:cs="Times New Roman"/>
              </w:rPr>
              <w:t>15,467</w:t>
            </w:r>
          </w:p>
        </w:tc>
        <w:tc>
          <w:tcPr>
            <w:tcW w:w="1340" w:type="dxa"/>
            <w:tcBorders>
              <w:top w:val="nil"/>
              <w:left w:val="nil"/>
              <w:bottom w:val="nil"/>
              <w:right w:val="nil"/>
            </w:tcBorders>
            <w:shd w:val="clear" w:color="000000" w:fill="FFFFFF"/>
            <w:noWrap/>
            <w:vAlign w:val="bottom"/>
            <w:hideMark/>
          </w:tcPr>
          <w:p w14:paraId="7907421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267F855C" w14:textId="77777777" w:rsidR="00F40CF0" w:rsidRPr="00F40CF0" w:rsidRDefault="00F40CF0" w:rsidP="00F40CF0">
            <w:pPr>
              <w:spacing w:after="0"/>
              <w:jc w:val="center"/>
              <w:rPr>
                <w:rFonts w:eastAsia="Times New Roman" w:cs="Times New Roman"/>
              </w:rPr>
            </w:pPr>
            <w:r w:rsidRPr="00F40CF0">
              <w:rPr>
                <w:rFonts w:eastAsia="Times New Roman" w:cs="Times New Roman"/>
              </w:rPr>
              <w:t>58,290</w:t>
            </w:r>
          </w:p>
        </w:tc>
        <w:tc>
          <w:tcPr>
            <w:tcW w:w="1220" w:type="dxa"/>
            <w:tcBorders>
              <w:top w:val="nil"/>
              <w:left w:val="nil"/>
              <w:bottom w:val="nil"/>
              <w:right w:val="nil"/>
            </w:tcBorders>
            <w:shd w:val="clear" w:color="000000" w:fill="FFFFFF"/>
            <w:noWrap/>
            <w:vAlign w:val="bottom"/>
            <w:hideMark/>
          </w:tcPr>
          <w:p w14:paraId="052BF0F8" w14:textId="77777777" w:rsidR="00F40CF0" w:rsidRPr="00F40CF0" w:rsidRDefault="00F40CF0" w:rsidP="00F40CF0">
            <w:pPr>
              <w:spacing w:after="0"/>
              <w:jc w:val="center"/>
              <w:rPr>
                <w:rFonts w:eastAsia="Times New Roman" w:cs="Times New Roman"/>
              </w:rPr>
            </w:pPr>
            <w:r w:rsidRPr="00F40CF0">
              <w:rPr>
                <w:rFonts w:eastAsia="Times New Roman" w:cs="Times New Roman"/>
              </w:rPr>
              <w:t>62,296</w:t>
            </w:r>
          </w:p>
        </w:tc>
      </w:tr>
      <w:tr w:rsidR="00F40CF0" w:rsidRPr="00F40CF0" w14:paraId="7971F69E" w14:textId="77777777" w:rsidTr="00F40CF0">
        <w:trPr>
          <w:trHeight w:val="290"/>
        </w:trPr>
        <w:tc>
          <w:tcPr>
            <w:tcW w:w="960" w:type="dxa"/>
            <w:tcBorders>
              <w:top w:val="nil"/>
              <w:left w:val="nil"/>
              <w:bottom w:val="nil"/>
              <w:right w:val="nil"/>
            </w:tcBorders>
            <w:shd w:val="clear" w:color="000000" w:fill="FFFFFF"/>
            <w:noWrap/>
            <w:vAlign w:val="bottom"/>
            <w:hideMark/>
          </w:tcPr>
          <w:p w14:paraId="718F994A" w14:textId="77777777" w:rsidR="00F40CF0" w:rsidRPr="00F40CF0" w:rsidRDefault="00F40CF0" w:rsidP="00F40CF0">
            <w:pPr>
              <w:spacing w:after="0"/>
              <w:jc w:val="center"/>
              <w:rPr>
                <w:rFonts w:eastAsia="Times New Roman" w:cs="Times New Roman"/>
              </w:rPr>
            </w:pPr>
            <w:r w:rsidRPr="00F40CF0">
              <w:rPr>
                <w:rFonts w:eastAsia="Times New Roman" w:cs="Times New Roman"/>
              </w:rPr>
              <w:t>2024</w:t>
            </w:r>
          </w:p>
        </w:tc>
        <w:tc>
          <w:tcPr>
            <w:tcW w:w="1220" w:type="dxa"/>
            <w:tcBorders>
              <w:top w:val="nil"/>
              <w:left w:val="nil"/>
              <w:bottom w:val="nil"/>
              <w:right w:val="nil"/>
            </w:tcBorders>
            <w:shd w:val="clear" w:color="000000" w:fill="FFFFFF"/>
            <w:noWrap/>
            <w:vAlign w:val="bottom"/>
            <w:hideMark/>
          </w:tcPr>
          <w:p w14:paraId="2CF88FFE"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220" w:type="dxa"/>
            <w:tcBorders>
              <w:top w:val="nil"/>
              <w:left w:val="nil"/>
              <w:bottom w:val="nil"/>
              <w:right w:val="nil"/>
            </w:tcBorders>
            <w:shd w:val="clear" w:color="000000" w:fill="FFFFFF"/>
            <w:noWrap/>
            <w:vAlign w:val="bottom"/>
            <w:hideMark/>
          </w:tcPr>
          <w:p w14:paraId="56B8C13D" w14:textId="77777777" w:rsidR="00F40CF0" w:rsidRPr="00F40CF0" w:rsidRDefault="00F40CF0" w:rsidP="00F40CF0">
            <w:pPr>
              <w:spacing w:after="0"/>
              <w:jc w:val="center"/>
              <w:rPr>
                <w:rFonts w:eastAsia="Times New Roman" w:cs="Times New Roman"/>
              </w:rPr>
            </w:pPr>
            <w:r w:rsidRPr="00F40CF0">
              <w:rPr>
                <w:rFonts w:eastAsia="Times New Roman" w:cs="Times New Roman"/>
              </w:rPr>
              <w:t>58,629</w:t>
            </w:r>
          </w:p>
        </w:tc>
        <w:tc>
          <w:tcPr>
            <w:tcW w:w="1340" w:type="dxa"/>
            <w:tcBorders>
              <w:top w:val="nil"/>
              <w:left w:val="nil"/>
              <w:bottom w:val="nil"/>
              <w:right w:val="nil"/>
            </w:tcBorders>
            <w:shd w:val="clear" w:color="000000" w:fill="FFFFFF"/>
            <w:noWrap/>
            <w:vAlign w:val="bottom"/>
            <w:hideMark/>
          </w:tcPr>
          <w:p w14:paraId="08DA2352" w14:textId="77777777" w:rsidR="00F40CF0" w:rsidRPr="00F40CF0" w:rsidRDefault="00F40CF0" w:rsidP="00F40CF0">
            <w:pPr>
              <w:spacing w:after="0"/>
              <w:jc w:val="center"/>
              <w:rPr>
                <w:rFonts w:eastAsia="Times New Roman" w:cs="Times New Roman"/>
              </w:rPr>
            </w:pPr>
            <w:r w:rsidRPr="00F40CF0">
              <w:rPr>
                <w:rFonts w:eastAsia="Times New Roman" w:cs="Times New Roman"/>
              </w:rPr>
              <w:t>11,916</w:t>
            </w:r>
          </w:p>
        </w:tc>
        <w:tc>
          <w:tcPr>
            <w:tcW w:w="1340" w:type="dxa"/>
            <w:tcBorders>
              <w:top w:val="nil"/>
              <w:left w:val="nil"/>
              <w:bottom w:val="nil"/>
              <w:right w:val="nil"/>
            </w:tcBorders>
            <w:shd w:val="clear" w:color="000000" w:fill="FFFFFF"/>
            <w:noWrap/>
            <w:vAlign w:val="bottom"/>
            <w:hideMark/>
          </w:tcPr>
          <w:p w14:paraId="3389B251" w14:textId="77777777" w:rsidR="00F40CF0" w:rsidRPr="00F40CF0" w:rsidRDefault="00F40CF0" w:rsidP="00F40CF0">
            <w:pPr>
              <w:spacing w:after="0"/>
              <w:jc w:val="center"/>
              <w:rPr>
                <w:rFonts w:eastAsia="Times New Roman" w:cs="Times New Roman"/>
              </w:rPr>
            </w:pPr>
            <w:r w:rsidRPr="00F40CF0">
              <w:rPr>
                <w:rFonts w:eastAsia="Times New Roman" w:cs="Times New Roman"/>
              </w:rPr>
              <w:t>15,677</w:t>
            </w:r>
          </w:p>
        </w:tc>
        <w:tc>
          <w:tcPr>
            <w:tcW w:w="1340" w:type="dxa"/>
            <w:tcBorders>
              <w:top w:val="nil"/>
              <w:left w:val="nil"/>
              <w:bottom w:val="nil"/>
              <w:right w:val="nil"/>
            </w:tcBorders>
            <w:shd w:val="clear" w:color="000000" w:fill="FFFFFF"/>
            <w:noWrap/>
            <w:vAlign w:val="bottom"/>
            <w:hideMark/>
          </w:tcPr>
          <w:p w14:paraId="448AA9B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69E891C" w14:textId="77777777" w:rsidR="00F40CF0" w:rsidRPr="00F40CF0" w:rsidRDefault="00F40CF0" w:rsidP="00F40CF0">
            <w:pPr>
              <w:spacing w:after="0"/>
              <w:jc w:val="center"/>
              <w:rPr>
                <w:rFonts w:eastAsia="Times New Roman" w:cs="Times New Roman"/>
              </w:rPr>
            </w:pPr>
            <w:r w:rsidRPr="00F40CF0">
              <w:rPr>
                <w:rFonts w:eastAsia="Times New Roman" w:cs="Times New Roman"/>
              </w:rPr>
              <w:t>53,371</w:t>
            </w:r>
          </w:p>
        </w:tc>
        <w:tc>
          <w:tcPr>
            <w:tcW w:w="1220" w:type="dxa"/>
            <w:tcBorders>
              <w:top w:val="nil"/>
              <w:left w:val="nil"/>
              <w:bottom w:val="nil"/>
              <w:right w:val="nil"/>
            </w:tcBorders>
            <w:shd w:val="clear" w:color="000000" w:fill="FFFFFF"/>
            <w:noWrap/>
            <w:vAlign w:val="bottom"/>
            <w:hideMark/>
          </w:tcPr>
          <w:p w14:paraId="5AFEBBA8" w14:textId="77777777" w:rsidR="00F40CF0" w:rsidRPr="00F40CF0" w:rsidRDefault="00F40CF0" w:rsidP="00F40CF0">
            <w:pPr>
              <w:spacing w:after="0"/>
              <w:jc w:val="center"/>
              <w:rPr>
                <w:rFonts w:eastAsia="Times New Roman" w:cs="Times New Roman"/>
              </w:rPr>
            </w:pPr>
            <w:r w:rsidRPr="00F40CF0">
              <w:rPr>
                <w:rFonts w:eastAsia="Times New Roman" w:cs="Times New Roman"/>
              </w:rPr>
              <w:t>56,233</w:t>
            </w:r>
          </w:p>
        </w:tc>
      </w:tr>
      <w:tr w:rsidR="00F40CF0" w:rsidRPr="00F40CF0" w14:paraId="44E474B4" w14:textId="77777777" w:rsidTr="00F40CF0">
        <w:trPr>
          <w:trHeight w:val="290"/>
        </w:trPr>
        <w:tc>
          <w:tcPr>
            <w:tcW w:w="960" w:type="dxa"/>
            <w:tcBorders>
              <w:top w:val="nil"/>
              <w:left w:val="nil"/>
              <w:bottom w:val="nil"/>
              <w:right w:val="nil"/>
            </w:tcBorders>
            <w:shd w:val="clear" w:color="000000" w:fill="FFFFFF"/>
            <w:noWrap/>
            <w:vAlign w:val="bottom"/>
            <w:hideMark/>
          </w:tcPr>
          <w:p w14:paraId="240EFC64" w14:textId="77777777" w:rsidR="00F40CF0" w:rsidRPr="00F40CF0" w:rsidRDefault="00F40CF0" w:rsidP="00F40CF0">
            <w:pPr>
              <w:spacing w:after="0"/>
              <w:jc w:val="center"/>
              <w:rPr>
                <w:rFonts w:eastAsia="Times New Roman" w:cs="Times New Roman"/>
              </w:rPr>
            </w:pPr>
            <w:r w:rsidRPr="00F40CF0">
              <w:rPr>
                <w:rFonts w:eastAsia="Times New Roman" w:cs="Times New Roman"/>
              </w:rPr>
              <w:t>2025</w:t>
            </w:r>
          </w:p>
        </w:tc>
        <w:tc>
          <w:tcPr>
            <w:tcW w:w="1220" w:type="dxa"/>
            <w:tcBorders>
              <w:top w:val="nil"/>
              <w:left w:val="nil"/>
              <w:bottom w:val="nil"/>
              <w:right w:val="nil"/>
            </w:tcBorders>
            <w:shd w:val="clear" w:color="000000" w:fill="FFFFFF"/>
            <w:noWrap/>
            <w:vAlign w:val="bottom"/>
            <w:hideMark/>
          </w:tcPr>
          <w:p w14:paraId="6DF55EDE"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220" w:type="dxa"/>
            <w:tcBorders>
              <w:top w:val="nil"/>
              <w:left w:val="nil"/>
              <w:bottom w:val="nil"/>
              <w:right w:val="nil"/>
            </w:tcBorders>
            <w:shd w:val="clear" w:color="000000" w:fill="FFFFFF"/>
            <w:noWrap/>
            <w:vAlign w:val="bottom"/>
            <w:hideMark/>
          </w:tcPr>
          <w:p w14:paraId="794562FB" w14:textId="77777777" w:rsidR="00F40CF0" w:rsidRPr="00F40CF0" w:rsidRDefault="00F40CF0" w:rsidP="00F40CF0">
            <w:pPr>
              <w:spacing w:after="0"/>
              <w:jc w:val="center"/>
              <w:rPr>
                <w:rFonts w:eastAsia="Times New Roman" w:cs="Times New Roman"/>
              </w:rPr>
            </w:pPr>
            <w:r w:rsidRPr="00F40CF0">
              <w:rPr>
                <w:rFonts w:eastAsia="Times New Roman" w:cs="Times New Roman"/>
              </w:rPr>
              <w:t>53,016</w:t>
            </w:r>
          </w:p>
        </w:tc>
        <w:tc>
          <w:tcPr>
            <w:tcW w:w="1340" w:type="dxa"/>
            <w:tcBorders>
              <w:top w:val="nil"/>
              <w:left w:val="nil"/>
              <w:bottom w:val="nil"/>
              <w:right w:val="nil"/>
            </w:tcBorders>
            <w:shd w:val="clear" w:color="000000" w:fill="FFFFFF"/>
            <w:noWrap/>
            <w:vAlign w:val="bottom"/>
            <w:hideMark/>
          </w:tcPr>
          <w:p w14:paraId="75F32C98" w14:textId="77777777" w:rsidR="00F40CF0" w:rsidRPr="00F40CF0" w:rsidRDefault="00F40CF0" w:rsidP="00F40CF0">
            <w:pPr>
              <w:spacing w:after="0"/>
              <w:jc w:val="center"/>
              <w:rPr>
                <w:rFonts w:eastAsia="Times New Roman" w:cs="Times New Roman"/>
              </w:rPr>
            </w:pPr>
            <w:r w:rsidRPr="00F40CF0">
              <w:rPr>
                <w:rFonts w:eastAsia="Times New Roman" w:cs="Times New Roman"/>
              </w:rPr>
              <w:t>12,108</w:t>
            </w:r>
          </w:p>
        </w:tc>
        <w:tc>
          <w:tcPr>
            <w:tcW w:w="1340" w:type="dxa"/>
            <w:tcBorders>
              <w:top w:val="nil"/>
              <w:left w:val="nil"/>
              <w:bottom w:val="nil"/>
              <w:right w:val="nil"/>
            </w:tcBorders>
            <w:shd w:val="clear" w:color="000000" w:fill="FFFFFF"/>
            <w:noWrap/>
            <w:vAlign w:val="bottom"/>
            <w:hideMark/>
          </w:tcPr>
          <w:p w14:paraId="0D02B55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15,798</w:t>
            </w:r>
          </w:p>
        </w:tc>
        <w:tc>
          <w:tcPr>
            <w:tcW w:w="1340" w:type="dxa"/>
            <w:tcBorders>
              <w:top w:val="nil"/>
              <w:left w:val="nil"/>
              <w:bottom w:val="nil"/>
              <w:right w:val="nil"/>
            </w:tcBorders>
            <w:shd w:val="clear" w:color="000000" w:fill="FFFFFF"/>
            <w:noWrap/>
            <w:vAlign w:val="bottom"/>
            <w:hideMark/>
          </w:tcPr>
          <w:p w14:paraId="3BF3704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527D51A" w14:textId="77777777" w:rsidR="00F40CF0" w:rsidRPr="00F40CF0" w:rsidRDefault="00F40CF0" w:rsidP="00F40CF0">
            <w:pPr>
              <w:spacing w:after="0"/>
              <w:jc w:val="center"/>
              <w:rPr>
                <w:rFonts w:eastAsia="Times New Roman" w:cs="Times New Roman"/>
              </w:rPr>
            </w:pPr>
            <w:r w:rsidRPr="00F40CF0">
              <w:rPr>
                <w:rFonts w:eastAsia="Times New Roman" w:cs="Times New Roman"/>
              </w:rPr>
              <w:t>49,703</w:t>
            </w:r>
          </w:p>
        </w:tc>
        <w:tc>
          <w:tcPr>
            <w:tcW w:w="1220" w:type="dxa"/>
            <w:tcBorders>
              <w:top w:val="nil"/>
              <w:left w:val="nil"/>
              <w:bottom w:val="nil"/>
              <w:right w:val="nil"/>
            </w:tcBorders>
            <w:shd w:val="clear" w:color="000000" w:fill="FFFFFF"/>
            <w:noWrap/>
            <w:vAlign w:val="bottom"/>
            <w:hideMark/>
          </w:tcPr>
          <w:p w14:paraId="6426F07A" w14:textId="77777777" w:rsidR="00F40CF0" w:rsidRPr="00F40CF0" w:rsidRDefault="00F40CF0" w:rsidP="00F40CF0">
            <w:pPr>
              <w:spacing w:after="0"/>
              <w:jc w:val="center"/>
              <w:rPr>
                <w:rFonts w:eastAsia="Times New Roman" w:cs="Times New Roman"/>
              </w:rPr>
            </w:pPr>
            <w:r w:rsidRPr="00F40CF0">
              <w:rPr>
                <w:rFonts w:eastAsia="Times New Roman" w:cs="Times New Roman"/>
              </w:rPr>
              <w:t>51,705</w:t>
            </w:r>
          </w:p>
        </w:tc>
      </w:tr>
      <w:tr w:rsidR="00F40CF0" w:rsidRPr="00F40CF0" w14:paraId="1941D5A5" w14:textId="77777777" w:rsidTr="00F40CF0">
        <w:trPr>
          <w:trHeight w:val="290"/>
        </w:trPr>
        <w:tc>
          <w:tcPr>
            <w:tcW w:w="960" w:type="dxa"/>
            <w:tcBorders>
              <w:top w:val="nil"/>
              <w:left w:val="nil"/>
              <w:bottom w:val="nil"/>
              <w:right w:val="nil"/>
            </w:tcBorders>
            <w:shd w:val="clear" w:color="000000" w:fill="FFFFFF"/>
            <w:noWrap/>
            <w:vAlign w:val="bottom"/>
            <w:hideMark/>
          </w:tcPr>
          <w:p w14:paraId="0B5DE4F3" w14:textId="77777777" w:rsidR="00F40CF0" w:rsidRPr="00F40CF0" w:rsidRDefault="00F40CF0" w:rsidP="00F40CF0">
            <w:pPr>
              <w:spacing w:after="0"/>
              <w:jc w:val="center"/>
              <w:rPr>
                <w:rFonts w:eastAsia="Times New Roman" w:cs="Times New Roman"/>
              </w:rPr>
            </w:pPr>
            <w:r w:rsidRPr="00F40CF0">
              <w:rPr>
                <w:rFonts w:eastAsia="Times New Roman" w:cs="Times New Roman"/>
              </w:rPr>
              <w:t>2026</w:t>
            </w:r>
          </w:p>
        </w:tc>
        <w:tc>
          <w:tcPr>
            <w:tcW w:w="1220" w:type="dxa"/>
            <w:tcBorders>
              <w:top w:val="nil"/>
              <w:left w:val="nil"/>
              <w:bottom w:val="nil"/>
              <w:right w:val="nil"/>
            </w:tcBorders>
            <w:shd w:val="clear" w:color="000000" w:fill="FFFFFF"/>
            <w:noWrap/>
            <w:vAlign w:val="bottom"/>
            <w:hideMark/>
          </w:tcPr>
          <w:p w14:paraId="2C2503AA"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220" w:type="dxa"/>
            <w:tcBorders>
              <w:top w:val="nil"/>
              <w:left w:val="nil"/>
              <w:bottom w:val="nil"/>
              <w:right w:val="nil"/>
            </w:tcBorders>
            <w:shd w:val="clear" w:color="000000" w:fill="FFFFFF"/>
            <w:noWrap/>
            <w:vAlign w:val="bottom"/>
            <w:hideMark/>
          </w:tcPr>
          <w:p w14:paraId="230A4BE1" w14:textId="77777777" w:rsidR="00F40CF0" w:rsidRPr="00F40CF0" w:rsidRDefault="00F40CF0" w:rsidP="00F40CF0">
            <w:pPr>
              <w:spacing w:after="0"/>
              <w:jc w:val="center"/>
              <w:rPr>
                <w:rFonts w:eastAsia="Times New Roman" w:cs="Times New Roman"/>
              </w:rPr>
            </w:pPr>
            <w:r w:rsidRPr="00F40CF0">
              <w:rPr>
                <w:rFonts w:eastAsia="Times New Roman" w:cs="Times New Roman"/>
              </w:rPr>
              <w:t>48,650</w:t>
            </w:r>
          </w:p>
        </w:tc>
        <w:tc>
          <w:tcPr>
            <w:tcW w:w="1340" w:type="dxa"/>
            <w:tcBorders>
              <w:top w:val="nil"/>
              <w:left w:val="nil"/>
              <w:bottom w:val="nil"/>
              <w:right w:val="nil"/>
            </w:tcBorders>
            <w:shd w:val="clear" w:color="000000" w:fill="FFFFFF"/>
            <w:noWrap/>
            <w:vAlign w:val="bottom"/>
            <w:hideMark/>
          </w:tcPr>
          <w:p w14:paraId="5D0DB647" w14:textId="77777777" w:rsidR="00F40CF0" w:rsidRPr="00F40CF0" w:rsidRDefault="00F40CF0" w:rsidP="00F40CF0">
            <w:pPr>
              <w:spacing w:after="0"/>
              <w:jc w:val="center"/>
              <w:rPr>
                <w:rFonts w:eastAsia="Times New Roman" w:cs="Times New Roman"/>
              </w:rPr>
            </w:pPr>
            <w:r w:rsidRPr="00F40CF0">
              <w:rPr>
                <w:rFonts w:eastAsia="Times New Roman" w:cs="Times New Roman"/>
              </w:rPr>
              <w:t>12,248</w:t>
            </w:r>
          </w:p>
        </w:tc>
        <w:tc>
          <w:tcPr>
            <w:tcW w:w="1340" w:type="dxa"/>
            <w:tcBorders>
              <w:top w:val="nil"/>
              <w:left w:val="nil"/>
              <w:bottom w:val="nil"/>
              <w:right w:val="nil"/>
            </w:tcBorders>
            <w:shd w:val="clear" w:color="000000" w:fill="FFFFFF"/>
            <w:noWrap/>
            <w:vAlign w:val="bottom"/>
            <w:hideMark/>
          </w:tcPr>
          <w:p w14:paraId="72169CD4" w14:textId="77777777" w:rsidR="00F40CF0" w:rsidRPr="00F40CF0" w:rsidRDefault="00F40CF0" w:rsidP="00F40CF0">
            <w:pPr>
              <w:spacing w:after="0"/>
              <w:jc w:val="center"/>
              <w:rPr>
                <w:rFonts w:eastAsia="Times New Roman" w:cs="Times New Roman"/>
              </w:rPr>
            </w:pPr>
            <w:r w:rsidRPr="00F40CF0">
              <w:rPr>
                <w:rFonts w:eastAsia="Times New Roman" w:cs="Times New Roman"/>
              </w:rPr>
              <w:t>15,861</w:t>
            </w:r>
          </w:p>
        </w:tc>
        <w:tc>
          <w:tcPr>
            <w:tcW w:w="1340" w:type="dxa"/>
            <w:tcBorders>
              <w:top w:val="nil"/>
              <w:left w:val="nil"/>
              <w:bottom w:val="nil"/>
              <w:right w:val="nil"/>
            </w:tcBorders>
            <w:shd w:val="clear" w:color="000000" w:fill="FFFFFF"/>
            <w:noWrap/>
            <w:vAlign w:val="bottom"/>
            <w:hideMark/>
          </w:tcPr>
          <w:p w14:paraId="688B6574"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46BFF778" w14:textId="77777777" w:rsidR="00F40CF0" w:rsidRPr="00F40CF0" w:rsidRDefault="00F40CF0" w:rsidP="00F40CF0">
            <w:pPr>
              <w:spacing w:after="0"/>
              <w:jc w:val="center"/>
              <w:rPr>
                <w:rFonts w:eastAsia="Times New Roman" w:cs="Times New Roman"/>
              </w:rPr>
            </w:pPr>
            <w:r w:rsidRPr="00F40CF0">
              <w:rPr>
                <w:rFonts w:eastAsia="Times New Roman" w:cs="Times New Roman"/>
              </w:rPr>
              <w:t>46,906</w:t>
            </w:r>
          </w:p>
        </w:tc>
        <w:tc>
          <w:tcPr>
            <w:tcW w:w="1220" w:type="dxa"/>
            <w:tcBorders>
              <w:top w:val="nil"/>
              <w:left w:val="nil"/>
              <w:bottom w:val="nil"/>
              <w:right w:val="nil"/>
            </w:tcBorders>
            <w:shd w:val="clear" w:color="000000" w:fill="FFFFFF"/>
            <w:noWrap/>
            <w:vAlign w:val="bottom"/>
            <w:hideMark/>
          </w:tcPr>
          <w:p w14:paraId="4D8598C0" w14:textId="77777777" w:rsidR="00F40CF0" w:rsidRPr="00F40CF0" w:rsidRDefault="00F40CF0" w:rsidP="00F40CF0">
            <w:pPr>
              <w:spacing w:after="0"/>
              <w:jc w:val="center"/>
              <w:rPr>
                <w:rFonts w:eastAsia="Times New Roman" w:cs="Times New Roman"/>
              </w:rPr>
            </w:pPr>
            <w:r w:rsidRPr="00F40CF0">
              <w:rPr>
                <w:rFonts w:eastAsia="Times New Roman" w:cs="Times New Roman"/>
              </w:rPr>
              <w:t>48,279</w:t>
            </w:r>
          </w:p>
        </w:tc>
      </w:tr>
      <w:tr w:rsidR="00F40CF0" w:rsidRPr="00F40CF0" w14:paraId="0AB63CCA" w14:textId="77777777" w:rsidTr="00F40CF0">
        <w:trPr>
          <w:trHeight w:val="290"/>
        </w:trPr>
        <w:tc>
          <w:tcPr>
            <w:tcW w:w="960" w:type="dxa"/>
            <w:tcBorders>
              <w:top w:val="nil"/>
              <w:left w:val="nil"/>
              <w:bottom w:val="nil"/>
              <w:right w:val="nil"/>
            </w:tcBorders>
            <w:shd w:val="clear" w:color="000000" w:fill="FFFFFF"/>
            <w:noWrap/>
            <w:vAlign w:val="bottom"/>
            <w:hideMark/>
          </w:tcPr>
          <w:p w14:paraId="0DADD0E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2027</w:t>
            </w:r>
          </w:p>
        </w:tc>
        <w:tc>
          <w:tcPr>
            <w:tcW w:w="1220" w:type="dxa"/>
            <w:tcBorders>
              <w:top w:val="nil"/>
              <w:left w:val="nil"/>
              <w:bottom w:val="nil"/>
              <w:right w:val="nil"/>
            </w:tcBorders>
            <w:shd w:val="clear" w:color="000000" w:fill="FFFFFF"/>
            <w:noWrap/>
            <w:vAlign w:val="bottom"/>
            <w:hideMark/>
          </w:tcPr>
          <w:p w14:paraId="60338C46"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220" w:type="dxa"/>
            <w:tcBorders>
              <w:top w:val="nil"/>
              <w:left w:val="nil"/>
              <w:bottom w:val="nil"/>
              <w:right w:val="nil"/>
            </w:tcBorders>
            <w:shd w:val="clear" w:color="000000" w:fill="FFFFFF"/>
            <w:noWrap/>
            <w:vAlign w:val="bottom"/>
            <w:hideMark/>
          </w:tcPr>
          <w:p w14:paraId="34994447" w14:textId="77777777" w:rsidR="00F40CF0" w:rsidRPr="00F40CF0" w:rsidRDefault="00F40CF0" w:rsidP="00F40CF0">
            <w:pPr>
              <w:spacing w:after="0"/>
              <w:jc w:val="center"/>
              <w:rPr>
                <w:rFonts w:eastAsia="Times New Roman" w:cs="Times New Roman"/>
              </w:rPr>
            </w:pPr>
            <w:r w:rsidRPr="00F40CF0">
              <w:rPr>
                <w:rFonts w:eastAsia="Times New Roman" w:cs="Times New Roman"/>
              </w:rPr>
              <w:t>45,212</w:t>
            </w:r>
          </w:p>
        </w:tc>
        <w:tc>
          <w:tcPr>
            <w:tcW w:w="1340" w:type="dxa"/>
            <w:tcBorders>
              <w:top w:val="nil"/>
              <w:left w:val="nil"/>
              <w:bottom w:val="nil"/>
              <w:right w:val="nil"/>
            </w:tcBorders>
            <w:shd w:val="clear" w:color="000000" w:fill="FFFFFF"/>
            <w:noWrap/>
            <w:vAlign w:val="bottom"/>
            <w:hideMark/>
          </w:tcPr>
          <w:p w14:paraId="76DD326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12,319</w:t>
            </w:r>
          </w:p>
        </w:tc>
        <w:tc>
          <w:tcPr>
            <w:tcW w:w="1340" w:type="dxa"/>
            <w:tcBorders>
              <w:top w:val="nil"/>
              <w:left w:val="nil"/>
              <w:bottom w:val="nil"/>
              <w:right w:val="nil"/>
            </w:tcBorders>
            <w:shd w:val="clear" w:color="000000" w:fill="FFFFFF"/>
            <w:noWrap/>
            <w:vAlign w:val="bottom"/>
            <w:hideMark/>
          </w:tcPr>
          <w:p w14:paraId="1EE2A43C" w14:textId="77777777" w:rsidR="00F40CF0" w:rsidRPr="00F40CF0" w:rsidRDefault="00F40CF0" w:rsidP="00F40CF0">
            <w:pPr>
              <w:spacing w:after="0"/>
              <w:jc w:val="center"/>
              <w:rPr>
                <w:rFonts w:eastAsia="Times New Roman" w:cs="Times New Roman"/>
              </w:rPr>
            </w:pPr>
            <w:r w:rsidRPr="00F40CF0">
              <w:rPr>
                <w:rFonts w:eastAsia="Times New Roman" w:cs="Times New Roman"/>
              </w:rPr>
              <w:t>15,850</w:t>
            </w:r>
          </w:p>
        </w:tc>
        <w:tc>
          <w:tcPr>
            <w:tcW w:w="1340" w:type="dxa"/>
            <w:tcBorders>
              <w:top w:val="nil"/>
              <w:left w:val="nil"/>
              <w:bottom w:val="nil"/>
              <w:right w:val="nil"/>
            </w:tcBorders>
            <w:shd w:val="clear" w:color="000000" w:fill="FFFFFF"/>
            <w:noWrap/>
            <w:vAlign w:val="bottom"/>
            <w:hideMark/>
          </w:tcPr>
          <w:p w14:paraId="77C341F9"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8C6E5CB" w14:textId="77777777" w:rsidR="00F40CF0" w:rsidRPr="00F40CF0" w:rsidRDefault="00F40CF0" w:rsidP="00F40CF0">
            <w:pPr>
              <w:spacing w:after="0"/>
              <w:jc w:val="center"/>
              <w:rPr>
                <w:rFonts w:eastAsia="Times New Roman" w:cs="Times New Roman"/>
              </w:rPr>
            </w:pPr>
            <w:r w:rsidRPr="00F40CF0">
              <w:rPr>
                <w:rFonts w:eastAsia="Times New Roman" w:cs="Times New Roman"/>
              </w:rPr>
              <w:t>44,493</w:t>
            </w:r>
          </w:p>
        </w:tc>
        <w:tc>
          <w:tcPr>
            <w:tcW w:w="1220" w:type="dxa"/>
            <w:tcBorders>
              <w:top w:val="nil"/>
              <w:left w:val="nil"/>
              <w:bottom w:val="nil"/>
              <w:right w:val="nil"/>
            </w:tcBorders>
            <w:shd w:val="clear" w:color="000000" w:fill="FFFFFF"/>
            <w:noWrap/>
            <w:vAlign w:val="bottom"/>
            <w:hideMark/>
          </w:tcPr>
          <w:p w14:paraId="216A6BCC" w14:textId="77777777" w:rsidR="00F40CF0" w:rsidRPr="00F40CF0" w:rsidRDefault="00F40CF0" w:rsidP="00F40CF0">
            <w:pPr>
              <w:spacing w:after="0"/>
              <w:jc w:val="center"/>
              <w:rPr>
                <w:rFonts w:eastAsia="Times New Roman" w:cs="Times New Roman"/>
              </w:rPr>
            </w:pPr>
            <w:r w:rsidRPr="00F40CF0">
              <w:rPr>
                <w:rFonts w:eastAsia="Times New Roman" w:cs="Times New Roman"/>
              </w:rPr>
              <w:t>45,579</w:t>
            </w:r>
          </w:p>
        </w:tc>
      </w:tr>
      <w:tr w:rsidR="00F40CF0" w:rsidRPr="00F40CF0" w14:paraId="39588FC1" w14:textId="77777777" w:rsidTr="00F40CF0">
        <w:trPr>
          <w:trHeight w:val="290"/>
        </w:trPr>
        <w:tc>
          <w:tcPr>
            <w:tcW w:w="960" w:type="dxa"/>
            <w:tcBorders>
              <w:top w:val="nil"/>
              <w:left w:val="nil"/>
              <w:bottom w:val="nil"/>
              <w:right w:val="nil"/>
            </w:tcBorders>
            <w:shd w:val="clear" w:color="000000" w:fill="FFFFFF"/>
            <w:noWrap/>
            <w:vAlign w:val="bottom"/>
            <w:hideMark/>
          </w:tcPr>
          <w:p w14:paraId="0C46D665" w14:textId="77777777" w:rsidR="00F40CF0" w:rsidRPr="00F40CF0" w:rsidRDefault="00F40CF0" w:rsidP="00F40CF0">
            <w:pPr>
              <w:spacing w:after="0"/>
              <w:jc w:val="center"/>
              <w:rPr>
                <w:rFonts w:eastAsia="Times New Roman" w:cs="Times New Roman"/>
              </w:rPr>
            </w:pPr>
            <w:r w:rsidRPr="00F40CF0">
              <w:rPr>
                <w:rFonts w:eastAsia="Times New Roman" w:cs="Times New Roman"/>
              </w:rPr>
              <w:t>2028</w:t>
            </w:r>
          </w:p>
        </w:tc>
        <w:tc>
          <w:tcPr>
            <w:tcW w:w="1220" w:type="dxa"/>
            <w:tcBorders>
              <w:top w:val="nil"/>
              <w:left w:val="nil"/>
              <w:bottom w:val="nil"/>
              <w:right w:val="nil"/>
            </w:tcBorders>
            <w:shd w:val="clear" w:color="000000" w:fill="FFFFFF"/>
            <w:noWrap/>
            <w:vAlign w:val="bottom"/>
            <w:hideMark/>
          </w:tcPr>
          <w:p w14:paraId="149B9F5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220" w:type="dxa"/>
            <w:tcBorders>
              <w:top w:val="nil"/>
              <w:left w:val="nil"/>
              <w:bottom w:val="nil"/>
              <w:right w:val="nil"/>
            </w:tcBorders>
            <w:shd w:val="clear" w:color="000000" w:fill="FFFFFF"/>
            <w:noWrap/>
            <w:vAlign w:val="bottom"/>
            <w:hideMark/>
          </w:tcPr>
          <w:p w14:paraId="313C5406" w14:textId="77777777" w:rsidR="00F40CF0" w:rsidRPr="00F40CF0" w:rsidRDefault="00F40CF0" w:rsidP="00F40CF0">
            <w:pPr>
              <w:spacing w:after="0"/>
              <w:jc w:val="center"/>
              <w:rPr>
                <w:rFonts w:eastAsia="Times New Roman" w:cs="Times New Roman"/>
              </w:rPr>
            </w:pPr>
            <w:r w:rsidRPr="00F40CF0">
              <w:rPr>
                <w:rFonts w:eastAsia="Times New Roman" w:cs="Times New Roman"/>
              </w:rPr>
              <w:t>42,542</w:t>
            </w:r>
          </w:p>
        </w:tc>
        <w:tc>
          <w:tcPr>
            <w:tcW w:w="1340" w:type="dxa"/>
            <w:tcBorders>
              <w:top w:val="nil"/>
              <w:left w:val="nil"/>
              <w:bottom w:val="nil"/>
              <w:right w:val="nil"/>
            </w:tcBorders>
            <w:shd w:val="clear" w:color="000000" w:fill="FFFFFF"/>
            <w:noWrap/>
            <w:vAlign w:val="bottom"/>
            <w:hideMark/>
          </w:tcPr>
          <w:p w14:paraId="72704357" w14:textId="77777777" w:rsidR="00F40CF0" w:rsidRPr="00F40CF0" w:rsidRDefault="00F40CF0" w:rsidP="00F40CF0">
            <w:pPr>
              <w:spacing w:after="0"/>
              <w:jc w:val="center"/>
              <w:rPr>
                <w:rFonts w:eastAsia="Times New Roman" w:cs="Times New Roman"/>
              </w:rPr>
            </w:pPr>
            <w:r w:rsidRPr="00F40CF0">
              <w:rPr>
                <w:rFonts w:eastAsia="Times New Roman" w:cs="Times New Roman"/>
              </w:rPr>
              <w:t>12,335</w:t>
            </w:r>
          </w:p>
        </w:tc>
        <w:tc>
          <w:tcPr>
            <w:tcW w:w="1340" w:type="dxa"/>
            <w:tcBorders>
              <w:top w:val="nil"/>
              <w:left w:val="nil"/>
              <w:bottom w:val="nil"/>
              <w:right w:val="nil"/>
            </w:tcBorders>
            <w:shd w:val="clear" w:color="000000" w:fill="FFFFFF"/>
            <w:noWrap/>
            <w:vAlign w:val="bottom"/>
            <w:hideMark/>
          </w:tcPr>
          <w:p w14:paraId="57D466A7" w14:textId="77777777" w:rsidR="00F40CF0" w:rsidRPr="00F40CF0" w:rsidRDefault="00F40CF0" w:rsidP="00F40CF0">
            <w:pPr>
              <w:spacing w:after="0"/>
              <w:jc w:val="center"/>
              <w:rPr>
                <w:rFonts w:eastAsia="Times New Roman" w:cs="Times New Roman"/>
              </w:rPr>
            </w:pPr>
            <w:r w:rsidRPr="00F40CF0">
              <w:rPr>
                <w:rFonts w:eastAsia="Times New Roman" w:cs="Times New Roman"/>
              </w:rPr>
              <w:t>15,782</w:t>
            </w:r>
          </w:p>
        </w:tc>
        <w:tc>
          <w:tcPr>
            <w:tcW w:w="1340" w:type="dxa"/>
            <w:tcBorders>
              <w:top w:val="nil"/>
              <w:left w:val="nil"/>
              <w:bottom w:val="nil"/>
              <w:right w:val="nil"/>
            </w:tcBorders>
            <w:shd w:val="clear" w:color="000000" w:fill="FFFFFF"/>
            <w:noWrap/>
            <w:vAlign w:val="bottom"/>
            <w:hideMark/>
          </w:tcPr>
          <w:p w14:paraId="0A72ECDD"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75F585BE" w14:textId="77777777" w:rsidR="00F40CF0" w:rsidRPr="00F40CF0" w:rsidRDefault="00F40CF0" w:rsidP="00F40CF0">
            <w:pPr>
              <w:spacing w:after="0"/>
              <w:jc w:val="center"/>
              <w:rPr>
                <w:rFonts w:eastAsia="Times New Roman" w:cs="Times New Roman"/>
              </w:rPr>
            </w:pPr>
            <w:r w:rsidRPr="00F40CF0">
              <w:rPr>
                <w:rFonts w:eastAsia="Times New Roman" w:cs="Times New Roman"/>
              </w:rPr>
              <w:t>41,622</w:t>
            </w:r>
          </w:p>
        </w:tc>
        <w:tc>
          <w:tcPr>
            <w:tcW w:w="1220" w:type="dxa"/>
            <w:tcBorders>
              <w:top w:val="nil"/>
              <w:left w:val="nil"/>
              <w:bottom w:val="nil"/>
              <w:right w:val="nil"/>
            </w:tcBorders>
            <w:shd w:val="clear" w:color="000000" w:fill="FFFFFF"/>
            <w:noWrap/>
            <w:vAlign w:val="bottom"/>
            <w:hideMark/>
          </w:tcPr>
          <w:p w14:paraId="6718B159" w14:textId="77777777" w:rsidR="00F40CF0" w:rsidRPr="00F40CF0" w:rsidRDefault="00F40CF0" w:rsidP="00F40CF0">
            <w:pPr>
              <w:spacing w:after="0"/>
              <w:jc w:val="center"/>
              <w:rPr>
                <w:rFonts w:eastAsia="Times New Roman" w:cs="Times New Roman"/>
              </w:rPr>
            </w:pPr>
            <w:r w:rsidRPr="00F40CF0">
              <w:rPr>
                <w:rFonts w:eastAsia="Times New Roman" w:cs="Times New Roman"/>
              </w:rPr>
              <w:t>42,463</w:t>
            </w:r>
          </w:p>
        </w:tc>
      </w:tr>
      <w:tr w:rsidR="00F40CF0" w:rsidRPr="00F40CF0" w14:paraId="0377A911" w14:textId="77777777" w:rsidTr="00F40CF0">
        <w:trPr>
          <w:trHeight w:val="290"/>
        </w:trPr>
        <w:tc>
          <w:tcPr>
            <w:tcW w:w="960" w:type="dxa"/>
            <w:tcBorders>
              <w:top w:val="nil"/>
              <w:left w:val="nil"/>
              <w:bottom w:val="nil"/>
              <w:right w:val="nil"/>
            </w:tcBorders>
            <w:shd w:val="clear" w:color="000000" w:fill="FFFFFF"/>
            <w:noWrap/>
            <w:vAlign w:val="bottom"/>
            <w:hideMark/>
          </w:tcPr>
          <w:p w14:paraId="158FB296" w14:textId="77777777" w:rsidR="00F40CF0" w:rsidRPr="00F40CF0" w:rsidRDefault="00F40CF0" w:rsidP="00F40CF0">
            <w:pPr>
              <w:spacing w:after="0"/>
              <w:jc w:val="center"/>
              <w:rPr>
                <w:rFonts w:eastAsia="Times New Roman" w:cs="Times New Roman"/>
              </w:rPr>
            </w:pPr>
            <w:r w:rsidRPr="00F40CF0">
              <w:rPr>
                <w:rFonts w:eastAsia="Times New Roman" w:cs="Times New Roman"/>
              </w:rPr>
              <w:t>2029</w:t>
            </w:r>
          </w:p>
        </w:tc>
        <w:tc>
          <w:tcPr>
            <w:tcW w:w="1220" w:type="dxa"/>
            <w:tcBorders>
              <w:top w:val="nil"/>
              <w:left w:val="nil"/>
              <w:bottom w:val="nil"/>
              <w:right w:val="nil"/>
            </w:tcBorders>
            <w:shd w:val="clear" w:color="000000" w:fill="FFFFFF"/>
            <w:noWrap/>
            <w:vAlign w:val="bottom"/>
            <w:hideMark/>
          </w:tcPr>
          <w:p w14:paraId="44C2E54E"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220" w:type="dxa"/>
            <w:tcBorders>
              <w:top w:val="nil"/>
              <w:left w:val="nil"/>
              <w:bottom w:val="nil"/>
              <w:right w:val="nil"/>
            </w:tcBorders>
            <w:shd w:val="clear" w:color="000000" w:fill="FFFFFF"/>
            <w:noWrap/>
            <w:vAlign w:val="bottom"/>
            <w:hideMark/>
          </w:tcPr>
          <w:p w14:paraId="03E3BFC0" w14:textId="77777777" w:rsidR="00F40CF0" w:rsidRPr="00F40CF0" w:rsidRDefault="00F40CF0" w:rsidP="00F40CF0">
            <w:pPr>
              <w:spacing w:after="0"/>
              <w:jc w:val="center"/>
              <w:rPr>
                <w:rFonts w:eastAsia="Times New Roman" w:cs="Times New Roman"/>
              </w:rPr>
            </w:pPr>
            <w:r w:rsidRPr="00F40CF0">
              <w:rPr>
                <w:rFonts w:eastAsia="Times New Roman" w:cs="Times New Roman"/>
              </w:rPr>
              <w:t>40,457</w:t>
            </w:r>
          </w:p>
        </w:tc>
        <w:tc>
          <w:tcPr>
            <w:tcW w:w="1340" w:type="dxa"/>
            <w:tcBorders>
              <w:top w:val="nil"/>
              <w:left w:val="nil"/>
              <w:bottom w:val="nil"/>
              <w:right w:val="nil"/>
            </w:tcBorders>
            <w:shd w:val="clear" w:color="000000" w:fill="FFFFFF"/>
            <w:noWrap/>
            <w:vAlign w:val="bottom"/>
            <w:hideMark/>
          </w:tcPr>
          <w:p w14:paraId="533FD721" w14:textId="77777777" w:rsidR="00F40CF0" w:rsidRPr="00F40CF0" w:rsidRDefault="00F40CF0" w:rsidP="00F40CF0">
            <w:pPr>
              <w:spacing w:after="0"/>
              <w:jc w:val="center"/>
              <w:rPr>
                <w:rFonts w:eastAsia="Times New Roman" w:cs="Times New Roman"/>
              </w:rPr>
            </w:pPr>
            <w:r w:rsidRPr="00F40CF0">
              <w:rPr>
                <w:rFonts w:eastAsia="Times New Roman" w:cs="Times New Roman"/>
              </w:rPr>
              <w:t>12,316</w:t>
            </w:r>
          </w:p>
        </w:tc>
        <w:tc>
          <w:tcPr>
            <w:tcW w:w="1340" w:type="dxa"/>
            <w:tcBorders>
              <w:top w:val="nil"/>
              <w:left w:val="nil"/>
              <w:bottom w:val="nil"/>
              <w:right w:val="nil"/>
            </w:tcBorders>
            <w:shd w:val="clear" w:color="000000" w:fill="FFFFFF"/>
            <w:noWrap/>
            <w:vAlign w:val="bottom"/>
            <w:hideMark/>
          </w:tcPr>
          <w:p w14:paraId="532CF789" w14:textId="77777777" w:rsidR="00F40CF0" w:rsidRPr="00F40CF0" w:rsidRDefault="00F40CF0" w:rsidP="00F40CF0">
            <w:pPr>
              <w:spacing w:after="0"/>
              <w:jc w:val="center"/>
              <w:rPr>
                <w:rFonts w:eastAsia="Times New Roman" w:cs="Times New Roman"/>
              </w:rPr>
            </w:pPr>
            <w:r w:rsidRPr="00F40CF0">
              <w:rPr>
                <w:rFonts w:eastAsia="Times New Roman" w:cs="Times New Roman"/>
              </w:rPr>
              <w:t>15,680</w:t>
            </w:r>
          </w:p>
        </w:tc>
        <w:tc>
          <w:tcPr>
            <w:tcW w:w="1340" w:type="dxa"/>
            <w:tcBorders>
              <w:top w:val="nil"/>
              <w:left w:val="nil"/>
              <w:bottom w:val="nil"/>
              <w:right w:val="nil"/>
            </w:tcBorders>
            <w:shd w:val="clear" w:color="000000" w:fill="FFFFFF"/>
            <w:noWrap/>
            <w:vAlign w:val="bottom"/>
            <w:hideMark/>
          </w:tcPr>
          <w:p w14:paraId="7F2127D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36028AF2" w14:textId="77777777" w:rsidR="00F40CF0" w:rsidRPr="00F40CF0" w:rsidRDefault="00F40CF0" w:rsidP="00F40CF0">
            <w:pPr>
              <w:spacing w:after="0"/>
              <w:jc w:val="center"/>
              <w:rPr>
                <w:rFonts w:eastAsia="Times New Roman" w:cs="Times New Roman"/>
              </w:rPr>
            </w:pPr>
            <w:r w:rsidRPr="00F40CF0">
              <w:rPr>
                <w:rFonts w:eastAsia="Times New Roman" w:cs="Times New Roman"/>
              </w:rPr>
              <w:t>39,596</w:t>
            </w:r>
          </w:p>
        </w:tc>
        <w:tc>
          <w:tcPr>
            <w:tcW w:w="1220" w:type="dxa"/>
            <w:tcBorders>
              <w:top w:val="nil"/>
              <w:left w:val="nil"/>
              <w:bottom w:val="nil"/>
              <w:right w:val="nil"/>
            </w:tcBorders>
            <w:shd w:val="clear" w:color="000000" w:fill="FFFFFF"/>
            <w:noWrap/>
            <w:vAlign w:val="bottom"/>
            <w:hideMark/>
          </w:tcPr>
          <w:p w14:paraId="1A993AF6" w14:textId="77777777" w:rsidR="00F40CF0" w:rsidRPr="00F40CF0" w:rsidRDefault="00F40CF0" w:rsidP="00F40CF0">
            <w:pPr>
              <w:spacing w:after="0"/>
              <w:jc w:val="center"/>
              <w:rPr>
                <w:rFonts w:eastAsia="Times New Roman" w:cs="Times New Roman"/>
              </w:rPr>
            </w:pPr>
            <w:r w:rsidRPr="00F40CF0">
              <w:rPr>
                <w:rFonts w:eastAsia="Times New Roman" w:cs="Times New Roman"/>
              </w:rPr>
              <w:t>40,062</w:t>
            </w:r>
          </w:p>
        </w:tc>
      </w:tr>
      <w:tr w:rsidR="00F40CF0" w:rsidRPr="00F40CF0" w14:paraId="41C4639B" w14:textId="77777777" w:rsidTr="00F40CF0">
        <w:trPr>
          <w:trHeight w:val="290"/>
        </w:trPr>
        <w:tc>
          <w:tcPr>
            <w:tcW w:w="960" w:type="dxa"/>
            <w:tcBorders>
              <w:top w:val="nil"/>
              <w:left w:val="nil"/>
              <w:bottom w:val="nil"/>
              <w:right w:val="nil"/>
            </w:tcBorders>
            <w:shd w:val="clear" w:color="000000" w:fill="FFFFFF"/>
            <w:noWrap/>
            <w:vAlign w:val="bottom"/>
            <w:hideMark/>
          </w:tcPr>
          <w:p w14:paraId="209D9F69" w14:textId="77777777" w:rsidR="00F40CF0" w:rsidRPr="00F40CF0" w:rsidRDefault="00F40CF0" w:rsidP="00F40CF0">
            <w:pPr>
              <w:spacing w:after="0"/>
              <w:jc w:val="center"/>
              <w:rPr>
                <w:rFonts w:eastAsia="Times New Roman" w:cs="Times New Roman"/>
              </w:rPr>
            </w:pPr>
            <w:r w:rsidRPr="00F40CF0">
              <w:rPr>
                <w:rFonts w:eastAsia="Times New Roman" w:cs="Times New Roman"/>
              </w:rPr>
              <w:t>2030</w:t>
            </w:r>
          </w:p>
        </w:tc>
        <w:tc>
          <w:tcPr>
            <w:tcW w:w="1220" w:type="dxa"/>
            <w:tcBorders>
              <w:top w:val="nil"/>
              <w:left w:val="nil"/>
              <w:bottom w:val="nil"/>
              <w:right w:val="nil"/>
            </w:tcBorders>
            <w:shd w:val="clear" w:color="000000" w:fill="FFFFFF"/>
            <w:noWrap/>
            <w:vAlign w:val="bottom"/>
            <w:hideMark/>
          </w:tcPr>
          <w:p w14:paraId="59F93564"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220" w:type="dxa"/>
            <w:tcBorders>
              <w:top w:val="nil"/>
              <w:left w:val="nil"/>
              <w:bottom w:val="nil"/>
              <w:right w:val="nil"/>
            </w:tcBorders>
            <w:shd w:val="clear" w:color="000000" w:fill="FFFFFF"/>
            <w:noWrap/>
            <w:vAlign w:val="bottom"/>
            <w:hideMark/>
          </w:tcPr>
          <w:p w14:paraId="48822AA6" w14:textId="77777777" w:rsidR="00F40CF0" w:rsidRPr="00F40CF0" w:rsidRDefault="00F40CF0" w:rsidP="00F40CF0">
            <w:pPr>
              <w:spacing w:after="0"/>
              <w:jc w:val="center"/>
              <w:rPr>
                <w:rFonts w:eastAsia="Times New Roman" w:cs="Times New Roman"/>
              </w:rPr>
            </w:pPr>
            <w:r w:rsidRPr="00F40CF0">
              <w:rPr>
                <w:rFonts w:eastAsia="Times New Roman" w:cs="Times New Roman"/>
              </w:rPr>
              <w:t>38,578</w:t>
            </w:r>
          </w:p>
        </w:tc>
        <w:tc>
          <w:tcPr>
            <w:tcW w:w="1340" w:type="dxa"/>
            <w:tcBorders>
              <w:top w:val="nil"/>
              <w:left w:val="nil"/>
              <w:bottom w:val="nil"/>
              <w:right w:val="nil"/>
            </w:tcBorders>
            <w:shd w:val="clear" w:color="000000" w:fill="FFFFFF"/>
            <w:noWrap/>
            <w:vAlign w:val="bottom"/>
            <w:hideMark/>
          </w:tcPr>
          <w:p w14:paraId="44AAFCAB" w14:textId="77777777" w:rsidR="00F40CF0" w:rsidRPr="00F40CF0" w:rsidRDefault="00F40CF0" w:rsidP="00F40CF0">
            <w:pPr>
              <w:spacing w:after="0"/>
              <w:jc w:val="center"/>
              <w:rPr>
                <w:rFonts w:eastAsia="Times New Roman" w:cs="Times New Roman"/>
              </w:rPr>
            </w:pPr>
            <w:r w:rsidRPr="00F40CF0">
              <w:rPr>
                <w:rFonts w:eastAsia="Times New Roman" w:cs="Times New Roman"/>
              </w:rPr>
              <w:t>12,270</w:t>
            </w:r>
          </w:p>
        </w:tc>
        <w:tc>
          <w:tcPr>
            <w:tcW w:w="1340" w:type="dxa"/>
            <w:tcBorders>
              <w:top w:val="nil"/>
              <w:left w:val="nil"/>
              <w:bottom w:val="nil"/>
              <w:right w:val="nil"/>
            </w:tcBorders>
            <w:shd w:val="clear" w:color="000000" w:fill="FFFFFF"/>
            <w:noWrap/>
            <w:vAlign w:val="bottom"/>
            <w:hideMark/>
          </w:tcPr>
          <w:p w14:paraId="6EAC0835" w14:textId="77777777" w:rsidR="00F40CF0" w:rsidRPr="00F40CF0" w:rsidRDefault="00F40CF0" w:rsidP="00F40CF0">
            <w:pPr>
              <w:spacing w:after="0"/>
              <w:jc w:val="center"/>
              <w:rPr>
                <w:rFonts w:eastAsia="Times New Roman" w:cs="Times New Roman"/>
              </w:rPr>
            </w:pPr>
            <w:r w:rsidRPr="00F40CF0">
              <w:rPr>
                <w:rFonts w:eastAsia="Times New Roman" w:cs="Times New Roman"/>
              </w:rPr>
              <w:t>15,559</w:t>
            </w:r>
          </w:p>
        </w:tc>
        <w:tc>
          <w:tcPr>
            <w:tcW w:w="1340" w:type="dxa"/>
            <w:tcBorders>
              <w:top w:val="nil"/>
              <w:left w:val="nil"/>
              <w:bottom w:val="nil"/>
              <w:right w:val="nil"/>
            </w:tcBorders>
            <w:shd w:val="clear" w:color="000000" w:fill="FFFFFF"/>
            <w:noWrap/>
            <w:vAlign w:val="bottom"/>
            <w:hideMark/>
          </w:tcPr>
          <w:p w14:paraId="58C3BC28"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681641BD" w14:textId="77777777" w:rsidR="00F40CF0" w:rsidRPr="00F40CF0" w:rsidRDefault="00F40CF0" w:rsidP="00F40CF0">
            <w:pPr>
              <w:spacing w:after="0"/>
              <w:jc w:val="center"/>
              <w:rPr>
                <w:rFonts w:eastAsia="Times New Roman" w:cs="Times New Roman"/>
              </w:rPr>
            </w:pPr>
            <w:r w:rsidRPr="00F40CF0">
              <w:rPr>
                <w:rFonts w:eastAsia="Times New Roman" w:cs="Times New Roman"/>
              </w:rPr>
              <w:t>38,423</w:t>
            </w:r>
          </w:p>
        </w:tc>
        <w:tc>
          <w:tcPr>
            <w:tcW w:w="1220" w:type="dxa"/>
            <w:tcBorders>
              <w:top w:val="nil"/>
              <w:left w:val="nil"/>
              <w:bottom w:val="nil"/>
              <w:right w:val="nil"/>
            </w:tcBorders>
            <w:shd w:val="clear" w:color="000000" w:fill="FFFFFF"/>
            <w:noWrap/>
            <w:vAlign w:val="bottom"/>
            <w:hideMark/>
          </w:tcPr>
          <w:p w14:paraId="38E4EF7D" w14:textId="77777777" w:rsidR="00F40CF0" w:rsidRPr="00F40CF0" w:rsidRDefault="00F40CF0" w:rsidP="00F40CF0">
            <w:pPr>
              <w:spacing w:after="0"/>
              <w:jc w:val="center"/>
              <w:rPr>
                <w:rFonts w:eastAsia="Times New Roman" w:cs="Times New Roman"/>
              </w:rPr>
            </w:pPr>
            <w:r w:rsidRPr="00F40CF0">
              <w:rPr>
                <w:rFonts w:eastAsia="Times New Roman" w:cs="Times New Roman"/>
              </w:rPr>
              <w:t>38,654</w:t>
            </w:r>
          </w:p>
        </w:tc>
      </w:tr>
      <w:tr w:rsidR="00F40CF0" w:rsidRPr="00F40CF0" w14:paraId="246FB674" w14:textId="77777777" w:rsidTr="00F40CF0">
        <w:trPr>
          <w:trHeight w:val="290"/>
        </w:trPr>
        <w:tc>
          <w:tcPr>
            <w:tcW w:w="960" w:type="dxa"/>
            <w:tcBorders>
              <w:top w:val="nil"/>
              <w:left w:val="nil"/>
              <w:bottom w:val="nil"/>
              <w:right w:val="nil"/>
            </w:tcBorders>
            <w:shd w:val="clear" w:color="000000" w:fill="FFFFFF"/>
            <w:noWrap/>
            <w:vAlign w:val="bottom"/>
            <w:hideMark/>
          </w:tcPr>
          <w:p w14:paraId="262DF8F1" w14:textId="77777777" w:rsidR="00F40CF0" w:rsidRPr="00F40CF0" w:rsidRDefault="00F40CF0" w:rsidP="00F40CF0">
            <w:pPr>
              <w:spacing w:after="0"/>
              <w:jc w:val="center"/>
              <w:rPr>
                <w:rFonts w:eastAsia="Times New Roman" w:cs="Times New Roman"/>
              </w:rPr>
            </w:pPr>
            <w:r w:rsidRPr="00F40CF0">
              <w:rPr>
                <w:rFonts w:eastAsia="Times New Roman" w:cs="Times New Roman"/>
              </w:rPr>
              <w:t>2031</w:t>
            </w:r>
          </w:p>
        </w:tc>
        <w:tc>
          <w:tcPr>
            <w:tcW w:w="1220" w:type="dxa"/>
            <w:tcBorders>
              <w:top w:val="nil"/>
              <w:left w:val="nil"/>
              <w:bottom w:val="nil"/>
              <w:right w:val="nil"/>
            </w:tcBorders>
            <w:shd w:val="clear" w:color="000000" w:fill="FFFFFF"/>
            <w:noWrap/>
            <w:vAlign w:val="bottom"/>
            <w:hideMark/>
          </w:tcPr>
          <w:p w14:paraId="4CB401E7"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220" w:type="dxa"/>
            <w:tcBorders>
              <w:top w:val="nil"/>
              <w:left w:val="nil"/>
              <w:bottom w:val="nil"/>
              <w:right w:val="nil"/>
            </w:tcBorders>
            <w:shd w:val="clear" w:color="000000" w:fill="FFFFFF"/>
            <w:noWrap/>
            <w:vAlign w:val="bottom"/>
            <w:hideMark/>
          </w:tcPr>
          <w:p w14:paraId="30B9D848" w14:textId="77777777" w:rsidR="00F40CF0" w:rsidRPr="00F40CF0" w:rsidRDefault="00F40CF0" w:rsidP="00F40CF0">
            <w:pPr>
              <w:spacing w:after="0"/>
              <w:jc w:val="center"/>
              <w:rPr>
                <w:rFonts w:eastAsia="Times New Roman" w:cs="Times New Roman"/>
              </w:rPr>
            </w:pPr>
            <w:r w:rsidRPr="00F40CF0">
              <w:rPr>
                <w:rFonts w:eastAsia="Times New Roman" w:cs="Times New Roman"/>
              </w:rPr>
              <w:t>37,159</w:t>
            </w:r>
          </w:p>
        </w:tc>
        <w:tc>
          <w:tcPr>
            <w:tcW w:w="1340" w:type="dxa"/>
            <w:tcBorders>
              <w:top w:val="nil"/>
              <w:left w:val="nil"/>
              <w:bottom w:val="nil"/>
              <w:right w:val="nil"/>
            </w:tcBorders>
            <w:shd w:val="clear" w:color="000000" w:fill="FFFFFF"/>
            <w:noWrap/>
            <w:vAlign w:val="bottom"/>
            <w:hideMark/>
          </w:tcPr>
          <w:p w14:paraId="64AB0211" w14:textId="77777777" w:rsidR="00F40CF0" w:rsidRPr="00F40CF0" w:rsidRDefault="00F40CF0" w:rsidP="00F40CF0">
            <w:pPr>
              <w:spacing w:after="0"/>
              <w:jc w:val="center"/>
              <w:rPr>
                <w:rFonts w:eastAsia="Times New Roman" w:cs="Times New Roman"/>
              </w:rPr>
            </w:pPr>
            <w:r w:rsidRPr="00F40CF0">
              <w:rPr>
                <w:rFonts w:eastAsia="Times New Roman" w:cs="Times New Roman"/>
              </w:rPr>
              <w:t>12,208</w:t>
            </w:r>
          </w:p>
        </w:tc>
        <w:tc>
          <w:tcPr>
            <w:tcW w:w="1340" w:type="dxa"/>
            <w:tcBorders>
              <w:top w:val="nil"/>
              <w:left w:val="nil"/>
              <w:bottom w:val="nil"/>
              <w:right w:val="nil"/>
            </w:tcBorders>
            <w:shd w:val="clear" w:color="000000" w:fill="FFFFFF"/>
            <w:noWrap/>
            <w:vAlign w:val="bottom"/>
            <w:hideMark/>
          </w:tcPr>
          <w:p w14:paraId="0F7B440F" w14:textId="77777777" w:rsidR="00F40CF0" w:rsidRPr="00F40CF0" w:rsidRDefault="00F40CF0" w:rsidP="00F40CF0">
            <w:pPr>
              <w:spacing w:after="0"/>
              <w:jc w:val="center"/>
              <w:rPr>
                <w:rFonts w:eastAsia="Times New Roman" w:cs="Times New Roman"/>
              </w:rPr>
            </w:pPr>
            <w:r w:rsidRPr="00F40CF0">
              <w:rPr>
                <w:rFonts w:eastAsia="Times New Roman" w:cs="Times New Roman"/>
              </w:rPr>
              <w:t>15,430</w:t>
            </w:r>
          </w:p>
        </w:tc>
        <w:tc>
          <w:tcPr>
            <w:tcW w:w="1340" w:type="dxa"/>
            <w:tcBorders>
              <w:top w:val="nil"/>
              <w:left w:val="nil"/>
              <w:bottom w:val="nil"/>
              <w:right w:val="nil"/>
            </w:tcBorders>
            <w:shd w:val="clear" w:color="000000" w:fill="FFFFFF"/>
            <w:noWrap/>
            <w:vAlign w:val="bottom"/>
            <w:hideMark/>
          </w:tcPr>
          <w:p w14:paraId="06EEACEC"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0D6C996D" w14:textId="77777777" w:rsidR="00F40CF0" w:rsidRPr="00F40CF0" w:rsidRDefault="00F40CF0" w:rsidP="00F40CF0">
            <w:pPr>
              <w:spacing w:after="0"/>
              <w:jc w:val="center"/>
              <w:rPr>
                <w:rFonts w:eastAsia="Times New Roman" w:cs="Times New Roman"/>
              </w:rPr>
            </w:pPr>
            <w:r w:rsidRPr="00F40CF0">
              <w:rPr>
                <w:rFonts w:eastAsia="Times New Roman" w:cs="Times New Roman"/>
              </w:rPr>
              <w:t>37,819</w:t>
            </w:r>
          </w:p>
        </w:tc>
        <w:tc>
          <w:tcPr>
            <w:tcW w:w="1220" w:type="dxa"/>
            <w:tcBorders>
              <w:top w:val="nil"/>
              <w:left w:val="nil"/>
              <w:bottom w:val="nil"/>
              <w:right w:val="nil"/>
            </w:tcBorders>
            <w:shd w:val="clear" w:color="000000" w:fill="FFFFFF"/>
            <w:noWrap/>
            <w:vAlign w:val="bottom"/>
            <w:hideMark/>
          </w:tcPr>
          <w:p w14:paraId="1A46AD36" w14:textId="77777777" w:rsidR="00F40CF0" w:rsidRPr="00F40CF0" w:rsidRDefault="00F40CF0" w:rsidP="00F40CF0">
            <w:pPr>
              <w:spacing w:after="0"/>
              <w:jc w:val="center"/>
              <w:rPr>
                <w:rFonts w:eastAsia="Times New Roman" w:cs="Times New Roman"/>
              </w:rPr>
            </w:pPr>
            <w:r w:rsidRPr="00F40CF0">
              <w:rPr>
                <w:rFonts w:eastAsia="Times New Roman" w:cs="Times New Roman"/>
              </w:rPr>
              <w:t>37,924</w:t>
            </w:r>
          </w:p>
        </w:tc>
      </w:tr>
      <w:tr w:rsidR="00F40CF0" w:rsidRPr="00F40CF0" w14:paraId="03E83563" w14:textId="77777777" w:rsidTr="00F40CF0">
        <w:trPr>
          <w:trHeight w:val="290"/>
        </w:trPr>
        <w:tc>
          <w:tcPr>
            <w:tcW w:w="960" w:type="dxa"/>
            <w:tcBorders>
              <w:top w:val="nil"/>
              <w:left w:val="nil"/>
              <w:bottom w:val="nil"/>
              <w:right w:val="nil"/>
            </w:tcBorders>
            <w:shd w:val="clear" w:color="000000" w:fill="FFFFFF"/>
            <w:noWrap/>
            <w:vAlign w:val="bottom"/>
            <w:hideMark/>
          </w:tcPr>
          <w:p w14:paraId="6CB73EB4" w14:textId="77777777" w:rsidR="00F40CF0" w:rsidRPr="00F40CF0" w:rsidRDefault="00F40CF0" w:rsidP="00F40CF0">
            <w:pPr>
              <w:spacing w:after="0"/>
              <w:jc w:val="center"/>
              <w:rPr>
                <w:rFonts w:eastAsia="Times New Roman" w:cs="Times New Roman"/>
              </w:rPr>
            </w:pPr>
            <w:r w:rsidRPr="00F40CF0">
              <w:rPr>
                <w:rFonts w:eastAsia="Times New Roman" w:cs="Times New Roman"/>
              </w:rPr>
              <w:t>2032</w:t>
            </w:r>
          </w:p>
        </w:tc>
        <w:tc>
          <w:tcPr>
            <w:tcW w:w="1220" w:type="dxa"/>
            <w:tcBorders>
              <w:top w:val="nil"/>
              <w:left w:val="nil"/>
              <w:bottom w:val="nil"/>
              <w:right w:val="nil"/>
            </w:tcBorders>
            <w:shd w:val="clear" w:color="000000" w:fill="FFFFFF"/>
            <w:noWrap/>
            <w:vAlign w:val="bottom"/>
            <w:hideMark/>
          </w:tcPr>
          <w:p w14:paraId="4CED72EE"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220" w:type="dxa"/>
            <w:tcBorders>
              <w:top w:val="nil"/>
              <w:left w:val="nil"/>
              <w:bottom w:val="nil"/>
              <w:right w:val="nil"/>
            </w:tcBorders>
            <w:shd w:val="clear" w:color="000000" w:fill="FFFFFF"/>
            <w:noWrap/>
            <w:vAlign w:val="bottom"/>
            <w:hideMark/>
          </w:tcPr>
          <w:p w14:paraId="4C5EF1E5" w14:textId="77777777" w:rsidR="00F40CF0" w:rsidRPr="00F40CF0" w:rsidRDefault="00F40CF0" w:rsidP="00F40CF0">
            <w:pPr>
              <w:spacing w:after="0"/>
              <w:jc w:val="center"/>
              <w:rPr>
                <w:rFonts w:eastAsia="Times New Roman" w:cs="Times New Roman"/>
              </w:rPr>
            </w:pPr>
            <w:r w:rsidRPr="00F40CF0">
              <w:rPr>
                <w:rFonts w:eastAsia="Times New Roman" w:cs="Times New Roman"/>
              </w:rPr>
              <w:t>36,264</w:t>
            </w:r>
          </w:p>
        </w:tc>
        <w:tc>
          <w:tcPr>
            <w:tcW w:w="1340" w:type="dxa"/>
            <w:tcBorders>
              <w:top w:val="nil"/>
              <w:left w:val="nil"/>
              <w:bottom w:val="nil"/>
              <w:right w:val="nil"/>
            </w:tcBorders>
            <w:shd w:val="clear" w:color="000000" w:fill="FFFFFF"/>
            <w:noWrap/>
            <w:vAlign w:val="bottom"/>
            <w:hideMark/>
          </w:tcPr>
          <w:p w14:paraId="7172CB6F" w14:textId="77777777" w:rsidR="00F40CF0" w:rsidRPr="00F40CF0" w:rsidRDefault="00F40CF0" w:rsidP="00F40CF0">
            <w:pPr>
              <w:spacing w:after="0"/>
              <w:jc w:val="center"/>
              <w:rPr>
                <w:rFonts w:eastAsia="Times New Roman" w:cs="Times New Roman"/>
              </w:rPr>
            </w:pPr>
            <w:r w:rsidRPr="00F40CF0">
              <w:rPr>
                <w:rFonts w:eastAsia="Times New Roman" w:cs="Times New Roman"/>
              </w:rPr>
              <w:t>12,158</w:t>
            </w:r>
          </w:p>
        </w:tc>
        <w:tc>
          <w:tcPr>
            <w:tcW w:w="1340" w:type="dxa"/>
            <w:tcBorders>
              <w:top w:val="nil"/>
              <w:left w:val="nil"/>
              <w:bottom w:val="nil"/>
              <w:right w:val="nil"/>
            </w:tcBorders>
            <w:shd w:val="clear" w:color="000000" w:fill="FFFFFF"/>
            <w:noWrap/>
            <w:vAlign w:val="bottom"/>
            <w:hideMark/>
          </w:tcPr>
          <w:p w14:paraId="5BF35B15" w14:textId="77777777" w:rsidR="00F40CF0" w:rsidRPr="00F40CF0" w:rsidRDefault="00F40CF0" w:rsidP="00F40CF0">
            <w:pPr>
              <w:spacing w:after="0"/>
              <w:jc w:val="center"/>
              <w:rPr>
                <w:rFonts w:eastAsia="Times New Roman" w:cs="Times New Roman"/>
              </w:rPr>
            </w:pPr>
            <w:r w:rsidRPr="00F40CF0">
              <w:rPr>
                <w:rFonts w:eastAsia="Times New Roman" w:cs="Times New Roman"/>
              </w:rPr>
              <w:t>15,324</w:t>
            </w:r>
          </w:p>
        </w:tc>
        <w:tc>
          <w:tcPr>
            <w:tcW w:w="1340" w:type="dxa"/>
            <w:tcBorders>
              <w:top w:val="nil"/>
              <w:left w:val="nil"/>
              <w:bottom w:val="nil"/>
              <w:right w:val="nil"/>
            </w:tcBorders>
            <w:shd w:val="clear" w:color="000000" w:fill="FFFFFF"/>
            <w:noWrap/>
            <w:vAlign w:val="bottom"/>
            <w:hideMark/>
          </w:tcPr>
          <w:p w14:paraId="21FA14E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nil"/>
              <w:right w:val="nil"/>
            </w:tcBorders>
            <w:shd w:val="clear" w:color="000000" w:fill="FFFFFF"/>
            <w:noWrap/>
            <w:vAlign w:val="bottom"/>
            <w:hideMark/>
          </w:tcPr>
          <w:p w14:paraId="12011826" w14:textId="77777777" w:rsidR="00F40CF0" w:rsidRPr="00F40CF0" w:rsidRDefault="00F40CF0" w:rsidP="00F40CF0">
            <w:pPr>
              <w:spacing w:after="0"/>
              <w:jc w:val="center"/>
              <w:rPr>
                <w:rFonts w:eastAsia="Times New Roman" w:cs="Times New Roman"/>
              </w:rPr>
            </w:pPr>
            <w:r w:rsidRPr="00F40CF0">
              <w:rPr>
                <w:rFonts w:eastAsia="Times New Roman" w:cs="Times New Roman"/>
              </w:rPr>
              <w:t>37,488</w:t>
            </w:r>
          </w:p>
        </w:tc>
        <w:tc>
          <w:tcPr>
            <w:tcW w:w="1220" w:type="dxa"/>
            <w:tcBorders>
              <w:top w:val="nil"/>
              <w:left w:val="nil"/>
              <w:bottom w:val="nil"/>
              <w:right w:val="nil"/>
            </w:tcBorders>
            <w:shd w:val="clear" w:color="000000" w:fill="FFFFFF"/>
            <w:noWrap/>
            <w:vAlign w:val="bottom"/>
            <w:hideMark/>
          </w:tcPr>
          <w:p w14:paraId="4F0813B0" w14:textId="77777777" w:rsidR="00F40CF0" w:rsidRPr="00F40CF0" w:rsidRDefault="00F40CF0" w:rsidP="00F40CF0">
            <w:pPr>
              <w:spacing w:after="0"/>
              <w:jc w:val="center"/>
              <w:rPr>
                <w:rFonts w:eastAsia="Times New Roman" w:cs="Times New Roman"/>
              </w:rPr>
            </w:pPr>
            <w:r w:rsidRPr="00F40CF0">
              <w:rPr>
                <w:rFonts w:eastAsia="Times New Roman" w:cs="Times New Roman"/>
              </w:rPr>
              <w:t>37,530</w:t>
            </w:r>
          </w:p>
        </w:tc>
      </w:tr>
      <w:tr w:rsidR="00F40CF0" w:rsidRPr="00F40CF0" w14:paraId="3F2274C9" w14:textId="77777777" w:rsidTr="00F40CF0">
        <w:trPr>
          <w:trHeight w:val="300"/>
        </w:trPr>
        <w:tc>
          <w:tcPr>
            <w:tcW w:w="960" w:type="dxa"/>
            <w:tcBorders>
              <w:top w:val="nil"/>
              <w:left w:val="nil"/>
              <w:bottom w:val="single" w:sz="8" w:space="0" w:color="auto"/>
              <w:right w:val="nil"/>
            </w:tcBorders>
            <w:shd w:val="clear" w:color="000000" w:fill="FFFFFF"/>
            <w:noWrap/>
            <w:vAlign w:val="bottom"/>
            <w:hideMark/>
          </w:tcPr>
          <w:p w14:paraId="7E54C066" w14:textId="77777777" w:rsidR="00F40CF0" w:rsidRPr="00F40CF0" w:rsidRDefault="00F40CF0" w:rsidP="00F40CF0">
            <w:pPr>
              <w:spacing w:after="0"/>
              <w:jc w:val="center"/>
              <w:rPr>
                <w:rFonts w:eastAsia="Times New Roman" w:cs="Times New Roman"/>
              </w:rPr>
            </w:pPr>
            <w:r w:rsidRPr="00F40CF0">
              <w:rPr>
                <w:rFonts w:eastAsia="Times New Roman" w:cs="Times New Roman"/>
              </w:rPr>
              <w:t>2033</w:t>
            </w:r>
          </w:p>
        </w:tc>
        <w:tc>
          <w:tcPr>
            <w:tcW w:w="1220" w:type="dxa"/>
            <w:tcBorders>
              <w:top w:val="nil"/>
              <w:left w:val="nil"/>
              <w:bottom w:val="single" w:sz="8" w:space="0" w:color="auto"/>
              <w:right w:val="nil"/>
            </w:tcBorders>
            <w:shd w:val="clear" w:color="000000" w:fill="FFFFFF"/>
            <w:noWrap/>
            <w:vAlign w:val="bottom"/>
            <w:hideMark/>
          </w:tcPr>
          <w:p w14:paraId="1465F40E"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220" w:type="dxa"/>
            <w:tcBorders>
              <w:top w:val="nil"/>
              <w:left w:val="nil"/>
              <w:bottom w:val="single" w:sz="8" w:space="0" w:color="auto"/>
              <w:right w:val="nil"/>
            </w:tcBorders>
            <w:shd w:val="clear" w:color="000000" w:fill="FFFFFF"/>
            <w:noWrap/>
            <w:vAlign w:val="bottom"/>
            <w:hideMark/>
          </w:tcPr>
          <w:p w14:paraId="26507F40" w14:textId="77777777" w:rsidR="00F40CF0" w:rsidRPr="00F40CF0" w:rsidRDefault="00F40CF0" w:rsidP="00F40CF0">
            <w:pPr>
              <w:spacing w:after="0"/>
              <w:jc w:val="center"/>
              <w:rPr>
                <w:rFonts w:eastAsia="Times New Roman" w:cs="Times New Roman"/>
              </w:rPr>
            </w:pPr>
            <w:r w:rsidRPr="00F40CF0">
              <w:rPr>
                <w:rFonts w:eastAsia="Times New Roman" w:cs="Times New Roman"/>
              </w:rPr>
              <w:t>35,698</w:t>
            </w:r>
          </w:p>
        </w:tc>
        <w:tc>
          <w:tcPr>
            <w:tcW w:w="1340" w:type="dxa"/>
            <w:tcBorders>
              <w:top w:val="nil"/>
              <w:left w:val="nil"/>
              <w:bottom w:val="single" w:sz="8" w:space="0" w:color="auto"/>
              <w:right w:val="nil"/>
            </w:tcBorders>
            <w:shd w:val="clear" w:color="000000" w:fill="FFFFFF"/>
            <w:noWrap/>
            <w:vAlign w:val="bottom"/>
            <w:hideMark/>
          </w:tcPr>
          <w:p w14:paraId="792E7CA2" w14:textId="77777777" w:rsidR="00F40CF0" w:rsidRPr="00F40CF0" w:rsidRDefault="00F40CF0" w:rsidP="00F40CF0">
            <w:pPr>
              <w:spacing w:after="0"/>
              <w:jc w:val="center"/>
              <w:rPr>
                <w:rFonts w:eastAsia="Times New Roman" w:cs="Times New Roman"/>
              </w:rPr>
            </w:pPr>
            <w:r w:rsidRPr="00F40CF0">
              <w:rPr>
                <w:rFonts w:eastAsia="Times New Roman" w:cs="Times New Roman"/>
              </w:rPr>
              <w:t>12,087</w:t>
            </w:r>
          </w:p>
        </w:tc>
        <w:tc>
          <w:tcPr>
            <w:tcW w:w="1340" w:type="dxa"/>
            <w:tcBorders>
              <w:top w:val="nil"/>
              <w:left w:val="nil"/>
              <w:bottom w:val="single" w:sz="8" w:space="0" w:color="auto"/>
              <w:right w:val="nil"/>
            </w:tcBorders>
            <w:shd w:val="clear" w:color="000000" w:fill="FFFFFF"/>
            <w:noWrap/>
            <w:vAlign w:val="bottom"/>
            <w:hideMark/>
          </w:tcPr>
          <w:p w14:paraId="07705083" w14:textId="77777777" w:rsidR="00F40CF0" w:rsidRPr="00F40CF0" w:rsidRDefault="00F40CF0" w:rsidP="00F40CF0">
            <w:pPr>
              <w:spacing w:after="0"/>
              <w:jc w:val="center"/>
              <w:rPr>
                <w:rFonts w:eastAsia="Times New Roman" w:cs="Times New Roman"/>
              </w:rPr>
            </w:pPr>
            <w:r w:rsidRPr="00F40CF0">
              <w:rPr>
                <w:rFonts w:eastAsia="Times New Roman" w:cs="Times New Roman"/>
              </w:rPr>
              <w:t>15,203</w:t>
            </w:r>
          </w:p>
        </w:tc>
        <w:tc>
          <w:tcPr>
            <w:tcW w:w="1340" w:type="dxa"/>
            <w:tcBorders>
              <w:top w:val="nil"/>
              <w:left w:val="nil"/>
              <w:bottom w:val="single" w:sz="8" w:space="0" w:color="auto"/>
              <w:right w:val="nil"/>
            </w:tcBorders>
            <w:shd w:val="clear" w:color="000000" w:fill="FFFFFF"/>
            <w:noWrap/>
            <w:vAlign w:val="bottom"/>
            <w:hideMark/>
          </w:tcPr>
          <w:p w14:paraId="7ACD563A" w14:textId="77777777" w:rsidR="00F40CF0" w:rsidRPr="00F40CF0" w:rsidRDefault="00F40CF0" w:rsidP="00F40CF0">
            <w:pPr>
              <w:spacing w:after="0"/>
              <w:jc w:val="center"/>
              <w:rPr>
                <w:rFonts w:eastAsia="Times New Roman" w:cs="Times New Roman"/>
              </w:rPr>
            </w:pPr>
            <w:r w:rsidRPr="00F40CF0">
              <w:rPr>
                <w:rFonts w:eastAsia="Times New Roman" w:cs="Times New Roman"/>
              </w:rPr>
              <w:t>0</w:t>
            </w:r>
          </w:p>
        </w:tc>
        <w:tc>
          <w:tcPr>
            <w:tcW w:w="1220" w:type="dxa"/>
            <w:tcBorders>
              <w:top w:val="nil"/>
              <w:left w:val="nil"/>
              <w:bottom w:val="single" w:sz="8" w:space="0" w:color="auto"/>
              <w:right w:val="nil"/>
            </w:tcBorders>
            <w:shd w:val="clear" w:color="000000" w:fill="FFFFFF"/>
            <w:noWrap/>
            <w:vAlign w:val="bottom"/>
            <w:hideMark/>
          </w:tcPr>
          <w:p w14:paraId="3271E875" w14:textId="77777777" w:rsidR="00F40CF0" w:rsidRPr="00F40CF0" w:rsidRDefault="00F40CF0" w:rsidP="00F40CF0">
            <w:pPr>
              <w:spacing w:after="0"/>
              <w:jc w:val="center"/>
              <w:rPr>
                <w:rFonts w:eastAsia="Times New Roman" w:cs="Times New Roman"/>
              </w:rPr>
            </w:pPr>
            <w:r w:rsidRPr="00F40CF0">
              <w:rPr>
                <w:rFonts w:eastAsia="Times New Roman" w:cs="Times New Roman"/>
              </w:rPr>
              <w:t>37,347</w:t>
            </w:r>
          </w:p>
        </w:tc>
        <w:tc>
          <w:tcPr>
            <w:tcW w:w="1220" w:type="dxa"/>
            <w:tcBorders>
              <w:top w:val="nil"/>
              <w:left w:val="nil"/>
              <w:bottom w:val="single" w:sz="8" w:space="0" w:color="auto"/>
              <w:right w:val="nil"/>
            </w:tcBorders>
            <w:shd w:val="clear" w:color="000000" w:fill="FFFFFF"/>
            <w:noWrap/>
            <w:vAlign w:val="bottom"/>
            <w:hideMark/>
          </w:tcPr>
          <w:p w14:paraId="56EF8DDE" w14:textId="77777777" w:rsidR="00F40CF0" w:rsidRPr="00F40CF0" w:rsidRDefault="00F40CF0" w:rsidP="00F40CF0">
            <w:pPr>
              <w:spacing w:after="0"/>
              <w:jc w:val="center"/>
              <w:rPr>
                <w:rFonts w:eastAsia="Times New Roman" w:cs="Times New Roman"/>
              </w:rPr>
            </w:pPr>
            <w:r w:rsidRPr="00F40CF0">
              <w:rPr>
                <w:rFonts w:eastAsia="Times New Roman" w:cs="Times New Roman"/>
              </w:rPr>
              <w:t>37,360</w:t>
            </w:r>
          </w:p>
        </w:tc>
      </w:tr>
    </w:tbl>
    <w:p w14:paraId="069B9C75" w14:textId="48CC10B8" w:rsidR="00E06167" w:rsidRPr="0087267B" w:rsidRDefault="00E06167" w:rsidP="00E06167">
      <w:pPr>
        <w:rPr>
          <w:highlight w:val="lightGray"/>
        </w:rPr>
      </w:pPr>
    </w:p>
    <w:p w14:paraId="1BDE7952" w14:textId="4A75B753" w:rsidR="00BB18B7" w:rsidRPr="0087267B" w:rsidRDefault="00BB18B7">
      <w:pPr>
        <w:spacing w:after="160" w:line="259" w:lineRule="auto"/>
        <w:rPr>
          <w:highlight w:val="lightGray"/>
        </w:rPr>
      </w:pPr>
    </w:p>
    <w:p w14:paraId="185140CA" w14:textId="4DC04605" w:rsidR="00BB18B7" w:rsidRDefault="00BB18B7" w:rsidP="00DD6D62">
      <w:pPr>
        <w:pStyle w:val="SAFETableCaption"/>
      </w:pPr>
      <w:bookmarkStart w:id="103" w:name="_Ref528850673"/>
      <w:r w:rsidRPr="0016720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23</w:t>
      </w:r>
      <w:r w:rsidR="008226C8">
        <w:rPr>
          <w:noProof/>
        </w:rPr>
        <w:fldChar w:fldCharType="end"/>
      </w:r>
      <w:bookmarkEnd w:id="103"/>
      <w:r w:rsidRPr="00167203">
        <w:t xml:space="preserve">. Non-target catch in the directed flathead sole fishery as a proportion of total </w:t>
      </w:r>
      <w:r w:rsidR="00CA1E3F">
        <w:t>non-target catch</w:t>
      </w:r>
      <w:r w:rsidRPr="00167203">
        <w:t xml:space="preserve"> of each species</w:t>
      </w:r>
      <w:r w:rsidR="00CA1E3F">
        <w:t xml:space="preserve"> in the BSAI</w:t>
      </w:r>
      <w:r w:rsidR="00223102">
        <w:t xml:space="preserve"> by weight</w:t>
      </w:r>
      <w:r w:rsidRPr="00167203">
        <w:t>.</w:t>
      </w:r>
      <w:r w:rsidR="008A281C" w:rsidRPr="00167203">
        <w:t xml:space="preserve"> Conditional highlighting from white (lowest numbers) to green (highest numbers) is applied.</w:t>
      </w:r>
      <w:r w:rsidR="00CA1E3F">
        <w:t xml:space="preserve"> “NA” indicates that no catch of the species occurred in that year.</w:t>
      </w:r>
    </w:p>
    <w:tbl>
      <w:tblPr>
        <w:tblW w:w="0" w:type="auto"/>
        <w:tblLook w:val="04A0" w:firstRow="1" w:lastRow="0" w:firstColumn="1" w:lastColumn="0" w:noHBand="0" w:noVBand="1"/>
      </w:tblPr>
      <w:tblGrid>
        <w:gridCol w:w="2700"/>
        <w:gridCol w:w="576"/>
        <w:gridCol w:w="576"/>
        <w:gridCol w:w="576"/>
        <w:gridCol w:w="576"/>
        <w:gridCol w:w="576"/>
        <w:gridCol w:w="576"/>
        <w:gridCol w:w="576"/>
        <w:gridCol w:w="576"/>
        <w:gridCol w:w="576"/>
        <w:gridCol w:w="576"/>
        <w:gridCol w:w="576"/>
      </w:tblGrid>
      <w:tr w:rsidR="00F16E0D" w:rsidRPr="00F16E0D" w14:paraId="395CCC51"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032788" w14:textId="77777777" w:rsidR="00F16E0D" w:rsidRPr="00F16E0D" w:rsidRDefault="00F16E0D" w:rsidP="00F16E0D">
            <w:pPr>
              <w:spacing w:after="0"/>
              <w:rPr>
                <w:rFonts w:eastAsia="Times New Roman" w:cs="Times New Roman"/>
                <w:b/>
                <w:bCs/>
                <w:color w:val="000000"/>
                <w:sz w:val="16"/>
                <w:szCs w:val="16"/>
              </w:rPr>
            </w:pPr>
            <w:r w:rsidRPr="00F16E0D">
              <w:rPr>
                <w:rFonts w:eastAsia="Times New Roman" w:cs="Times New Roman"/>
                <w:b/>
                <w:bCs/>
                <w:color w:val="000000"/>
                <w:sz w:val="16"/>
                <w:szCs w:val="16"/>
              </w:rPr>
              <w:t>Nontarget Species</w:t>
            </w:r>
          </w:p>
        </w:tc>
        <w:tc>
          <w:tcPr>
            <w:tcW w:w="286" w:type="dxa"/>
            <w:tcBorders>
              <w:top w:val="nil"/>
              <w:left w:val="nil"/>
              <w:bottom w:val="single" w:sz="8" w:space="0" w:color="auto"/>
              <w:right w:val="nil"/>
            </w:tcBorders>
            <w:shd w:val="clear" w:color="000000" w:fill="FFFFFF"/>
            <w:noWrap/>
            <w:vAlign w:val="center"/>
            <w:hideMark/>
          </w:tcPr>
          <w:p w14:paraId="2B10456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2010</w:t>
            </w:r>
          </w:p>
        </w:tc>
        <w:tc>
          <w:tcPr>
            <w:tcW w:w="576" w:type="dxa"/>
            <w:tcBorders>
              <w:top w:val="nil"/>
              <w:left w:val="nil"/>
              <w:bottom w:val="single" w:sz="8" w:space="0" w:color="auto"/>
              <w:right w:val="nil"/>
            </w:tcBorders>
            <w:shd w:val="clear" w:color="000000" w:fill="FFFFFF"/>
            <w:noWrap/>
            <w:vAlign w:val="center"/>
            <w:hideMark/>
          </w:tcPr>
          <w:p w14:paraId="2A444935"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2011</w:t>
            </w:r>
          </w:p>
        </w:tc>
        <w:tc>
          <w:tcPr>
            <w:tcW w:w="576" w:type="dxa"/>
            <w:tcBorders>
              <w:top w:val="nil"/>
              <w:left w:val="nil"/>
              <w:bottom w:val="single" w:sz="8" w:space="0" w:color="auto"/>
              <w:right w:val="nil"/>
            </w:tcBorders>
            <w:shd w:val="clear" w:color="000000" w:fill="FFFFFF"/>
            <w:noWrap/>
            <w:vAlign w:val="center"/>
            <w:hideMark/>
          </w:tcPr>
          <w:p w14:paraId="18B9423C"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2012</w:t>
            </w:r>
          </w:p>
        </w:tc>
        <w:tc>
          <w:tcPr>
            <w:tcW w:w="576" w:type="dxa"/>
            <w:tcBorders>
              <w:top w:val="nil"/>
              <w:left w:val="nil"/>
              <w:bottom w:val="single" w:sz="8" w:space="0" w:color="auto"/>
              <w:right w:val="nil"/>
            </w:tcBorders>
            <w:shd w:val="clear" w:color="000000" w:fill="FFFFFF"/>
            <w:noWrap/>
            <w:vAlign w:val="center"/>
            <w:hideMark/>
          </w:tcPr>
          <w:p w14:paraId="162EB252"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2013</w:t>
            </w:r>
          </w:p>
        </w:tc>
        <w:tc>
          <w:tcPr>
            <w:tcW w:w="576" w:type="dxa"/>
            <w:tcBorders>
              <w:top w:val="nil"/>
              <w:left w:val="nil"/>
              <w:bottom w:val="single" w:sz="8" w:space="0" w:color="auto"/>
              <w:right w:val="nil"/>
            </w:tcBorders>
            <w:shd w:val="clear" w:color="000000" w:fill="FFFFFF"/>
            <w:noWrap/>
            <w:vAlign w:val="center"/>
            <w:hideMark/>
          </w:tcPr>
          <w:p w14:paraId="187BA1F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2014</w:t>
            </w:r>
          </w:p>
        </w:tc>
        <w:tc>
          <w:tcPr>
            <w:tcW w:w="576" w:type="dxa"/>
            <w:tcBorders>
              <w:top w:val="nil"/>
              <w:left w:val="nil"/>
              <w:bottom w:val="single" w:sz="8" w:space="0" w:color="auto"/>
              <w:right w:val="nil"/>
            </w:tcBorders>
            <w:shd w:val="clear" w:color="000000" w:fill="FFFFFF"/>
            <w:noWrap/>
            <w:vAlign w:val="center"/>
            <w:hideMark/>
          </w:tcPr>
          <w:p w14:paraId="5A00968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2015</w:t>
            </w:r>
          </w:p>
        </w:tc>
        <w:tc>
          <w:tcPr>
            <w:tcW w:w="576" w:type="dxa"/>
            <w:tcBorders>
              <w:top w:val="nil"/>
              <w:left w:val="nil"/>
              <w:bottom w:val="single" w:sz="8" w:space="0" w:color="auto"/>
              <w:right w:val="nil"/>
            </w:tcBorders>
            <w:shd w:val="clear" w:color="000000" w:fill="FFFFFF"/>
            <w:noWrap/>
            <w:vAlign w:val="center"/>
            <w:hideMark/>
          </w:tcPr>
          <w:p w14:paraId="639CB707"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2016</w:t>
            </w:r>
          </w:p>
        </w:tc>
        <w:tc>
          <w:tcPr>
            <w:tcW w:w="576" w:type="dxa"/>
            <w:tcBorders>
              <w:top w:val="nil"/>
              <w:left w:val="nil"/>
              <w:bottom w:val="single" w:sz="8" w:space="0" w:color="auto"/>
              <w:right w:val="nil"/>
            </w:tcBorders>
            <w:shd w:val="clear" w:color="000000" w:fill="FFFFFF"/>
            <w:noWrap/>
            <w:vAlign w:val="center"/>
            <w:hideMark/>
          </w:tcPr>
          <w:p w14:paraId="0E266189"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2017</w:t>
            </w:r>
          </w:p>
        </w:tc>
        <w:tc>
          <w:tcPr>
            <w:tcW w:w="576" w:type="dxa"/>
            <w:tcBorders>
              <w:top w:val="nil"/>
              <w:left w:val="nil"/>
              <w:bottom w:val="single" w:sz="8" w:space="0" w:color="auto"/>
              <w:right w:val="nil"/>
            </w:tcBorders>
            <w:shd w:val="clear" w:color="000000" w:fill="FFFFFF"/>
            <w:noWrap/>
            <w:vAlign w:val="center"/>
            <w:hideMark/>
          </w:tcPr>
          <w:p w14:paraId="71787E03"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2018</w:t>
            </w:r>
          </w:p>
        </w:tc>
        <w:tc>
          <w:tcPr>
            <w:tcW w:w="576" w:type="dxa"/>
            <w:tcBorders>
              <w:top w:val="nil"/>
              <w:left w:val="nil"/>
              <w:bottom w:val="single" w:sz="8" w:space="0" w:color="auto"/>
              <w:right w:val="nil"/>
            </w:tcBorders>
            <w:shd w:val="clear" w:color="000000" w:fill="FFFFFF"/>
            <w:noWrap/>
            <w:vAlign w:val="center"/>
            <w:hideMark/>
          </w:tcPr>
          <w:p w14:paraId="3687309A"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2019</w:t>
            </w:r>
          </w:p>
        </w:tc>
        <w:tc>
          <w:tcPr>
            <w:tcW w:w="576" w:type="dxa"/>
            <w:tcBorders>
              <w:top w:val="nil"/>
              <w:left w:val="nil"/>
              <w:bottom w:val="single" w:sz="8" w:space="0" w:color="auto"/>
              <w:right w:val="nil"/>
            </w:tcBorders>
            <w:shd w:val="clear" w:color="000000" w:fill="FFFFFF"/>
            <w:noWrap/>
            <w:vAlign w:val="center"/>
            <w:hideMark/>
          </w:tcPr>
          <w:p w14:paraId="7B6052FE" w14:textId="77777777" w:rsidR="00F16E0D" w:rsidRPr="00F16E0D" w:rsidRDefault="00F16E0D" w:rsidP="00F16E0D">
            <w:pPr>
              <w:spacing w:after="0"/>
              <w:jc w:val="right"/>
              <w:rPr>
                <w:rFonts w:eastAsia="Times New Roman" w:cs="Times New Roman"/>
                <w:b/>
                <w:bCs/>
                <w:color w:val="000000"/>
                <w:sz w:val="16"/>
                <w:szCs w:val="16"/>
              </w:rPr>
            </w:pPr>
            <w:r w:rsidRPr="00F16E0D">
              <w:rPr>
                <w:rFonts w:eastAsia="Times New Roman" w:cs="Times New Roman"/>
                <w:b/>
                <w:bCs/>
                <w:color w:val="000000"/>
                <w:sz w:val="16"/>
                <w:szCs w:val="16"/>
              </w:rPr>
              <w:t>2020</w:t>
            </w:r>
          </w:p>
        </w:tc>
      </w:tr>
      <w:tr w:rsidR="00F16E0D" w:rsidRPr="00F16E0D" w14:paraId="35826472" w14:textId="77777777" w:rsidTr="00F16E0D">
        <w:trPr>
          <w:trHeight w:val="20"/>
        </w:trPr>
        <w:tc>
          <w:tcPr>
            <w:tcW w:w="2700" w:type="dxa"/>
            <w:tcBorders>
              <w:top w:val="nil"/>
              <w:left w:val="nil"/>
              <w:bottom w:val="nil"/>
              <w:right w:val="nil"/>
            </w:tcBorders>
            <w:shd w:val="clear" w:color="000000" w:fill="FFFFFF"/>
            <w:noWrap/>
            <w:vAlign w:val="center"/>
            <w:hideMark/>
          </w:tcPr>
          <w:p w14:paraId="381704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Benthic urochordata</w:t>
            </w:r>
          </w:p>
        </w:tc>
        <w:tc>
          <w:tcPr>
            <w:tcW w:w="286" w:type="dxa"/>
            <w:tcBorders>
              <w:top w:val="nil"/>
              <w:left w:val="nil"/>
              <w:bottom w:val="nil"/>
              <w:right w:val="nil"/>
            </w:tcBorders>
            <w:shd w:val="clear" w:color="000000" w:fill="F0F7F4"/>
            <w:noWrap/>
            <w:vAlign w:val="center"/>
            <w:hideMark/>
          </w:tcPr>
          <w:p w14:paraId="6617BB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BFCFE"/>
            <w:noWrap/>
            <w:vAlign w:val="center"/>
            <w:hideMark/>
          </w:tcPr>
          <w:p w14:paraId="37706D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BFCFE"/>
            <w:noWrap/>
            <w:vAlign w:val="center"/>
            <w:hideMark/>
          </w:tcPr>
          <w:p w14:paraId="6F2361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3B7219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AFBFD"/>
            <w:noWrap/>
            <w:vAlign w:val="center"/>
            <w:hideMark/>
          </w:tcPr>
          <w:p w14:paraId="234426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089375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DFF1E6"/>
            <w:noWrap/>
            <w:vAlign w:val="center"/>
            <w:hideMark/>
          </w:tcPr>
          <w:p w14:paraId="1C0137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0.149</w:t>
            </w:r>
          </w:p>
        </w:tc>
        <w:tc>
          <w:tcPr>
            <w:tcW w:w="576" w:type="dxa"/>
            <w:tcBorders>
              <w:top w:val="nil"/>
              <w:left w:val="nil"/>
              <w:bottom w:val="nil"/>
              <w:right w:val="nil"/>
            </w:tcBorders>
            <w:shd w:val="clear" w:color="000000" w:fill="F3F9F8"/>
            <w:noWrap/>
            <w:vAlign w:val="center"/>
            <w:hideMark/>
          </w:tcPr>
          <w:p w14:paraId="75AB9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B"/>
            <w:noWrap/>
            <w:vAlign w:val="center"/>
            <w:hideMark/>
          </w:tcPr>
          <w:p w14:paraId="52FA6F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E3F2E9"/>
            <w:noWrap/>
            <w:vAlign w:val="center"/>
            <w:hideMark/>
          </w:tcPr>
          <w:p w14:paraId="6C8281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0.130</w:t>
            </w:r>
          </w:p>
        </w:tc>
        <w:tc>
          <w:tcPr>
            <w:tcW w:w="576" w:type="dxa"/>
            <w:tcBorders>
              <w:top w:val="nil"/>
              <w:left w:val="nil"/>
              <w:bottom w:val="nil"/>
              <w:right w:val="nil"/>
            </w:tcBorders>
            <w:shd w:val="clear" w:color="000000" w:fill="F4F9F8"/>
            <w:noWrap/>
            <w:vAlign w:val="center"/>
            <w:hideMark/>
          </w:tcPr>
          <w:p w14:paraId="659C3AA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5A4CFAB2" w14:textId="77777777" w:rsidTr="00F16E0D">
        <w:trPr>
          <w:trHeight w:val="20"/>
        </w:trPr>
        <w:tc>
          <w:tcPr>
            <w:tcW w:w="2700" w:type="dxa"/>
            <w:tcBorders>
              <w:top w:val="nil"/>
              <w:left w:val="nil"/>
              <w:bottom w:val="nil"/>
              <w:right w:val="nil"/>
            </w:tcBorders>
            <w:shd w:val="clear" w:color="000000" w:fill="FFFFFF"/>
            <w:noWrap/>
            <w:vAlign w:val="center"/>
            <w:hideMark/>
          </w:tcPr>
          <w:p w14:paraId="66542C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Bivalves</w:t>
            </w:r>
          </w:p>
        </w:tc>
        <w:tc>
          <w:tcPr>
            <w:tcW w:w="286" w:type="dxa"/>
            <w:tcBorders>
              <w:top w:val="nil"/>
              <w:left w:val="nil"/>
              <w:bottom w:val="nil"/>
              <w:right w:val="nil"/>
            </w:tcBorders>
            <w:shd w:val="clear" w:color="000000" w:fill="F8FBFC"/>
            <w:noWrap/>
            <w:vAlign w:val="center"/>
            <w:hideMark/>
          </w:tcPr>
          <w:p w14:paraId="462CAE3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CFCFF"/>
            <w:noWrap/>
            <w:vAlign w:val="center"/>
            <w:hideMark/>
          </w:tcPr>
          <w:p w14:paraId="3B2587B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29D385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2AA68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EEF7F3"/>
            <w:noWrap/>
            <w:vAlign w:val="center"/>
            <w:hideMark/>
          </w:tcPr>
          <w:p w14:paraId="4E8132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CFCFF"/>
            <w:noWrap/>
            <w:vAlign w:val="center"/>
            <w:hideMark/>
          </w:tcPr>
          <w:p w14:paraId="4D6B79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2F2F07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nil"/>
              <w:right w:val="nil"/>
            </w:tcBorders>
            <w:shd w:val="clear" w:color="000000" w:fill="F9FBFD"/>
            <w:noWrap/>
            <w:vAlign w:val="center"/>
            <w:hideMark/>
          </w:tcPr>
          <w:p w14:paraId="3A3F8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BFCFE"/>
            <w:noWrap/>
            <w:vAlign w:val="center"/>
            <w:hideMark/>
          </w:tcPr>
          <w:p w14:paraId="326EF4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3F9F8"/>
            <w:noWrap/>
            <w:vAlign w:val="center"/>
            <w:hideMark/>
          </w:tcPr>
          <w:p w14:paraId="65A7249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0.046</w:t>
            </w:r>
          </w:p>
        </w:tc>
        <w:tc>
          <w:tcPr>
            <w:tcW w:w="576" w:type="dxa"/>
            <w:tcBorders>
              <w:top w:val="nil"/>
              <w:left w:val="nil"/>
              <w:bottom w:val="nil"/>
              <w:right w:val="nil"/>
            </w:tcBorders>
            <w:shd w:val="clear" w:color="000000" w:fill="F8FBFC"/>
            <w:noWrap/>
            <w:vAlign w:val="center"/>
            <w:hideMark/>
          </w:tcPr>
          <w:p w14:paraId="5833E7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r>
      <w:tr w:rsidR="00F16E0D" w:rsidRPr="00F16E0D" w14:paraId="05F54331" w14:textId="77777777" w:rsidTr="00F16E0D">
        <w:trPr>
          <w:trHeight w:val="20"/>
        </w:trPr>
        <w:tc>
          <w:tcPr>
            <w:tcW w:w="2700" w:type="dxa"/>
            <w:tcBorders>
              <w:top w:val="nil"/>
              <w:left w:val="nil"/>
              <w:bottom w:val="nil"/>
              <w:right w:val="nil"/>
            </w:tcBorders>
            <w:shd w:val="clear" w:color="000000" w:fill="FFFFFF"/>
            <w:noWrap/>
            <w:vAlign w:val="center"/>
            <w:hideMark/>
          </w:tcPr>
          <w:p w14:paraId="563A66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Bristlemouths</w:t>
            </w:r>
          </w:p>
        </w:tc>
        <w:tc>
          <w:tcPr>
            <w:tcW w:w="286" w:type="dxa"/>
            <w:tcBorders>
              <w:top w:val="nil"/>
              <w:left w:val="nil"/>
              <w:bottom w:val="nil"/>
              <w:right w:val="nil"/>
            </w:tcBorders>
            <w:shd w:val="clear" w:color="000000" w:fill="FFFFFF"/>
            <w:noWrap/>
            <w:vAlign w:val="center"/>
            <w:hideMark/>
          </w:tcPr>
          <w:p w14:paraId="198445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27CDE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B6C44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3924F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EF25F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34C36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DD2B1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6F50F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66734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F613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7079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DFD3CA" w14:textId="77777777" w:rsidTr="00F16E0D">
        <w:trPr>
          <w:trHeight w:val="20"/>
        </w:trPr>
        <w:tc>
          <w:tcPr>
            <w:tcW w:w="2700" w:type="dxa"/>
            <w:tcBorders>
              <w:top w:val="nil"/>
              <w:left w:val="nil"/>
              <w:bottom w:val="nil"/>
              <w:right w:val="nil"/>
            </w:tcBorders>
            <w:shd w:val="clear" w:color="000000" w:fill="FFFFFF"/>
            <w:noWrap/>
            <w:vAlign w:val="center"/>
            <w:hideMark/>
          </w:tcPr>
          <w:p w14:paraId="2D1F5E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Brittle star unidentified</w:t>
            </w:r>
          </w:p>
        </w:tc>
        <w:tc>
          <w:tcPr>
            <w:tcW w:w="286" w:type="dxa"/>
            <w:tcBorders>
              <w:top w:val="nil"/>
              <w:left w:val="nil"/>
              <w:bottom w:val="nil"/>
              <w:right w:val="nil"/>
            </w:tcBorders>
            <w:shd w:val="clear" w:color="000000" w:fill="EDF6F2"/>
            <w:noWrap/>
            <w:vAlign w:val="center"/>
            <w:hideMark/>
          </w:tcPr>
          <w:p w14:paraId="276BF6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0.081</w:t>
            </w:r>
          </w:p>
        </w:tc>
        <w:tc>
          <w:tcPr>
            <w:tcW w:w="576" w:type="dxa"/>
            <w:tcBorders>
              <w:top w:val="nil"/>
              <w:left w:val="nil"/>
              <w:bottom w:val="nil"/>
              <w:right w:val="nil"/>
            </w:tcBorders>
            <w:shd w:val="clear" w:color="000000" w:fill="FCFCFF"/>
            <w:noWrap/>
            <w:vAlign w:val="center"/>
            <w:hideMark/>
          </w:tcPr>
          <w:p w14:paraId="73DF61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5BB163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6FAFA"/>
            <w:noWrap/>
            <w:vAlign w:val="center"/>
            <w:hideMark/>
          </w:tcPr>
          <w:p w14:paraId="3F4FD6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AFB"/>
            <w:noWrap/>
            <w:vAlign w:val="center"/>
            <w:hideMark/>
          </w:tcPr>
          <w:p w14:paraId="74E294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BFCFE"/>
            <w:noWrap/>
            <w:vAlign w:val="center"/>
            <w:hideMark/>
          </w:tcPr>
          <w:p w14:paraId="3371729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2454F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4F9F9"/>
            <w:noWrap/>
            <w:vAlign w:val="center"/>
            <w:hideMark/>
          </w:tcPr>
          <w:p w14:paraId="5810D3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9FBFC"/>
            <w:noWrap/>
            <w:vAlign w:val="center"/>
            <w:hideMark/>
          </w:tcPr>
          <w:p w14:paraId="188C37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CFEAD8"/>
            <w:noWrap/>
            <w:vAlign w:val="center"/>
            <w:hideMark/>
          </w:tcPr>
          <w:p w14:paraId="564CEF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0.229</w:t>
            </w:r>
          </w:p>
        </w:tc>
        <w:tc>
          <w:tcPr>
            <w:tcW w:w="576" w:type="dxa"/>
            <w:tcBorders>
              <w:top w:val="nil"/>
              <w:left w:val="nil"/>
              <w:bottom w:val="nil"/>
              <w:right w:val="nil"/>
            </w:tcBorders>
            <w:shd w:val="clear" w:color="000000" w:fill="EAF5F0"/>
            <w:noWrap/>
            <w:vAlign w:val="center"/>
            <w:hideMark/>
          </w:tcPr>
          <w:p w14:paraId="609F28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0.092</w:t>
            </w:r>
          </w:p>
        </w:tc>
      </w:tr>
      <w:tr w:rsidR="00F16E0D" w:rsidRPr="00F16E0D" w14:paraId="3AB82E12" w14:textId="77777777" w:rsidTr="00F16E0D">
        <w:trPr>
          <w:trHeight w:val="20"/>
        </w:trPr>
        <w:tc>
          <w:tcPr>
            <w:tcW w:w="2700" w:type="dxa"/>
            <w:tcBorders>
              <w:top w:val="nil"/>
              <w:left w:val="nil"/>
              <w:bottom w:val="nil"/>
              <w:right w:val="nil"/>
            </w:tcBorders>
            <w:shd w:val="clear" w:color="000000" w:fill="FFFFFF"/>
            <w:noWrap/>
            <w:vAlign w:val="center"/>
            <w:hideMark/>
          </w:tcPr>
          <w:p w14:paraId="29CCCA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Capelin</w:t>
            </w:r>
          </w:p>
        </w:tc>
        <w:tc>
          <w:tcPr>
            <w:tcW w:w="286" w:type="dxa"/>
            <w:tcBorders>
              <w:top w:val="nil"/>
              <w:left w:val="nil"/>
              <w:bottom w:val="nil"/>
              <w:right w:val="nil"/>
            </w:tcBorders>
            <w:shd w:val="clear" w:color="000000" w:fill="FCFCFF"/>
            <w:noWrap/>
            <w:vAlign w:val="center"/>
            <w:hideMark/>
          </w:tcPr>
          <w:p w14:paraId="30840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536F4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6E4ECE7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4F9F8"/>
            <w:noWrap/>
            <w:vAlign w:val="center"/>
            <w:hideMark/>
          </w:tcPr>
          <w:p w14:paraId="6053DD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0.044</w:t>
            </w:r>
          </w:p>
        </w:tc>
        <w:tc>
          <w:tcPr>
            <w:tcW w:w="576" w:type="dxa"/>
            <w:tcBorders>
              <w:top w:val="nil"/>
              <w:left w:val="nil"/>
              <w:bottom w:val="nil"/>
              <w:right w:val="nil"/>
            </w:tcBorders>
            <w:shd w:val="clear" w:color="000000" w:fill="FCFCFF"/>
            <w:noWrap/>
            <w:vAlign w:val="center"/>
            <w:hideMark/>
          </w:tcPr>
          <w:p w14:paraId="0C6A7C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341C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63B9E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3CE6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37001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AEF8A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029C215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E012FA0" w14:textId="77777777" w:rsidTr="00F16E0D">
        <w:trPr>
          <w:trHeight w:val="20"/>
        </w:trPr>
        <w:tc>
          <w:tcPr>
            <w:tcW w:w="2700" w:type="dxa"/>
            <w:tcBorders>
              <w:top w:val="nil"/>
              <w:left w:val="nil"/>
              <w:bottom w:val="nil"/>
              <w:right w:val="nil"/>
            </w:tcBorders>
            <w:shd w:val="clear" w:color="000000" w:fill="FFFFFF"/>
            <w:noWrap/>
            <w:vAlign w:val="center"/>
            <w:hideMark/>
          </w:tcPr>
          <w:p w14:paraId="46CC41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Corals Bryozoans Unidentified</w:t>
            </w:r>
          </w:p>
        </w:tc>
        <w:tc>
          <w:tcPr>
            <w:tcW w:w="286" w:type="dxa"/>
            <w:tcBorders>
              <w:top w:val="nil"/>
              <w:left w:val="nil"/>
              <w:bottom w:val="nil"/>
              <w:right w:val="nil"/>
            </w:tcBorders>
            <w:shd w:val="clear" w:color="000000" w:fill="F5FAF9"/>
            <w:noWrap/>
            <w:vAlign w:val="center"/>
            <w:hideMark/>
          </w:tcPr>
          <w:p w14:paraId="24EA8E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CFCFF"/>
            <w:noWrap/>
            <w:vAlign w:val="center"/>
            <w:hideMark/>
          </w:tcPr>
          <w:p w14:paraId="555AB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58F8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4167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C3A79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5ACD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8582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4DC7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90415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CBEB84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BAF45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261012E0" w14:textId="77777777" w:rsidTr="00F16E0D">
        <w:trPr>
          <w:trHeight w:val="20"/>
        </w:trPr>
        <w:tc>
          <w:tcPr>
            <w:tcW w:w="2700" w:type="dxa"/>
            <w:tcBorders>
              <w:top w:val="nil"/>
              <w:left w:val="nil"/>
              <w:bottom w:val="nil"/>
              <w:right w:val="nil"/>
            </w:tcBorders>
            <w:shd w:val="clear" w:color="000000" w:fill="FFFFFF"/>
            <w:noWrap/>
            <w:vAlign w:val="center"/>
            <w:hideMark/>
          </w:tcPr>
          <w:p w14:paraId="2E8CD28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Corals Bryozoans - Red Tree Coral</w:t>
            </w:r>
          </w:p>
        </w:tc>
        <w:tc>
          <w:tcPr>
            <w:tcW w:w="286" w:type="dxa"/>
            <w:tcBorders>
              <w:top w:val="nil"/>
              <w:left w:val="nil"/>
              <w:bottom w:val="nil"/>
              <w:right w:val="nil"/>
            </w:tcBorders>
            <w:shd w:val="clear" w:color="000000" w:fill="FCFCFF"/>
            <w:noWrap/>
            <w:vAlign w:val="center"/>
            <w:hideMark/>
          </w:tcPr>
          <w:p w14:paraId="6B74A6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52C53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922F1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32493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42B21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2B6C61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8DA40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7FA16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03262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F1A0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BB3A6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17EFB79A" w14:textId="77777777" w:rsidTr="00F16E0D">
        <w:trPr>
          <w:trHeight w:val="20"/>
        </w:trPr>
        <w:tc>
          <w:tcPr>
            <w:tcW w:w="2700" w:type="dxa"/>
            <w:tcBorders>
              <w:top w:val="nil"/>
              <w:left w:val="nil"/>
              <w:bottom w:val="nil"/>
              <w:right w:val="nil"/>
            </w:tcBorders>
            <w:shd w:val="clear" w:color="000000" w:fill="FFFFFF"/>
            <w:noWrap/>
            <w:vAlign w:val="center"/>
            <w:hideMark/>
          </w:tcPr>
          <w:p w14:paraId="51B0E5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Eelpouts</w:t>
            </w:r>
          </w:p>
        </w:tc>
        <w:tc>
          <w:tcPr>
            <w:tcW w:w="286" w:type="dxa"/>
            <w:tcBorders>
              <w:top w:val="nil"/>
              <w:left w:val="nil"/>
              <w:bottom w:val="nil"/>
              <w:right w:val="nil"/>
            </w:tcBorders>
            <w:shd w:val="clear" w:color="000000" w:fill="E9F5EF"/>
            <w:noWrap/>
            <w:vAlign w:val="center"/>
            <w:hideMark/>
          </w:tcPr>
          <w:p w14:paraId="0A4F2C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ECF6F1"/>
            <w:noWrap/>
            <w:vAlign w:val="center"/>
            <w:hideMark/>
          </w:tcPr>
          <w:p w14:paraId="1A6E57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0.083</w:t>
            </w:r>
          </w:p>
        </w:tc>
        <w:tc>
          <w:tcPr>
            <w:tcW w:w="576" w:type="dxa"/>
            <w:tcBorders>
              <w:top w:val="nil"/>
              <w:left w:val="nil"/>
              <w:bottom w:val="nil"/>
              <w:right w:val="nil"/>
            </w:tcBorders>
            <w:shd w:val="clear" w:color="000000" w:fill="DDF0E4"/>
            <w:noWrap/>
            <w:vAlign w:val="center"/>
            <w:hideMark/>
          </w:tcPr>
          <w:p w14:paraId="162651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0.161</w:t>
            </w:r>
          </w:p>
        </w:tc>
        <w:tc>
          <w:tcPr>
            <w:tcW w:w="576" w:type="dxa"/>
            <w:tcBorders>
              <w:top w:val="nil"/>
              <w:left w:val="nil"/>
              <w:bottom w:val="nil"/>
              <w:right w:val="nil"/>
            </w:tcBorders>
            <w:shd w:val="clear" w:color="000000" w:fill="C7E7D1"/>
            <w:noWrap/>
            <w:vAlign w:val="center"/>
            <w:hideMark/>
          </w:tcPr>
          <w:p w14:paraId="571FE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0.272</w:t>
            </w:r>
          </w:p>
        </w:tc>
        <w:tc>
          <w:tcPr>
            <w:tcW w:w="576" w:type="dxa"/>
            <w:tcBorders>
              <w:top w:val="nil"/>
              <w:left w:val="nil"/>
              <w:bottom w:val="nil"/>
              <w:right w:val="nil"/>
            </w:tcBorders>
            <w:shd w:val="clear" w:color="000000" w:fill="DBEFE2"/>
            <w:noWrap/>
            <w:vAlign w:val="center"/>
            <w:hideMark/>
          </w:tcPr>
          <w:p w14:paraId="7E5CE9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0.171</w:t>
            </w:r>
          </w:p>
        </w:tc>
        <w:tc>
          <w:tcPr>
            <w:tcW w:w="576" w:type="dxa"/>
            <w:tcBorders>
              <w:top w:val="nil"/>
              <w:left w:val="nil"/>
              <w:bottom w:val="nil"/>
              <w:right w:val="nil"/>
            </w:tcBorders>
            <w:shd w:val="clear" w:color="000000" w:fill="EDF6F2"/>
            <w:noWrap/>
            <w:vAlign w:val="center"/>
            <w:hideMark/>
          </w:tcPr>
          <w:p w14:paraId="4D6889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0.079</w:t>
            </w:r>
          </w:p>
        </w:tc>
        <w:tc>
          <w:tcPr>
            <w:tcW w:w="576" w:type="dxa"/>
            <w:tcBorders>
              <w:top w:val="nil"/>
              <w:left w:val="nil"/>
              <w:bottom w:val="nil"/>
              <w:right w:val="nil"/>
            </w:tcBorders>
            <w:shd w:val="clear" w:color="000000" w:fill="FAFBFD"/>
            <w:noWrap/>
            <w:vAlign w:val="center"/>
            <w:hideMark/>
          </w:tcPr>
          <w:p w14:paraId="3E665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6FAFA"/>
            <w:noWrap/>
            <w:vAlign w:val="center"/>
            <w:hideMark/>
          </w:tcPr>
          <w:p w14:paraId="77FB5F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4F9F8"/>
            <w:noWrap/>
            <w:vAlign w:val="center"/>
            <w:hideMark/>
          </w:tcPr>
          <w:p w14:paraId="018D9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4F3EB"/>
            <w:noWrap/>
            <w:vAlign w:val="center"/>
            <w:hideMark/>
          </w:tcPr>
          <w:p w14:paraId="309C4A5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2F8F6"/>
            <w:noWrap/>
            <w:vAlign w:val="center"/>
            <w:hideMark/>
          </w:tcPr>
          <w:p w14:paraId="76DD040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r>
      <w:tr w:rsidR="00F16E0D" w:rsidRPr="00F16E0D" w14:paraId="2E17BFD1" w14:textId="77777777" w:rsidTr="00F16E0D">
        <w:trPr>
          <w:trHeight w:val="20"/>
        </w:trPr>
        <w:tc>
          <w:tcPr>
            <w:tcW w:w="2700" w:type="dxa"/>
            <w:tcBorders>
              <w:top w:val="nil"/>
              <w:left w:val="nil"/>
              <w:bottom w:val="nil"/>
              <w:right w:val="nil"/>
            </w:tcBorders>
            <w:shd w:val="clear" w:color="000000" w:fill="FFFFFF"/>
            <w:noWrap/>
            <w:vAlign w:val="center"/>
            <w:hideMark/>
          </w:tcPr>
          <w:p w14:paraId="62635C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Eulachon</w:t>
            </w:r>
          </w:p>
        </w:tc>
        <w:tc>
          <w:tcPr>
            <w:tcW w:w="286" w:type="dxa"/>
            <w:tcBorders>
              <w:top w:val="nil"/>
              <w:left w:val="nil"/>
              <w:bottom w:val="nil"/>
              <w:right w:val="nil"/>
            </w:tcBorders>
            <w:shd w:val="clear" w:color="000000" w:fill="FAFBFD"/>
            <w:noWrap/>
            <w:vAlign w:val="center"/>
            <w:hideMark/>
          </w:tcPr>
          <w:p w14:paraId="18DA8E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0.015</w:t>
            </w:r>
          </w:p>
        </w:tc>
        <w:tc>
          <w:tcPr>
            <w:tcW w:w="576" w:type="dxa"/>
            <w:tcBorders>
              <w:top w:val="nil"/>
              <w:left w:val="nil"/>
              <w:bottom w:val="nil"/>
              <w:right w:val="nil"/>
            </w:tcBorders>
            <w:shd w:val="clear" w:color="000000" w:fill="FBFCFF"/>
            <w:noWrap/>
            <w:vAlign w:val="center"/>
            <w:hideMark/>
          </w:tcPr>
          <w:p w14:paraId="138C8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122A4D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DAEEE2"/>
            <w:noWrap/>
            <w:vAlign w:val="center"/>
            <w:hideMark/>
          </w:tcPr>
          <w:p w14:paraId="7BFA12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0.174</w:t>
            </w:r>
          </w:p>
        </w:tc>
        <w:tc>
          <w:tcPr>
            <w:tcW w:w="576" w:type="dxa"/>
            <w:tcBorders>
              <w:top w:val="nil"/>
              <w:left w:val="nil"/>
              <w:bottom w:val="nil"/>
              <w:right w:val="nil"/>
            </w:tcBorders>
            <w:shd w:val="clear" w:color="000000" w:fill="F9FBFC"/>
            <w:noWrap/>
            <w:vAlign w:val="center"/>
            <w:hideMark/>
          </w:tcPr>
          <w:p w14:paraId="43A6309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0.018</w:t>
            </w:r>
          </w:p>
        </w:tc>
        <w:tc>
          <w:tcPr>
            <w:tcW w:w="576" w:type="dxa"/>
            <w:tcBorders>
              <w:top w:val="nil"/>
              <w:left w:val="nil"/>
              <w:bottom w:val="nil"/>
              <w:right w:val="nil"/>
            </w:tcBorders>
            <w:shd w:val="clear" w:color="000000" w:fill="FCFCFF"/>
            <w:noWrap/>
            <w:vAlign w:val="center"/>
            <w:hideMark/>
          </w:tcPr>
          <w:p w14:paraId="59A3FA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2C3AB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279D40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E"/>
            <w:noWrap/>
            <w:vAlign w:val="center"/>
            <w:hideMark/>
          </w:tcPr>
          <w:p w14:paraId="56BC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D9EEE1"/>
            <w:noWrap/>
            <w:vAlign w:val="center"/>
            <w:hideMark/>
          </w:tcPr>
          <w:p w14:paraId="0EEC70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0.178</w:t>
            </w:r>
          </w:p>
        </w:tc>
        <w:tc>
          <w:tcPr>
            <w:tcW w:w="576" w:type="dxa"/>
            <w:tcBorders>
              <w:top w:val="nil"/>
              <w:left w:val="nil"/>
              <w:bottom w:val="nil"/>
              <w:right w:val="nil"/>
            </w:tcBorders>
            <w:shd w:val="clear" w:color="000000" w:fill="FCFCFF"/>
            <w:noWrap/>
            <w:vAlign w:val="center"/>
            <w:hideMark/>
          </w:tcPr>
          <w:p w14:paraId="1F9B910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C23F09D" w14:textId="77777777" w:rsidTr="00F16E0D">
        <w:trPr>
          <w:trHeight w:val="20"/>
        </w:trPr>
        <w:tc>
          <w:tcPr>
            <w:tcW w:w="2700" w:type="dxa"/>
            <w:tcBorders>
              <w:top w:val="nil"/>
              <w:left w:val="nil"/>
              <w:bottom w:val="nil"/>
              <w:right w:val="nil"/>
            </w:tcBorders>
            <w:shd w:val="clear" w:color="000000" w:fill="FFFFFF"/>
            <w:noWrap/>
            <w:vAlign w:val="center"/>
            <w:hideMark/>
          </w:tcPr>
          <w:p w14:paraId="60267B9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Giant Grenadier</w:t>
            </w:r>
          </w:p>
        </w:tc>
        <w:tc>
          <w:tcPr>
            <w:tcW w:w="286" w:type="dxa"/>
            <w:tcBorders>
              <w:top w:val="nil"/>
              <w:left w:val="nil"/>
              <w:bottom w:val="nil"/>
              <w:right w:val="nil"/>
            </w:tcBorders>
            <w:shd w:val="clear" w:color="000000" w:fill="FCFCFF"/>
            <w:noWrap/>
            <w:vAlign w:val="center"/>
            <w:hideMark/>
          </w:tcPr>
          <w:p w14:paraId="3F5FE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74C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B2F1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1CE85A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DB28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AAA11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97B73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E"/>
            <w:noWrap/>
            <w:vAlign w:val="center"/>
            <w:hideMark/>
          </w:tcPr>
          <w:p w14:paraId="6FFE21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CFCFF"/>
            <w:noWrap/>
            <w:vAlign w:val="center"/>
            <w:hideMark/>
          </w:tcPr>
          <w:p w14:paraId="0355F0A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7FAFB"/>
            <w:noWrap/>
            <w:vAlign w:val="center"/>
            <w:hideMark/>
          </w:tcPr>
          <w:p w14:paraId="12FEE3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CFCFF"/>
            <w:noWrap/>
            <w:vAlign w:val="center"/>
            <w:hideMark/>
          </w:tcPr>
          <w:p w14:paraId="5776303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5F2E959F" w14:textId="77777777" w:rsidTr="00F16E0D">
        <w:trPr>
          <w:trHeight w:val="20"/>
        </w:trPr>
        <w:tc>
          <w:tcPr>
            <w:tcW w:w="2700" w:type="dxa"/>
            <w:tcBorders>
              <w:top w:val="nil"/>
              <w:left w:val="nil"/>
              <w:bottom w:val="nil"/>
              <w:right w:val="nil"/>
            </w:tcBorders>
            <w:shd w:val="clear" w:color="000000" w:fill="FFFFFF"/>
            <w:noWrap/>
            <w:vAlign w:val="center"/>
            <w:hideMark/>
          </w:tcPr>
          <w:p w14:paraId="39D299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Greenlings</w:t>
            </w:r>
          </w:p>
        </w:tc>
        <w:tc>
          <w:tcPr>
            <w:tcW w:w="286" w:type="dxa"/>
            <w:tcBorders>
              <w:top w:val="nil"/>
              <w:left w:val="nil"/>
              <w:bottom w:val="nil"/>
              <w:right w:val="nil"/>
            </w:tcBorders>
            <w:shd w:val="clear" w:color="000000" w:fill="FCFCFF"/>
            <w:noWrap/>
            <w:vAlign w:val="center"/>
            <w:hideMark/>
          </w:tcPr>
          <w:p w14:paraId="5F6883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5B9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2AF8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B8C8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4634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8480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53EB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77D7E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nil"/>
              <w:right w:val="nil"/>
            </w:tcBorders>
            <w:shd w:val="clear" w:color="000000" w:fill="FBFCFE"/>
            <w:noWrap/>
            <w:vAlign w:val="center"/>
            <w:hideMark/>
          </w:tcPr>
          <w:p w14:paraId="2477B7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4F3EA"/>
            <w:noWrap/>
            <w:vAlign w:val="center"/>
            <w:hideMark/>
          </w:tcPr>
          <w:p w14:paraId="1FCA688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0.123</w:t>
            </w:r>
          </w:p>
        </w:tc>
        <w:tc>
          <w:tcPr>
            <w:tcW w:w="576" w:type="dxa"/>
            <w:tcBorders>
              <w:top w:val="nil"/>
              <w:left w:val="nil"/>
              <w:bottom w:val="nil"/>
              <w:right w:val="nil"/>
            </w:tcBorders>
            <w:shd w:val="clear" w:color="000000" w:fill="FCFCFF"/>
            <w:noWrap/>
            <w:vAlign w:val="center"/>
            <w:hideMark/>
          </w:tcPr>
          <w:p w14:paraId="3318F2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7A5E3B65" w14:textId="77777777" w:rsidTr="00F16E0D">
        <w:trPr>
          <w:trHeight w:val="20"/>
        </w:trPr>
        <w:tc>
          <w:tcPr>
            <w:tcW w:w="2700" w:type="dxa"/>
            <w:tcBorders>
              <w:top w:val="nil"/>
              <w:left w:val="nil"/>
              <w:bottom w:val="nil"/>
              <w:right w:val="nil"/>
            </w:tcBorders>
            <w:shd w:val="clear" w:color="000000" w:fill="FFFFFF"/>
            <w:noWrap/>
            <w:vAlign w:val="center"/>
            <w:hideMark/>
          </w:tcPr>
          <w:p w14:paraId="192EDA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Pacific Grenadier</w:t>
            </w:r>
          </w:p>
        </w:tc>
        <w:tc>
          <w:tcPr>
            <w:tcW w:w="286" w:type="dxa"/>
            <w:tcBorders>
              <w:top w:val="nil"/>
              <w:left w:val="nil"/>
              <w:bottom w:val="nil"/>
              <w:right w:val="nil"/>
            </w:tcBorders>
            <w:shd w:val="clear" w:color="000000" w:fill="FCFCFF"/>
            <w:noWrap/>
            <w:vAlign w:val="center"/>
            <w:hideMark/>
          </w:tcPr>
          <w:p w14:paraId="357087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917BF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0983A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0B0BA7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59344E4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6AB2C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E6FF4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BDBFA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BFCFE"/>
            <w:noWrap/>
            <w:vAlign w:val="center"/>
            <w:hideMark/>
          </w:tcPr>
          <w:p w14:paraId="511FDA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E1267F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32A57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4B83CA76" w14:textId="77777777" w:rsidTr="00F16E0D">
        <w:trPr>
          <w:trHeight w:val="20"/>
        </w:trPr>
        <w:tc>
          <w:tcPr>
            <w:tcW w:w="2700" w:type="dxa"/>
            <w:tcBorders>
              <w:top w:val="nil"/>
              <w:left w:val="nil"/>
              <w:bottom w:val="nil"/>
              <w:right w:val="nil"/>
            </w:tcBorders>
            <w:shd w:val="clear" w:color="000000" w:fill="FFFFFF"/>
            <w:noWrap/>
            <w:vAlign w:val="center"/>
            <w:hideMark/>
          </w:tcPr>
          <w:p w14:paraId="0C1995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Grenadier - Rattail Grenadier Unidentified</w:t>
            </w:r>
          </w:p>
        </w:tc>
        <w:tc>
          <w:tcPr>
            <w:tcW w:w="286" w:type="dxa"/>
            <w:tcBorders>
              <w:top w:val="nil"/>
              <w:left w:val="nil"/>
              <w:bottom w:val="nil"/>
              <w:right w:val="nil"/>
            </w:tcBorders>
            <w:shd w:val="clear" w:color="000000" w:fill="FCFCFF"/>
            <w:noWrap/>
            <w:vAlign w:val="center"/>
            <w:hideMark/>
          </w:tcPr>
          <w:p w14:paraId="4C9449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C98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2DB1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DFF9D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623B80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B"/>
            <w:noWrap/>
            <w:vAlign w:val="center"/>
            <w:hideMark/>
          </w:tcPr>
          <w:p w14:paraId="1FB90C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CFCFF"/>
            <w:noWrap/>
            <w:vAlign w:val="center"/>
            <w:hideMark/>
          </w:tcPr>
          <w:p w14:paraId="191F00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64EF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1C3A3A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8FBFC"/>
            <w:noWrap/>
            <w:vAlign w:val="center"/>
            <w:hideMark/>
          </w:tcPr>
          <w:p w14:paraId="00F321B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CFCFF"/>
            <w:noWrap/>
            <w:vAlign w:val="center"/>
            <w:hideMark/>
          </w:tcPr>
          <w:p w14:paraId="0A6122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31AE316F" w14:textId="77777777" w:rsidTr="00F16E0D">
        <w:trPr>
          <w:trHeight w:val="20"/>
        </w:trPr>
        <w:tc>
          <w:tcPr>
            <w:tcW w:w="2700" w:type="dxa"/>
            <w:tcBorders>
              <w:top w:val="nil"/>
              <w:left w:val="nil"/>
              <w:bottom w:val="nil"/>
              <w:right w:val="nil"/>
            </w:tcBorders>
            <w:shd w:val="clear" w:color="000000" w:fill="FFFFFF"/>
            <w:noWrap/>
            <w:vAlign w:val="center"/>
            <w:hideMark/>
          </w:tcPr>
          <w:p w14:paraId="19FAE31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Gunnels</w:t>
            </w:r>
          </w:p>
        </w:tc>
        <w:tc>
          <w:tcPr>
            <w:tcW w:w="286" w:type="dxa"/>
            <w:tcBorders>
              <w:top w:val="nil"/>
              <w:left w:val="nil"/>
              <w:bottom w:val="nil"/>
              <w:right w:val="nil"/>
            </w:tcBorders>
            <w:shd w:val="clear" w:color="000000" w:fill="FCFCFF"/>
            <w:noWrap/>
            <w:vAlign w:val="center"/>
            <w:hideMark/>
          </w:tcPr>
          <w:p w14:paraId="48E7308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83D0A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8BB37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151336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32E37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22B2C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131D98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07405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2DF7CB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652098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44477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0D1C51FB" w14:textId="77777777" w:rsidTr="00F16E0D">
        <w:trPr>
          <w:trHeight w:val="20"/>
        </w:trPr>
        <w:tc>
          <w:tcPr>
            <w:tcW w:w="2700" w:type="dxa"/>
            <w:tcBorders>
              <w:top w:val="nil"/>
              <w:left w:val="nil"/>
              <w:bottom w:val="nil"/>
              <w:right w:val="nil"/>
            </w:tcBorders>
            <w:shd w:val="clear" w:color="000000" w:fill="FFFFFF"/>
            <w:noWrap/>
            <w:vAlign w:val="center"/>
            <w:hideMark/>
          </w:tcPr>
          <w:p w14:paraId="02AB2F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Hermit crab unidentified</w:t>
            </w:r>
          </w:p>
        </w:tc>
        <w:tc>
          <w:tcPr>
            <w:tcW w:w="286" w:type="dxa"/>
            <w:tcBorders>
              <w:top w:val="nil"/>
              <w:left w:val="nil"/>
              <w:bottom w:val="nil"/>
              <w:right w:val="nil"/>
            </w:tcBorders>
            <w:shd w:val="clear" w:color="000000" w:fill="F0F8F5"/>
            <w:noWrap/>
            <w:vAlign w:val="center"/>
            <w:hideMark/>
          </w:tcPr>
          <w:p w14:paraId="7C59ED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0.062</w:t>
            </w:r>
          </w:p>
        </w:tc>
        <w:tc>
          <w:tcPr>
            <w:tcW w:w="576" w:type="dxa"/>
            <w:tcBorders>
              <w:top w:val="nil"/>
              <w:left w:val="nil"/>
              <w:bottom w:val="nil"/>
              <w:right w:val="nil"/>
            </w:tcBorders>
            <w:shd w:val="clear" w:color="000000" w:fill="FBFCFF"/>
            <w:noWrap/>
            <w:vAlign w:val="center"/>
            <w:hideMark/>
          </w:tcPr>
          <w:p w14:paraId="20F99B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6FAFA"/>
            <w:noWrap/>
            <w:vAlign w:val="center"/>
            <w:hideMark/>
          </w:tcPr>
          <w:p w14:paraId="22D6F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F3F9F7"/>
            <w:noWrap/>
            <w:vAlign w:val="center"/>
            <w:hideMark/>
          </w:tcPr>
          <w:p w14:paraId="2C94C4C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F9FBFC"/>
            <w:noWrap/>
            <w:vAlign w:val="center"/>
            <w:hideMark/>
          </w:tcPr>
          <w:p w14:paraId="624EDBB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0650D7C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c>
          <w:tcPr>
            <w:tcW w:w="576" w:type="dxa"/>
            <w:tcBorders>
              <w:top w:val="nil"/>
              <w:left w:val="nil"/>
              <w:bottom w:val="nil"/>
              <w:right w:val="nil"/>
            </w:tcBorders>
            <w:shd w:val="clear" w:color="000000" w:fill="ECF6F1"/>
            <w:noWrap/>
            <w:vAlign w:val="center"/>
            <w:hideMark/>
          </w:tcPr>
          <w:p w14:paraId="66719E6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F0F7F4"/>
            <w:noWrap/>
            <w:vAlign w:val="center"/>
            <w:hideMark/>
          </w:tcPr>
          <w:p w14:paraId="2FD735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0.065</w:t>
            </w:r>
          </w:p>
        </w:tc>
        <w:tc>
          <w:tcPr>
            <w:tcW w:w="576" w:type="dxa"/>
            <w:tcBorders>
              <w:top w:val="nil"/>
              <w:left w:val="nil"/>
              <w:bottom w:val="nil"/>
              <w:right w:val="nil"/>
            </w:tcBorders>
            <w:shd w:val="clear" w:color="000000" w:fill="ECF6F1"/>
            <w:noWrap/>
            <w:vAlign w:val="center"/>
            <w:hideMark/>
          </w:tcPr>
          <w:p w14:paraId="6E1F01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0.082</w:t>
            </w:r>
          </w:p>
        </w:tc>
        <w:tc>
          <w:tcPr>
            <w:tcW w:w="576" w:type="dxa"/>
            <w:tcBorders>
              <w:top w:val="nil"/>
              <w:left w:val="nil"/>
              <w:bottom w:val="nil"/>
              <w:right w:val="nil"/>
            </w:tcBorders>
            <w:shd w:val="clear" w:color="000000" w:fill="EBF5F0"/>
            <w:noWrap/>
            <w:vAlign w:val="center"/>
            <w:hideMark/>
          </w:tcPr>
          <w:p w14:paraId="368B0C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0.090</w:t>
            </w:r>
          </w:p>
        </w:tc>
        <w:tc>
          <w:tcPr>
            <w:tcW w:w="576" w:type="dxa"/>
            <w:tcBorders>
              <w:top w:val="nil"/>
              <w:left w:val="nil"/>
              <w:bottom w:val="nil"/>
              <w:right w:val="nil"/>
            </w:tcBorders>
            <w:shd w:val="clear" w:color="000000" w:fill="E5F3EB"/>
            <w:noWrap/>
            <w:vAlign w:val="center"/>
            <w:hideMark/>
          </w:tcPr>
          <w:p w14:paraId="0F64123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0.118</w:t>
            </w:r>
          </w:p>
        </w:tc>
      </w:tr>
      <w:tr w:rsidR="00F16E0D" w:rsidRPr="00F16E0D" w14:paraId="49345E19" w14:textId="77777777" w:rsidTr="00F16E0D">
        <w:trPr>
          <w:trHeight w:val="20"/>
        </w:trPr>
        <w:tc>
          <w:tcPr>
            <w:tcW w:w="2700" w:type="dxa"/>
            <w:tcBorders>
              <w:top w:val="nil"/>
              <w:left w:val="nil"/>
              <w:bottom w:val="nil"/>
              <w:right w:val="nil"/>
            </w:tcBorders>
            <w:shd w:val="clear" w:color="000000" w:fill="FFFFFF"/>
            <w:noWrap/>
            <w:vAlign w:val="center"/>
            <w:hideMark/>
          </w:tcPr>
          <w:p w14:paraId="1281B6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Invertebrate unidentified</w:t>
            </w:r>
          </w:p>
        </w:tc>
        <w:tc>
          <w:tcPr>
            <w:tcW w:w="286" w:type="dxa"/>
            <w:tcBorders>
              <w:top w:val="nil"/>
              <w:left w:val="nil"/>
              <w:bottom w:val="nil"/>
              <w:right w:val="nil"/>
            </w:tcBorders>
            <w:shd w:val="clear" w:color="000000" w:fill="ECF6F1"/>
            <w:noWrap/>
            <w:vAlign w:val="center"/>
            <w:hideMark/>
          </w:tcPr>
          <w:p w14:paraId="155319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0.086</w:t>
            </w:r>
          </w:p>
        </w:tc>
        <w:tc>
          <w:tcPr>
            <w:tcW w:w="576" w:type="dxa"/>
            <w:tcBorders>
              <w:top w:val="nil"/>
              <w:left w:val="nil"/>
              <w:bottom w:val="nil"/>
              <w:right w:val="nil"/>
            </w:tcBorders>
            <w:shd w:val="clear" w:color="000000" w:fill="FBFCFE"/>
            <w:noWrap/>
            <w:vAlign w:val="center"/>
            <w:hideMark/>
          </w:tcPr>
          <w:p w14:paraId="300E016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458C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CA36D7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AB20E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7FAFA"/>
            <w:noWrap/>
            <w:vAlign w:val="center"/>
            <w:hideMark/>
          </w:tcPr>
          <w:p w14:paraId="54194FD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CFCFF"/>
            <w:noWrap/>
            <w:vAlign w:val="center"/>
            <w:hideMark/>
          </w:tcPr>
          <w:p w14:paraId="6A1918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C1D9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2AD165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1F8F5"/>
            <w:noWrap/>
            <w:vAlign w:val="center"/>
            <w:hideMark/>
          </w:tcPr>
          <w:p w14:paraId="3E2C35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0.060</w:t>
            </w:r>
          </w:p>
        </w:tc>
        <w:tc>
          <w:tcPr>
            <w:tcW w:w="576" w:type="dxa"/>
            <w:tcBorders>
              <w:top w:val="nil"/>
              <w:left w:val="nil"/>
              <w:bottom w:val="nil"/>
              <w:right w:val="nil"/>
            </w:tcBorders>
            <w:shd w:val="clear" w:color="000000" w:fill="FBFCFE"/>
            <w:noWrap/>
            <w:vAlign w:val="center"/>
            <w:hideMark/>
          </w:tcPr>
          <w:p w14:paraId="4111213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8207981" w14:textId="77777777" w:rsidTr="00F16E0D">
        <w:trPr>
          <w:trHeight w:val="20"/>
        </w:trPr>
        <w:tc>
          <w:tcPr>
            <w:tcW w:w="2700" w:type="dxa"/>
            <w:tcBorders>
              <w:top w:val="nil"/>
              <w:left w:val="nil"/>
              <w:bottom w:val="nil"/>
              <w:right w:val="nil"/>
            </w:tcBorders>
            <w:shd w:val="clear" w:color="000000" w:fill="FFFFFF"/>
            <w:noWrap/>
            <w:vAlign w:val="center"/>
            <w:hideMark/>
          </w:tcPr>
          <w:p w14:paraId="790ACF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Lanternfishes (myctophidae)</w:t>
            </w:r>
          </w:p>
        </w:tc>
        <w:tc>
          <w:tcPr>
            <w:tcW w:w="286" w:type="dxa"/>
            <w:tcBorders>
              <w:top w:val="nil"/>
              <w:left w:val="nil"/>
              <w:bottom w:val="nil"/>
              <w:right w:val="nil"/>
            </w:tcBorders>
            <w:shd w:val="clear" w:color="000000" w:fill="FCFCFF"/>
            <w:noWrap/>
            <w:vAlign w:val="center"/>
            <w:hideMark/>
          </w:tcPr>
          <w:p w14:paraId="2EC678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F161A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F372E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F8B77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48018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12626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AB35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3718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AACDFF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51939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3C5D8F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3730A17" w14:textId="77777777" w:rsidTr="00F16E0D">
        <w:trPr>
          <w:trHeight w:val="20"/>
        </w:trPr>
        <w:tc>
          <w:tcPr>
            <w:tcW w:w="2700" w:type="dxa"/>
            <w:tcBorders>
              <w:top w:val="nil"/>
              <w:left w:val="nil"/>
              <w:bottom w:val="nil"/>
              <w:right w:val="nil"/>
            </w:tcBorders>
            <w:shd w:val="clear" w:color="000000" w:fill="FFFFFF"/>
            <w:noWrap/>
            <w:vAlign w:val="center"/>
            <w:hideMark/>
          </w:tcPr>
          <w:p w14:paraId="10E22F8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crabs</w:t>
            </w:r>
          </w:p>
        </w:tc>
        <w:tc>
          <w:tcPr>
            <w:tcW w:w="286" w:type="dxa"/>
            <w:tcBorders>
              <w:top w:val="nil"/>
              <w:left w:val="nil"/>
              <w:bottom w:val="nil"/>
              <w:right w:val="nil"/>
            </w:tcBorders>
            <w:shd w:val="clear" w:color="000000" w:fill="FAFCFE"/>
            <w:noWrap/>
            <w:vAlign w:val="center"/>
            <w:hideMark/>
          </w:tcPr>
          <w:p w14:paraId="5046ADB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0.011</w:t>
            </w:r>
          </w:p>
        </w:tc>
        <w:tc>
          <w:tcPr>
            <w:tcW w:w="576" w:type="dxa"/>
            <w:tcBorders>
              <w:top w:val="nil"/>
              <w:left w:val="nil"/>
              <w:bottom w:val="nil"/>
              <w:right w:val="nil"/>
            </w:tcBorders>
            <w:shd w:val="clear" w:color="000000" w:fill="FBFCFE"/>
            <w:noWrap/>
            <w:vAlign w:val="center"/>
            <w:hideMark/>
          </w:tcPr>
          <w:p w14:paraId="4282B3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2B3878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8FBFC"/>
            <w:noWrap/>
            <w:vAlign w:val="center"/>
            <w:hideMark/>
          </w:tcPr>
          <w:p w14:paraId="30621D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AFBFD"/>
            <w:noWrap/>
            <w:vAlign w:val="center"/>
            <w:hideMark/>
          </w:tcPr>
          <w:p w14:paraId="3F05553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AFCFD"/>
            <w:noWrap/>
            <w:vAlign w:val="center"/>
            <w:hideMark/>
          </w:tcPr>
          <w:p w14:paraId="4AA3A02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2F8F7"/>
            <w:noWrap/>
            <w:vAlign w:val="center"/>
            <w:hideMark/>
          </w:tcPr>
          <w:p w14:paraId="02432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0.052</w:t>
            </w:r>
          </w:p>
        </w:tc>
        <w:tc>
          <w:tcPr>
            <w:tcW w:w="576" w:type="dxa"/>
            <w:tcBorders>
              <w:top w:val="nil"/>
              <w:left w:val="nil"/>
              <w:bottom w:val="nil"/>
              <w:right w:val="nil"/>
            </w:tcBorders>
            <w:shd w:val="clear" w:color="000000" w:fill="F6FAFA"/>
            <w:noWrap/>
            <w:vAlign w:val="center"/>
            <w:hideMark/>
          </w:tcPr>
          <w:p w14:paraId="645C99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0.031</w:t>
            </w:r>
          </w:p>
        </w:tc>
        <w:tc>
          <w:tcPr>
            <w:tcW w:w="576" w:type="dxa"/>
            <w:tcBorders>
              <w:top w:val="nil"/>
              <w:left w:val="nil"/>
              <w:bottom w:val="nil"/>
              <w:right w:val="nil"/>
            </w:tcBorders>
            <w:shd w:val="clear" w:color="000000" w:fill="F8FBFC"/>
            <w:noWrap/>
            <w:vAlign w:val="center"/>
            <w:hideMark/>
          </w:tcPr>
          <w:p w14:paraId="4F7DBC7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E9F5EF"/>
            <w:noWrap/>
            <w:vAlign w:val="center"/>
            <w:hideMark/>
          </w:tcPr>
          <w:p w14:paraId="25B49E1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AFBFD"/>
            <w:noWrap/>
            <w:vAlign w:val="center"/>
            <w:hideMark/>
          </w:tcPr>
          <w:p w14:paraId="1D2299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r>
      <w:tr w:rsidR="00F16E0D" w:rsidRPr="00F16E0D" w14:paraId="4C5415B0" w14:textId="77777777" w:rsidTr="00F16E0D">
        <w:trPr>
          <w:trHeight w:val="20"/>
        </w:trPr>
        <w:tc>
          <w:tcPr>
            <w:tcW w:w="2700" w:type="dxa"/>
            <w:tcBorders>
              <w:top w:val="nil"/>
              <w:left w:val="nil"/>
              <w:bottom w:val="nil"/>
              <w:right w:val="nil"/>
            </w:tcBorders>
            <w:shd w:val="clear" w:color="000000" w:fill="FFFFFF"/>
            <w:noWrap/>
            <w:vAlign w:val="center"/>
            <w:hideMark/>
          </w:tcPr>
          <w:p w14:paraId="7F56EC2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crustaceans</w:t>
            </w:r>
          </w:p>
        </w:tc>
        <w:tc>
          <w:tcPr>
            <w:tcW w:w="286" w:type="dxa"/>
            <w:tcBorders>
              <w:top w:val="nil"/>
              <w:left w:val="nil"/>
              <w:bottom w:val="nil"/>
              <w:right w:val="nil"/>
            </w:tcBorders>
            <w:shd w:val="clear" w:color="000000" w:fill="EDF6F2"/>
            <w:noWrap/>
            <w:vAlign w:val="center"/>
            <w:hideMark/>
          </w:tcPr>
          <w:p w14:paraId="44AF295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0.080</w:t>
            </w:r>
          </w:p>
        </w:tc>
        <w:tc>
          <w:tcPr>
            <w:tcW w:w="576" w:type="dxa"/>
            <w:tcBorders>
              <w:top w:val="nil"/>
              <w:left w:val="nil"/>
              <w:bottom w:val="nil"/>
              <w:right w:val="nil"/>
            </w:tcBorders>
            <w:shd w:val="clear" w:color="000000" w:fill="F9FBFD"/>
            <w:noWrap/>
            <w:vAlign w:val="center"/>
            <w:hideMark/>
          </w:tcPr>
          <w:p w14:paraId="0ED151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BFCFE"/>
            <w:noWrap/>
            <w:vAlign w:val="center"/>
            <w:hideMark/>
          </w:tcPr>
          <w:p w14:paraId="0F235C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DCEFE4"/>
            <w:noWrap/>
            <w:vAlign w:val="center"/>
            <w:hideMark/>
          </w:tcPr>
          <w:p w14:paraId="5AB296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0.163</w:t>
            </w:r>
          </w:p>
        </w:tc>
        <w:tc>
          <w:tcPr>
            <w:tcW w:w="576" w:type="dxa"/>
            <w:tcBorders>
              <w:top w:val="nil"/>
              <w:left w:val="nil"/>
              <w:bottom w:val="nil"/>
              <w:right w:val="nil"/>
            </w:tcBorders>
            <w:shd w:val="clear" w:color="000000" w:fill="F4F9F9"/>
            <w:noWrap/>
            <w:vAlign w:val="center"/>
            <w:hideMark/>
          </w:tcPr>
          <w:p w14:paraId="104273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c>
          <w:tcPr>
            <w:tcW w:w="576" w:type="dxa"/>
            <w:tcBorders>
              <w:top w:val="nil"/>
              <w:left w:val="nil"/>
              <w:bottom w:val="nil"/>
              <w:right w:val="nil"/>
            </w:tcBorders>
            <w:shd w:val="clear" w:color="000000" w:fill="F3F9F7"/>
            <w:noWrap/>
            <w:vAlign w:val="center"/>
            <w:hideMark/>
          </w:tcPr>
          <w:p w14:paraId="60437E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18522B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C4E6CF"/>
            <w:noWrap/>
            <w:vAlign w:val="center"/>
            <w:hideMark/>
          </w:tcPr>
          <w:p w14:paraId="235B457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0.284</w:t>
            </w:r>
          </w:p>
        </w:tc>
        <w:tc>
          <w:tcPr>
            <w:tcW w:w="576" w:type="dxa"/>
            <w:tcBorders>
              <w:top w:val="nil"/>
              <w:left w:val="nil"/>
              <w:bottom w:val="nil"/>
              <w:right w:val="nil"/>
            </w:tcBorders>
            <w:shd w:val="clear" w:color="000000" w:fill="F4F9F8"/>
            <w:noWrap/>
            <w:vAlign w:val="center"/>
            <w:hideMark/>
          </w:tcPr>
          <w:p w14:paraId="7F856F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0.043</w:t>
            </w:r>
          </w:p>
        </w:tc>
        <w:tc>
          <w:tcPr>
            <w:tcW w:w="576" w:type="dxa"/>
            <w:tcBorders>
              <w:top w:val="nil"/>
              <w:left w:val="nil"/>
              <w:bottom w:val="nil"/>
              <w:right w:val="nil"/>
            </w:tcBorders>
            <w:shd w:val="clear" w:color="000000" w:fill="E3F2EA"/>
            <w:noWrap/>
            <w:vAlign w:val="center"/>
            <w:hideMark/>
          </w:tcPr>
          <w:p w14:paraId="3D06F5F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0.128</w:t>
            </w:r>
          </w:p>
        </w:tc>
        <w:tc>
          <w:tcPr>
            <w:tcW w:w="576" w:type="dxa"/>
            <w:tcBorders>
              <w:top w:val="nil"/>
              <w:left w:val="nil"/>
              <w:bottom w:val="nil"/>
              <w:right w:val="nil"/>
            </w:tcBorders>
            <w:shd w:val="clear" w:color="000000" w:fill="E8F4EE"/>
            <w:noWrap/>
            <w:vAlign w:val="center"/>
            <w:hideMark/>
          </w:tcPr>
          <w:p w14:paraId="4F174F9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0.104</w:t>
            </w:r>
          </w:p>
        </w:tc>
      </w:tr>
      <w:tr w:rsidR="00F16E0D" w:rsidRPr="00F16E0D" w14:paraId="46EC4F87" w14:textId="77777777" w:rsidTr="00F16E0D">
        <w:trPr>
          <w:trHeight w:val="20"/>
        </w:trPr>
        <w:tc>
          <w:tcPr>
            <w:tcW w:w="2700" w:type="dxa"/>
            <w:tcBorders>
              <w:top w:val="nil"/>
              <w:left w:val="nil"/>
              <w:bottom w:val="nil"/>
              <w:right w:val="nil"/>
            </w:tcBorders>
            <w:shd w:val="clear" w:color="000000" w:fill="FFFFFF"/>
            <w:noWrap/>
            <w:vAlign w:val="center"/>
            <w:hideMark/>
          </w:tcPr>
          <w:p w14:paraId="50D0DA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deep fish</w:t>
            </w:r>
          </w:p>
        </w:tc>
        <w:tc>
          <w:tcPr>
            <w:tcW w:w="286" w:type="dxa"/>
            <w:tcBorders>
              <w:top w:val="nil"/>
              <w:left w:val="nil"/>
              <w:bottom w:val="nil"/>
              <w:right w:val="nil"/>
            </w:tcBorders>
            <w:shd w:val="clear" w:color="000000" w:fill="FCFCFF"/>
            <w:noWrap/>
            <w:vAlign w:val="center"/>
            <w:hideMark/>
          </w:tcPr>
          <w:p w14:paraId="7760163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416A5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49959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9FE2D4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1C875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C7FE5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199E62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1E24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775C7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C69BDB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FA0CD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48E4945" w14:textId="77777777" w:rsidTr="00F16E0D">
        <w:trPr>
          <w:trHeight w:val="20"/>
        </w:trPr>
        <w:tc>
          <w:tcPr>
            <w:tcW w:w="2700" w:type="dxa"/>
            <w:tcBorders>
              <w:top w:val="nil"/>
              <w:left w:val="nil"/>
              <w:bottom w:val="nil"/>
              <w:right w:val="nil"/>
            </w:tcBorders>
            <w:shd w:val="clear" w:color="000000" w:fill="FFFFFF"/>
            <w:noWrap/>
            <w:vAlign w:val="center"/>
            <w:hideMark/>
          </w:tcPr>
          <w:p w14:paraId="72B3C4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fish</w:t>
            </w:r>
          </w:p>
        </w:tc>
        <w:tc>
          <w:tcPr>
            <w:tcW w:w="286" w:type="dxa"/>
            <w:tcBorders>
              <w:top w:val="nil"/>
              <w:left w:val="nil"/>
              <w:bottom w:val="nil"/>
              <w:right w:val="nil"/>
            </w:tcBorders>
            <w:shd w:val="clear" w:color="000000" w:fill="FBFCFF"/>
            <w:noWrap/>
            <w:vAlign w:val="center"/>
            <w:hideMark/>
          </w:tcPr>
          <w:p w14:paraId="7586A0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8CBBA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4AB779D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7BC9DA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09CAF0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497A8E0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BFCFE"/>
            <w:noWrap/>
            <w:vAlign w:val="center"/>
            <w:hideMark/>
          </w:tcPr>
          <w:p w14:paraId="7DA6E5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06C1319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3C98E9F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CFD"/>
            <w:noWrap/>
            <w:vAlign w:val="center"/>
            <w:hideMark/>
          </w:tcPr>
          <w:p w14:paraId="515571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BFCFF"/>
            <w:noWrap/>
            <w:vAlign w:val="center"/>
            <w:hideMark/>
          </w:tcPr>
          <w:p w14:paraId="55E530C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r>
      <w:tr w:rsidR="00F16E0D" w:rsidRPr="00F16E0D" w14:paraId="7444A531" w14:textId="77777777" w:rsidTr="00F16E0D">
        <w:trPr>
          <w:trHeight w:val="20"/>
        </w:trPr>
        <w:tc>
          <w:tcPr>
            <w:tcW w:w="2700" w:type="dxa"/>
            <w:tcBorders>
              <w:top w:val="nil"/>
              <w:left w:val="nil"/>
              <w:bottom w:val="nil"/>
              <w:right w:val="nil"/>
            </w:tcBorders>
            <w:shd w:val="clear" w:color="000000" w:fill="FFFFFF"/>
            <w:noWrap/>
            <w:vAlign w:val="center"/>
            <w:hideMark/>
          </w:tcPr>
          <w:p w14:paraId="719DAE4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Misc inverts (worms etc)</w:t>
            </w:r>
          </w:p>
        </w:tc>
        <w:tc>
          <w:tcPr>
            <w:tcW w:w="286" w:type="dxa"/>
            <w:tcBorders>
              <w:top w:val="nil"/>
              <w:left w:val="nil"/>
              <w:bottom w:val="nil"/>
              <w:right w:val="nil"/>
            </w:tcBorders>
            <w:shd w:val="clear" w:color="000000" w:fill="F7FAFA"/>
            <w:noWrap/>
            <w:vAlign w:val="center"/>
            <w:hideMark/>
          </w:tcPr>
          <w:p w14:paraId="4933242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1F8F5"/>
            <w:noWrap/>
            <w:vAlign w:val="center"/>
            <w:hideMark/>
          </w:tcPr>
          <w:p w14:paraId="49FE77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0.059</w:t>
            </w:r>
          </w:p>
        </w:tc>
        <w:tc>
          <w:tcPr>
            <w:tcW w:w="576" w:type="dxa"/>
            <w:tcBorders>
              <w:top w:val="nil"/>
              <w:left w:val="nil"/>
              <w:bottom w:val="nil"/>
              <w:right w:val="nil"/>
            </w:tcBorders>
            <w:shd w:val="clear" w:color="000000" w:fill="EAF5F0"/>
            <w:noWrap/>
            <w:vAlign w:val="center"/>
            <w:hideMark/>
          </w:tcPr>
          <w:p w14:paraId="422F14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0.093</w:t>
            </w:r>
          </w:p>
        </w:tc>
        <w:tc>
          <w:tcPr>
            <w:tcW w:w="576" w:type="dxa"/>
            <w:tcBorders>
              <w:top w:val="nil"/>
              <w:left w:val="nil"/>
              <w:bottom w:val="nil"/>
              <w:right w:val="nil"/>
            </w:tcBorders>
            <w:shd w:val="clear" w:color="000000" w:fill="EDF6F2"/>
            <w:noWrap/>
            <w:vAlign w:val="center"/>
            <w:hideMark/>
          </w:tcPr>
          <w:p w14:paraId="2330597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0.077</w:t>
            </w:r>
          </w:p>
        </w:tc>
        <w:tc>
          <w:tcPr>
            <w:tcW w:w="576" w:type="dxa"/>
            <w:tcBorders>
              <w:top w:val="nil"/>
              <w:left w:val="nil"/>
              <w:bottom w:val="nil"/>
              <w:right w:val="nil"/>
            </w:tcBorders>
            <w:shd w:val="clear" w:color="000000" w:fill="F9FBFC"/>
            <w:noWrap/>
            <w:vAlign w:val="center"/>
            <w:hideMark/>
          </w:tcPr>
          <w:p w14:paraId="10E514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EEF7F3"/>
            <w:noWrap/>
            <w:vAlign w:val="center"/>
            <w:hideMark/>
          </w:tcPr>
          <w:p w14:paraId="3F49BC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0.071</w:t>
            </w:r>
          </w:p>
        </w:tc>
        <w:tc>
          <w:tcPr>
            <w:tcW w:w="576" w:type="dxa"/>
            <w:tcBorders>
              <w:top w:val="nil"/>
              <w:left w:val="nil"/>
              <w:bottom w:val="nil"/>
              <w:right w:val="nil"/>
            </w:tcBorders>
            <w:shd w:val="clear" w:color="000000" w:fill="96D3A7"/>
            <w:noWrap/>
            <w:vAlign w:val="center"/>
            <w:hideMark/>
          </w:tcPr>
          <w:p w14:paraId="0AC3CB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0.516</w:t>
            </w:r>
          </w:p>
        </w:tc>
        <w:tc>
          <w:tcPr>
            <w:tcW w:w="576" w:type="dxa"/>
            <w:tcBorders>
              <w:top w:val="nil"/>
              <w:left w:val="nil"/>
              <w:bottom w:val="nil"/>
              <w:right w:val="nil"/>
            </w:tcBorders>
            <w:shd w:val="clear" w:color="000000" w:fill="CFEAD9"/>
            <w:noWrap/>
            <w:vAlign w:val="center"/>
            <w:hideMark/>
          </w:tcPr>
          <w:p w14:paraId="145A5BF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0.227</w:t>
            </w:r>
          </w:p>
        </w:tc>
        <w:tc>
          <w:tcPr>
            <w:tcW w:w="576" w:type="dxa"/>
            <w:tcBorders>
              <w:top w:val="nil"/>
              <w:left w:val="nil"/>
              <w:bottom w:val="nil"/>
              <w:right w:val="nil"/>
            </w:tcBorders>
            <w:shd w:val="clear" w:color="000000" w:fill="F1F8F6"/>
            <w:noWrap/>
            <w:vAlign w:val="center"/>
            <w:hideMark/>
          </w:tcPr>
          <w:p w14:paraId="69866E7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0.058</w:t>
            </w:r>
          </w:p>
        </w:tc>
        <w:tc>
          <w:tcPr>
            <w:tcW w:w="576" w:type="dxa"/>
            <w:tcBorders>
              <w:top w:val="nil"/>
              <w:left w:val="nil"/>
              <w:bottom w:val="nil"/>
              <w:right w:val="nil"/>
            </w:tcBorders>
            <w:shd w:val="clear" w:color="000000" w:fill="D8EEE0"/>
            <w:noWrap/>
            <w:vAlign w:val="center"/>
            <w:hideMark/>
          </w:tcPr>
          <w:p w14:paraId="6548A85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0.184</w:t>
            </w:r>
          </w:p>
        </w:tc>
        <w:tc>
          <w:tcPr>
            <w:tcW w:w="576" w:type="dxa"/>
            <w:tcBorders>
              <w:top w:val="nil"/>
              <w:left w:val="nil"/>
              <w:bottom w:val="nil"/>
              <w:right w:val="nil"/>
            </w:tcBorders>
            <w:shd w:val="clear" w:color="000000" w:fill="F4F9F8"/>
            <w:noWrap/>
            <w:vAlign w:val="center"/>
            <w:hideMark/>
          </w:tcPr>
          <w:p w14:paraId="2F6FEF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0.041</w:t>
            </w:r>
          </w:p>
        </w:tc>
      </w:tr>
      <w:tr w:rsidR="00F16E0D" w:rsidRPr="00F16E0D" w14:paraId="6AE7E24E" w14:textId="77777777" w:rsidTr="00F16E0D">
        <w:trPr>
          <w:trHeight w:val="20"/>
        </w:trPr>
        <w:tc>
          <w:tcPr>
            <w:tcW w:w="2700" w:type="dxa"/>
            <w:tcBorders>
              <w:top w:val="nil"/>
              <w:left w:val="nil"/>
              <w:bottom w:val="nil"/>
              <w:right w:val="nil"/>
            </w:tcBorders>
            <w:shd w:val="clear" w:color="000000" w:fill="FFFFFF"/>
            <w:noWrap/>
            <w:vAlign w:val="center"/>
            <w:hideMark/>
          </w:tcPr>
          <w:p w14:paraId="08824DE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NP Shrimp</w:t>
            </w:r>
          </w:p>
        </w:tc>
        <w:tc>
          <w:tcPr>
            <w:tcW w:w="286" w:type="dxa"/>
            <w:tcBorders>
              <w:top w:val="nil"/>
              <w:left w:val="nil"/>
              <w:bottom w:val="nil"/>
              <w:right w:val="nil"/>
            </w:tcBorders>
            <w:shd w:val="clear" w:color="000000" w:fill="F0F8F5"/>
            <w:noWrap/>
            <w:vAlign w:val="center"/>
            <w:hideMark/>
          </w:tcPr>
          <w:p w14:paraId="09F25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30A57E8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7F4CDC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7F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D3B43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5A6C36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9A2617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582DEE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68AE7D1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00C8A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E1E49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471BF997" w14:textId="77777777" w:rsidTr="00F16E0D">
        <w:trPr>
          <w:trHeight w:val="20"/>
        </w:trPr>
        <w:tc>
          <w:tcPr>
            <w:tcW w:w="2700" w:type="dxa"/>
            <w:tcBorders>
              <w:top w:val="nil"/>
              <w:left w:val="nil"/>
              <w:bottom w:val="nil"/>
              <w:right w:val="nil"/>
            </w:tcBorders>
            <w:shd w:val="clear" w:color="000000" w:fill="FFFFFF"/>
            <w:noWrap/>
            <w:vAlign w:val="center"/>
            <w:hideMark/>
          </w:tcPr>
          <w:p w14:paraId="5CE1C57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Other osmerids</w:t>
            </w:r>
          </w:p>
        </w:tc>
        <w:tc>
          <w:tcPr>
            <w:tcW w:w="286" w:type="dxa"/>
            <w:tcBorders>
              <w:top w:val="nil"/>
              <w:left w:val="nil"/>
              <w:bottom w:val="nil"/>
              <w:right w:val="nil"/>
            </w:tcBorders>
            <w:shd w:val="clear" w:color="000000" w:fill="FCFCFF"/>
            <w:noWrap/>
            <w:vAlign w:val="center"/>
            <w:hideMark/>
          </w:tcPr>
          <w:p w14:paraId="5C606A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9FBFD"/>
            <w:noWrap/>
            <w:vAlign w:val="center"/>
            <w:hideMark/>
          </w:tcPr>
          <w:p w14:paraId="79E934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FCFCFF"/>
            <w:noWrap/>
            <w:vAlign w:val="center"/>
            <w:hideMark/>
          </w:tcPr>
          <w:p w14:paraId="02911C6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13FB4A8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CFCFF"/>
            <w:noWrap/>
            <w:vAlign w:val="center"/>
            <w:hideMark/>
          </w:tcPr>
          <w:p w14:paraId="2A67C0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94BA9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69FFA9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25E0B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CF330A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F"/>
            <w:noWrap/>
            <w:vAlign w:val="center"/>
            <w:hideMark/>
          </w:tcPr>
          <w:p w14:paraId="589F89E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7B7B5FE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D3C5639" w14:textId="77777777" w:rsidTr="00F16E0D">
        <w:trPr>
          <w:trHeight w:val="20"/>
        </w:trPr>
        <w:tc>
          <w:tcPr>
            <w:tcW w:w="2700" w:type="dxa"/>
            <w:tcBorders>
              <w:top w:val="nil"/>
              <w:left w:val="nil"/>
              <w:bottom w:val="nil"/>
              <w:right w:val="nil"/>
            </w:tcBorders>
            <w:shd w:val="clear" w:color="000000" w:fill="FFFFFF"/>
            <w:noWrap/>
            <w:vAlign w:val="center"/>
            <w:hideMark/>
          </w:tcPr>
          <w:p w14:paraId="1742DE5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Hake</w:t>
            </w:r>
          </w:p>
        </w:tc>
        <w:tc>
          <w:tcPr>
            <w:tcW w:w="286" w:type="dxa"/>
            <w:tcBorders>
              <w:top w:val="nil"/>
              <w:left w:val="nil"/>
              <w:bottom w:val="nil"/>
              <w:right w:val="nil"/>
            </w:tcBorders>
            <w:shd w:val="clear" w:color="000000" w:fill="FCFCFF"/>
            <w:noWrap/>
            <w:vAlign w:val="center"/>
            <w:hideMark/>
          </w:tcPr>
          <w:p w14:paraId="7B576F5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45732F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004C4B1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EA4F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CF05C6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2C154B6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7F97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84F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2D896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FFFFF"/>
            <w:noWrap/>
            <w:vAlign w:val="center"/>
            <w:hideMark/>
          </w:tcPr>
          <w:p w14:paraId="71FE029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8B685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6D638D14" w14:textId="77777777" w:rsidTr="00F16E0D">
        <w:trPr>
          <w:trHeight w:val="20"/>
        </w:trPr>
        <w:tc>
          <w:tcPr>
            <w:tcW w:w="2700" w:type="dxa"/>
            <w:tcBorders>
              <w:top w:val="nil"/>
              <w:left w:val="nil"/>
              <w:bottom w:val="nil"/>
              <w:right w:val="nil"/>
            </w:tcBorders>
            <w:shd w:val="clear" w:color="000000" w:fill="FFFFFF"/>
            <w:noWrap/>
            <w:vAlign w:val="center"/>
            <w:hideMark/>
          </w:tcPr>
          <w:p w14:paraId="1EC497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 lance</w:t>
            </w:r>
          </w:p>
        </w:tc>
        <w:tc>
          <w:tcPr>
            <w:tcW w:w="286" w:type="dxa"/>
            <w:tcBorders>
              <w:top w:val="nil"/>
              <w:left w:val="nil"/>
              <w:bottom w:val="nil"/>
              <w:right w:val="nil"/>
            </w:tcBorders>
            <w:shd w:val="clear" w:color="000000" w:fill="FCFCFF"/>
            <w:noWrap/>
            <w:vAlign w:val="center"/>
            <w:hideMark/>
          </w:tcPr>
          <w:p w14:paraId="770758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FE5363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75D9B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2CB80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79D46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AD3C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BEA88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8A38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98176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C623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313F88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1B3F7837" w14:textId="77777777" w:rsidTr="00F16E0D">
        <w:trPr>
          <w:trHeight w:val="20"/>
        </w:trPr>
        <w:tc>
          <w:tcPr>
            <w:tcW w:w="2700" w:type="dxa"/>
            <w:tcBorders>
              <w:top w:val="nil"/>
              <w:left w:val="nil"/>
              <w:bottom w:val="nil"/>
              <w:right w:val="nil"/>
            </w:tcBorders>
            <w:shd w:val="clear" w:color="000000" w:fill="FFFFFF"/>
            <w:noWrap/>
            <w:vAlign w:val="center"/>
            <w:hideMark/>
          </w:tcPr>
          <w:p w14:paraId="1F2833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Pacific Sandfish</w:t>
            </w:r>
          </w:p>
        </w:tc>
        <w:tc>
          <w:tcPr>
            <w:tcW w:w="286" w:type="dxa"/>
            <w:tcBorders>
              <w:top w:val="nil"/>
              <w:left w:val="nil"/>
              <w:bottom w:val="nil"/>
              <w:right w:val="nil"/>
            </w:tcBorders>
            <w:shd w:val="clear" w:color="000000" w:fill="FCFCFF"/>
            <w:noWrap/>
            <w:vAlign w:val="center"/>
            <w:hideMark/>
          </w:tcPr>
          <w:p w14:paraId="644D6D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97D0E2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D95D27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7B77A8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E3F3A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06C4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6B40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2CFF62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F2355B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99B362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27846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r>
      <w:tr w:rsidR="00F16E0D" w:rsidRPr="00F16E0D" w14:paraId="5B5C3341" w14:textId="77777777" w:rsidTr="00F16E0D">
        <w:trPr>
          <w:trHeight w:val="20"/>
        </w:trPr>
        <w:tc>
          <w:tcPr>
            <w:tcW w:w="2700" w:type="dxa"/>
            <w:tcBorders>
              <w:top w:val="nil"/>
              <w:left w:val="nil"/>
              <w:bottom w:val="nil"/>
              <w:right w:val="nil"/>
            </w:tcBorders>
            <w:shd w:val="clear" w:color="000000" w:fill="FFFFFF"/>
            <w:noWrap/>
            <w:vAlign w:val="center"/>
            <w:hideMark/>
          </w:tcPr>
          <w:p w14:paraId="6CF3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Pandalid shrimp</w:t>
            </w:r>
          </w:p>
        </w:tc>
        <w:tc>
          <w:tcPr>
            <w:tcW w:w="286" w:type="dxa"/>
            <w:tcBorders>
              <w:top w:val="nil"/>
              <w:left w:val="nil"/>
              <w:bottom w:val="nil"/>
              <w:right w:val="nil"/>
            </w:tcBorders>
            <w:shd w:val="clear" w:color="000000" w:fill="F5F9F9"/>
            <w:noWrap/>
            <w:vAlign w:val="center"/>
            <w:hideMark/>
          </w:tcPr>
          <w:p w14:paraId="576E4DD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BFCFE"/>
            <w:noWrap/>
            <w:vAlign w:val="center"/>
            <w:hideMark/>
          </w:tcPr>
          <w:p w14:paraId="3DAD481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F1F8F6"/>
            <w:noWrap/>
            <w:vAlign w:val="center"/>
            <w:hideMark/>
          </w:tcPr>
          <w:p w14:paraId="3BB34E0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0.056</w:t>
            </w:r>
          </w:p>
        </w:tc>
        <w:tc>
          <w:tcPr>
            <w:tcW w:w="576" w:type="dxa"/>
            <w:tcBorders>
              <w:top w:val="nil"/>
              <w:left w:val="nil"/>
              <w:bottom w:val="nil"/>
              <w:right w:val="nil"/>
            </w:tcBorders>
            <w:shd w:val="clear" w:color="000000" w:fill="EFF7F4"/>
            <w:noWrap/>
            <w:vAlign w:val="center"/>
            <w:hideMark/>
          </w:tcPr>
          <w:p w14:paraId="68C655A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0.069</w:t>
            </w:r>
          </w:p>
        </w:tc>
        <w:tc>
          <w:tcPr>
            <w:tcW w:w="576" w:type="dxa"/>
            <w:tcBorders>
              <w:top w:val="nil"/>
              <w:left w:val="nil"/>
              <w:bottom w:val="nil"/>
              <w:right w:val="nil"/>
            </w:tcBorders>
            <w:shd w:val="clear" w:color="000000" w:fill="F0F7F5"/>
            <w:noWrap/>
            <w:vAlign w:val="center"/>
            <w:hideMark/>
          </w:tcPr>
          <w:p w14:paraId="1BD127C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0.064</w:t>
            </w:r>
          </w:p>
        </w:tc>
        <w:tc>
          <w:tcPr>
            <w:tcW w:w="576" w:type="dxa"/>
            <w:tcBorders>
              <w:top w:val="nil"/>
              <w:left w:val="nil"/>
              <w:bottom w:val="nil"/>
              <w:right w:val="nil"/>
            </w:tcBorders>
            <w:shd w:val="clear" w:color="000000" w:fill="F7FAFA"/>
            <w:noWrap/>
            <w:vAlign w:val="center"/>
            <w:hideMark/>
          </w:tcPr>
          <w:p w14:paraId="41F019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FAFCFD"/>
            <w:noWrap/>
            <w:vAlign w:val="center"/>
            <w:hideMark/>
          </w:tcPr>
          <w:p w14:paraId="330A12B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EEF7F3"/>
            <w:noWrap/>
            <w:vAlign w:val="center"/>
            <w:hideMark/>
          </w:tcPr>
          <w:p w14:paraId="247C37E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0.073</w:t>
            </w:r>
          </w:p>
        </w:tc>
        <w:tc>
          <w:tcPr>
            <w:tcW w:w="576" w:type="dxa"/>
            <w:tcBorders>
              <w:top w:val="nil"/>
              <w:left w:val="nil"/>
              <w:bottom w:val="nil"/>
              <w:right w:val="nil"/>
            </w:tcBorders>
            <w:shd w:val="clear" w:color="000000" w:fill="F3F9F7"/>
            <w:noWrap/>
            <w:vAlign w:val="center"/>
            <w:hideMark/>
          </w:tcPr>
          <w:p w14:paraId="4C79F28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0.048</w:t>
            </w:r>
          </w:p>
        </w:tc>
        <w:tc>
          <w:tcPr>
            <w:tcW w:w="576" w:type="dxa"/>
            <w:tcBorders>
              <w:top w:val="nil"/>
              <w:left w:val="nil"/>
              <w:bottom w:val="nil"/>
              <w:right w:val="nil"/>
            </w:tcBorders>
            <w:shd w:val="clear" w:color="000000" w:fill="E2F2E8"/>
            <w:noWrap/>
            <w:vAlign w:val="center"/>
            <w:hideMark/>
          </w:tcPr>
          <w:p w14:paraId="7D5951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0.135</w:t>
            </w:r>
          </w:p>
        </w:tc>
        <w:tc>
          <w:tcPr>
            <w:tcW w:w="576" w:type="dxa"/>
            <w:tcBorders>
              <w:top w:val="nil"/>
              <w:left w:val="nil"/>
              <w:bottom w:val="nil"/>
              <w:right w:val="nil"/>
            </w:tcBorders>
            <w:shd w:val="clear" w:color="000000" w:fill="EFF7F4"/>
            <w:noWrap/>
            <w:vAlign w:val="center"/>
            <w:hideMark/>
          </w:tcPr>
          <w:p w14:paraId="669E20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r>
      <w:tr w:rsidR="00F16E0D" w:rsidRPr="00F16E0D" w14:paraId="24ECE3EB" w14:textId="77777777" w:rsidTr="00F16E0D">
        <w:trPr>
          <w:trHeight w:val="20"/>
        </w:trPr>
        <w:tc>
          <w:tcPr>
            <w:tcW w:w="2700" w:type="dxa"/>
            <w:tcBorders>
              <w:top w:val="nil"/>
              <w:left w:val="nil"/>
              <w:bottom w:val="nil"/>
              <w:right w:val="nil"/>
            </w:tcBorders>
            <w:shd w:val="clear" w:color="000000" w:fill="FFFFFF"/>
            <w:noWrap/>
            <w:vAlign w:val="center"/>
            <w:hideMark/>
          </w:tcPr>
          <w:p w14:paraId="7B2730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Polychaete unidentified</w:t>
            </w:r>
          </w:p>
        </w:tc>
        <w:tc>
          <w:tcPr>
            <w:tcW w:w="286" w:type="dxa"/>
            <w:tcBorders>
              <w:top w:val="nil"/>
              <w:left w:val="nil"/>
              <w:bottom w:val="nil"/>
              <w:right w:val="nil"/>
            </w:tcBorders>
            <w:shd w:val="clear" w:color="000000" w:fill="FBFCFE"/>
            <w:noWrap/>
            <w:vAlign w:val="center"/>
            <w:hideMark/>
          </w:tcPr>
          <w:p w14:paraId="298E19D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BFCFE"/>
            <w:noWrap/>
            <w:vAlign w:val="center"/>
            <w:hideMark/>
          </w:tcPr>
          <w:p w14:paraId="4B8345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5FBB5D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7B0D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c>
          <w:tcPr>
            <w:tcW w:w="576" w:type="dxa"/>
            <w:tcBorders>
              <w:top w:val="nil"/>
              <w:left w:val="nil"/>
              <w:bottom w:val="nil"/>
              <w:right w:val="nil"/>
            </w:tcBorders>
            <w:shd w:val="clear" w:color="000000" w:fill="FCFCFF"/>
            <w:noWrap/>
            <w:vAlign w:val="center"/>
            <w:hideMark/>
          </w:tcPr>
          <w:p w14:paraId="1FBF347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AFBFD"/>
            <w:noWrap/>
            <w:vAlign w:val="center"/>
            <w:hideMark/>
          </w:tcPr>
          <w:p w14:paraId="054D7F1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6FAFA"/>
            <w:noWrap/>
            <w:vAlign w:val="center"/>
            <w:hideMark/>
          </w:tcPr>
          <w:p w14:paraId="091193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0.032</w:t>
            </w:r>
          </w:p>
        </w:tc>
        <w:tc>
          <w:tcPr>
            <w:tcW w:w="576" w:type="dxa"/>
            <w:tcBorders>
              <w:top w:val="nil"/>
              <w:left w:val="nil"/>
              <w:bottom w:val="nil"/>
              <w:right w:val="nil"/>
            </w:tcBorders>
            <w:shd w:val="clear" w:color="000000" w:fill="63BE7B"/>
            <w:noWrap/>
            <w:vAlign w:val="center"/>
            <w:hideMark/>
          </w:tcPr>
          <w:p w14:paraId="026143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0.772</w:t>
            </w:r>
          </w:p>
        </w:tc>
        <w:tc>
          <w:tcPr>
            <w:tcW w:w="576" w:type="dxa"/>
            <w:tcBorders>
              <w:top w:val="nil"/>
              <w:left w:val="nil"/>
              <w:bottom w:val="nil"/>
              <w:right w:val="nil"/>
            </w:tcBorders>
            <w:shd w:val="clear" w:color="000000" w:fill="FCFCFF"/>
            <w:noWrap/>
            <w:vAlign w:val="center"/>
            <w:hideMark/>
          </w:tcPr>
          <w:p w14:paraId="686B09A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E7F4ED"/>
            <w:noWrap/>
            <w:vAlign w:val="center"/>
            <w:hideMark/>
          </w:tcPr>
          <w:p w14:paraId="6D5EAAB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0.107</w:t>
            </w:r>
          </w:p>
        </w:tc>
        <w:tc>
          <w:tcPr>
            <w:tcW w:w="576" w:type="dxa"/>
            <w:tcBorders>
              <w:top w:val="nil"/>
              <w:left w:val="nil"/>
              <w:bottom w:val="nil"/>
              <w:right w:val="nil"/>
            </w:tcBorders>
            <w:shd w:val="clear" w:color="000000" w:fill="F8FBFC"/>
            <w:noWrap/>
            <w:vAlign w:val="center"/>
            <w:hideMark/>
          </w:tcPr>
          <w:p w14:paraId="63C8AEF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0.021</w:t>
            </w:r>
          </w:p>
        </w:tc>
      </w:tr>
      <w:tr w:rsidR="00F16E0D" w:rsidRPr="00F16E0D" w14:paraId="663ED823" w14:textId="77777777" w:rsidTr="00F16E0D">
        <w:trPr>
          <w:trHeight w:val="20"/>
        </w:trPr>
        <w:tc>
          <w:tcPr>
            <w:tcW w:w="2700" w:type="dxa"/>
            <w:tcBorders>
              <w:top w:val="nil"/>
              <w:left w:val="nil"/>
              <w:bottom w:val="nil"/>
              <w:right w:val="nil"/>
            </w:tcBorders>
            <w:shd w:val="clear" w:color="000000" w:fill="FFFFFF"/>
            <w:noWrap/>
            <w:vAlign w:val="center"/>
            <w:hideMark/>
          </w:tcPr>
          <w:p w14:paraId="2EF06BF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Scypho jellies</w:t>
            </w:r>
          </w:p>
        </w:tc>
        <w:tc>
          <w:tcPr>
            <w:tcW w:w="286" w:type="dxa"/>
            <w:tcBorders>
              <w:top w:val="nil"/>
              <w:left w:val="nil"/>
              <w:bottom w:val="nil"/>
              <w:right w:val="nil"/>
            </w:tcBorders>
            <w:shd w:val="clear" w:color="000000" w:fill="FBFCFE"/>
            <w:noWrap/>
            <w:vAlign w:val="center"/>
            <w:hideMark/>
          </w:tcPr>
          <w:p w14:paraId="586AA20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0DD76C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1C69F83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286412A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BFCFF"/>
            <w:noWrap/>
            <w:vAlign w:val="center"/>
            <w:hideMark/>
          </w:tcPr>
          <w:p w14:paraId="222D2F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3A7B3B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249E5BD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CFCFF"/>
            <w:noWrap/>
            <w:vAlign w:val="center"/>
            <w:hideMark/>
          </w:tcPr>
          <w:p w14:paraId="6A3594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2492C7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7FAFB"/>
            <w:noWrap/>
            <w:vAlign w:val="center"/>
            <w:hideMark/>
          </w:tcPr>
          <w:p w14:paraId="2E085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0.029</w:t>
            </w:r>
          </w:p>
        </w:tc>
        <w:tc>
          <w:tcPr>
            <w:tcW w:w="576" w:type="dxa"/>
            <w:tcBorders>
              <w:top w:val="nil"/>
              <w:left w:val="nil"/>
              <w:bottom w:val="nil"/>
              <w:right w:val="nil"/>
            </w:tcBorders>
            <w:shd w:val="clear" w:color="000000" w:fill="FCFCFF"/>
            <w:noWrap/>
            <w:vAlign w:val="center"/>
            <w:hideMark/>
          </w:tcPr>
          <w:p w14:paraId="11182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62800294" w14:textId="77777777" w:rsidTr="00F16E0D">
        <w:trPr>
          <w:trHeight w:val="20"/>
        </w:trPr>
        <w:tc>
          <w:tcPr>
            <w:tcW w:w="2700" w:type="dxa"/>
            <w:tcBorders>
              <w:top w:val="nil"/>
              <w:left w:val="nil"/>
              <w:bottom w:val="nil"/>
              <w:right w:val="nil"/>
            </w:tcBorders>
            <w:shd w:val="clear" w:color="000000" w:fill="FFFFFF"/>
            <w:noWrap/>
            <w:vAlign w:val="center"/>
            <w:hideMark/>
          </w:tcPr>
          <w:p w14:paraId="13F6A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lastRenderedPageBreak/>
              <w:t>Sea anemone unidentified</w:t>
            </w:r>
          </w:p>
        </w:tc>
        <w:tc>
          <w:tcPr>
            <w:tcW w:w="286" w:type="dxa"/>
            <w:tcBorders>
              <w:top w:val="nil"/>
              <w:left w:val="nil"/>
              <w:bottom w:val="nil"/>
              <w:right w:val="nil"/>
            </w:tcBorders>
            <w:shd w:val="clear" w:color="000000" w:fill="E2F2E9"/>
            <w:noWrap/>
            <w:vAlign w:val="center"/>
            <w:hideMark/>
          </w:tcPr>
          <w:p w14:paraId="78C8F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0.133</w:t>
            </w:r>
          </w:p>
        </w:tc>
        <w:tc>
          <w:tcPr>
            <w:tcW w:w="576" w:type="dxa"/>
            <w:tcBorders>
              <w:top w:val="nil"/>
              <w:left w:val="nil"/>
              <w:bottom w:val="nil"/>
              <w:right w:val="nil"/>
            </w:tcBorders>
            <w:shd w:val="clear" w:color="000000" w:fill="F9FBFC"/>
            <w:noWrap/>
            <w:vAlign w:val="center"/>
            <w:hideMark/>
          </w:tcPr>
          <w:p w14:paraId="51DB62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9FBFD"/>
            <w:noWrap/>
            <w:vAlign w:val="center"/>
            <w:hideMark/>
          </w:tcPr>
          <w:p w14:paraId="6856615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0.017</w:t>
            </w:r>
          </w:p>
        </w:tc>
        <w:tc>
          <w:tcPr>
            <w:tcW w:w="576" w:type="dxa"/>
            <w:tcBorders>
              <w:top w:val="nil"/>
              <w:left w:val="nil"/>
              <w:bottom w:val="nil"/>
              <w:right w:val="nil"/>
            </w:tcBorders>
            <w:shd w:val="clear" w:color="000000" w:fill="EFF7F4"/>
            <w:noWrap/>
            <w:vAlign w:val="center"/>
            <w:hideMark/>
          </w:tcPr>
          <w:p w14:paraId="54E1F44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F5F9F9"/>
            <w:noWrap/>
            <w:vAlign w:val="center"/>
            <w:hideMark/>
          </w:tcPr>
          <w:p w14:paraId="7B64B9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0.040</w:t>
            </w:r>
          </w:p>
        </w:tc>
        <w:tc>
          <w:tcPr>
            <w:tcW w:w="576" w:type="dxa"/>
            <w:tcBorders>
              <w:top w:val="nil"/>
              <w:left w:val="nil"/>
              <w:bottom w:val="nil"/>
              <w:right w:val="nil"/>
            </w:tcBorders>
            <w:shd w:val="clear" w:color="000000" w:fill="F8FBFC"/>
            <w:noWrap/>
            <w:vAlign w:val="center"/>
            <w:hideMark/>
          </w:tcPr>
          <w:p w14:paraId="622C894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AFCFD"/>
            <w:noWrap/>
            <w:vAlign w:val="center"/>
            <w:hideMark/>
          </w:tcPr>
          <w:p w14:paraId="619B9B0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0.012</w:t>
            </w:r>
          </w:p>
        </w:tc>
        <w:tc>
          <w:tcPr>
            <w:tcW w:w="576" w:type="dxa"/>
            <w:tcBorders>
              <w:top w:val="nil"/>
              <w:left w:val="nil"/>
              <w:bottom w:val="nil"/>
              <w:right w:val="nil"/>
            </w:tcBorders>
            <w:shd w:val="clear" w:color="000000" w:fill="F9FBFC"/>
            <w:noWrap/>
            <w:vAlign w:val="center"/>
            <w:hideMark/>
          </w:tcPr>
          <w:p w14:paraId="2997F9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0.020</w:t>
            </w:r>
          </w:p>
        </w:tc>
        <w:tc>
          <w:tcPr>
            <w:tcW w:w="576" w:type="dxa"/>
            <w:tcBorders>
              <w:top w:val="nil"/>
              <w:left w:val="nil"/>
              <w:bottom w:val="nil"/>
              <w:right w:val="nil"/>
            </w:tcBorders>
            <w:shd w:val="clear" w:color="000000" w:fill="FCFCFF"/>
            <w:noWrap/>
            <w:vAlign w:val="center"/>
            <w:hideMark/>
          </w:tcPr>
          <w:p w14:paraId="465B8F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0.003</w:t>
            </w:r>
          </w:p>
        </w:tc>
        <w:tc>
          <w:tcPr>
            <w:tcW w:w="576" w:type="dxa"/>
            <w:tcBorders>
              <w:top w:val="nil"/>
              <w:left w:val="nil"/>
              <w:bottom w:val="nil"/>
              <w:right w:val="nil"/>
            </w:tcBorders>
            <w:shd w:val="clear" w:color="000000" w:fill="F0F7F5"/>
            <w:noWrap/>
            <w:vAlign w:val="center"/>
            <w:hideMark/>
          </w:tcPr>
          <w:p w14:paraId="418BC80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0.063</w:t>
            </w:r>
          </w:p>
        </w:tc>
        <w:tc>
          <w:tcPr>
            <w:tcW w:w="576" w:type="dxa"/>
            <w:tcBorders>
              <w:top w:val="nil"/>
              <w:left w:val="nil"/>
              <w:bottom w:val="nil"/>
              <w:right w:val="nil"/>
            </w:tcBorders>
            <w:shd w:val="clear" w:color="000000" w:fill="EEF7F3"/>
            <w:noWrap/>
            <w:vAlign w:val="center"/>
            <w:hideMark/>
          </w:tcPr>
          <w:p w14:paraId="2A859A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0.074</w:t>
            </w:r>
          </w:p>
        </w:tc>
      </w:tr>
      <w:tr w:rsidR="00F16E0D" w:rsidRPr="00F16E0D" w14:paraId="519C8CFF" w14:textId="77777777" w:rsidTr="00F16E0D">
        <w:trPr>
          <w:trHeight w:val="20"/>
        </w:trPr>
        <w:tc>
          <w:tcPr>
            <w:tcW w:w="2700" w:type="dxa"/>
            <w:tcBorders>
              <w:top w:val="nil"/>
              <w:left w:val="nil"/>
              <w:bottom w:val="nil"/>
              <w:right w:val="nil"/>
            </w:tcBorders>
            <w:shd w:val="clear" w:color="000000" w:fill="FFFFFF"/>
            <w:noWrap/>
            <w:vAlign w:val="center"/>
            <w:hideMark/>
          </w:tcPr>
          <w:p w14:paraId="63EFE05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pens whips</w:t>
            </w:r>
          </w:p>
        </w:tc>
        <w:tc>
          <w:tcPr>
            <w:tcW w:w="286" w:type="dxa"/>
            <w:tcBorders>
              <w:top w:val="nil"/>
              <w:left w:val="nil"/>
              <w:bottom w:val="nil"/>
              <w:right w:val="nil"/>
            </w:tcBorders>
            <w:shd w:val="clear" w:color="000000" w:fill="FCFCFF"/>
            <w:noWrap/>
            <w:vAlign w:val="center"/>
            <w:hideMark/>
          </w:tcPr>
          <w:p w14:paraId="047DB3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656D95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38168EC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46FA88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AA12D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44D9FB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0F4D69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2BD9582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C18200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E"/>
            <w:noWrap/>
            <w:vAlign w:val="center"/>
            <w:hideMark/>
          </w:tcPr>
          <w:p w14:paraId="549134B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0.007</w:t>
            </w:r>
          </w:p>
        </w:tc>
        <w:tc>
          <w:tcPr>
            <w:tcW w:w="576" w:type="dxa"/>
            <w:tcBorders>
              <w:top w:val="nil"/>
              <w:left w:val="nil"/>
              <w:bottom w:val="nil"/>
              <w:right w:val="nil"/>
            </w:tcBorders>
            <w:shd w:val="clear" w:color="000000" w:fill="FCFCFF"/>
            <w:noWrap/>
            <w:vAlign w:val="center"/>
            <w:hideMark/>
          </w:tcPr>
          <w:p w14:paraId="619FFC3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0.004</w:t>
            </w:r>
          </w:p>
        </w:tc>
      </w:tr>
      <w:tr w:rsidR="00F16E0D" w:rsidRPr="00F16E0D" w14:paraId="201E441D" w14:textId="77777777" w:rsidTr="00F16E0D">
        <w:trPr>
          <w:trHeight w:val="20"/>
        </w:trPr>
        <w:tc>
          <w:tcPr>
            <w:tcW w:w="2700" w:type="dxa"/>
            <w:tcBorders>
              <w:top w:val="nil"/>
              <w:left w:val="nil"/>
              <w:bottom w:val="nil"/>
              <w:right w:val="nil"/>
            </w:tcBorders>
            <w:shd w:val="clear" w:color="000000" w:fill="FFFFFF"/>
            <w:noWrap/>
            <w:vAlign w:val="center"/>
            <w:hideMark/>
          </w:tcPr>
          <w:p w14:paraId="7DD9EE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Sea star</w:t>
            </w:r>
          </w:p>
        </w:tc>
        <w:tc>
          <w:tcPr>
            <w:tcW w:w="286" w:type="dxa"/>
            <w:tcBorders>
              <w:top w:val="nil"/>
              <w:left w:val="nil"/>
              <w:bottom w:val="nil"/>
              <w:right w:val="nil"/>
            </w:tcBorders>
            <w:shd w:val="clear" w:color="000000" w:fill="F5FAF9"/>
            <w:noWrap/>
            <w:vAlign w:val="center"/>
            <w:hideMark/>
          </w:tcPr>
          <w:p w14:paraId="2C9F728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0.037</w:t>
            </w:r>
          </w:p>
        </w:tc>
        <w:tc>
          <w:tcPr>
            <w:tcW w:w="576" w:type="dxa"/>
            <w:tcBorders>
              <w:top w:val="nil"/>
              <w:left w:val="nil"/>
              <w:bottom w:val="nil"/>
              <w:right w:val="nil"/>
            </w:tcBorders>
            <w:shd w:val="clear" w:color="000000" w:fill="F8FBFC"/>
            <w:noWrap/>
            <w:vAlign w:val="center"/>
            <w:hideMark/>
          </w:tcPr>
          <w:p w14:paraId="7BF875C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nil"/>
              <w:right w:val="nil"/>
            </w:tcBorders>
            <w:shd w:val="clear" w:color="000000" w:fill="FBFCFF"/>
            <w:noWrap/>
            <w:vAlign w:val="center"/>
            <w:hideMark/>
          </w:tcPr>
          <w:p w14:paraId="05CB7F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9FBFD"/>
            <w:noWrap/>
            <w:vAlign w:val="center"/>
            <w:hideMark/>
          </w:tcPr>
          <w:p w14:paraId="6AE0952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0.016</w:t>
            </w:r>
          </w:p>
        </w:tc>
        <w:tc>
          <w:tcPr>
            <w:tcW w:w="576" w:type="dxa"/>
            <w:tcBorders>
              <w:top w:val="nil"/>
              <w:left w:val="nil"/>
              <w:bottom w:val="nil"/>
              <w:right w:val="nil"/>
            </w:tcBorders>
            <w:shd w:val="clear" w:color="000000" w:fill="F5FAF9"/>
            <w:noWrap/>
            <w:vAlign w:val="center"/>
            <w:hideMark/>
          </w:tcPr>
          <w:p w14:paraId="44C6D8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7FAFB"/>
            <w:noWrap/>
            <w:vAlign w:val="center"/>
            <w:hideMark/>
          </w:tcPr>
          <w:p w14:paraId="1B715BD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0.028</w:t>
            </w:r>
          </w:p>
        </w:tc>
        <w:tc>
          <w:tcPr>
            <w:tcW w:w="576" w:type="dxa"/>
            <w:tcBorders>
              <w:top w:val="nil"/>
              <w:left w:val="nil"/>
              <w:bottom w:val="nil"/>
              <w:right w:val="nil"/>
            </w:tcBorders>
            <w:shd w:val="clear" w:color="000000" w:fill="F5FAF9"/>
            <w:noWrap/>
            <w:vAlign w:val="center"/>
            <w:hideMark/>
          </w:tcPr>
          <w:p w14:paraId="66DD78F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0.036</w:t>
            </w:r>
          </w:p>
        </w:tc>
        <w:tc>
          <w:tcPr>
            <w:tcW w:w="576" w:type="dxa"/>
            <w:tcBorders>
              <w:top w:val="nil"/>
              <w:left w:val="nil"/>
              <w:bottom w:val="nil"/>
              <w:right w:val="nil"/>
            </w:tcBorders>
            <w:shd w:val="clear" w:color="000000" w:fill="F2F8F7"/>
            <w:noWrap/>
            <w:vAlign w:val="center"/>
            <w:hideMark/>
          </w:tcPr>
          <w:p w14:paraId="59773DA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0.053</w:t>
            </w:r>
          </w:p>
        </w:tc>
        <w:tc>
          <w:tcPr>
            <w:tcW w:w="576" w:type="dxa"/>
            <w:tcBorders>
              <w:top w:val="nil"/>
              <w:left w:val="nil"/>
              <w:bottom w:val="nil"/>
              <w:right w:val="nil"/>
            </w:tcBorders>
            <w:shd w:val="clear" w:color="000000" w:fill="F6FAFA"/>
            <w:noWrap/>
            <w:vAlign w:val="center"/>
            <w:hideMark/>
          </w:tcPr>
          <w:p w14:paraId="4E841A69"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EBF5F0"/>
            <w:noWrap/>
            <w:vAlign w:val="center"/>
            <w:hideMark/>
          </w:tcPr>
          <w:p w14:paraId="3CF60E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0.088</w:t>
            </w:r>
          </w:p>
        </w:tc>
        <w:tc>
          <w:tcPr>
            <w:tcW w:w="576" w:type="dxa"/>
            <w:tcBorders>
              <w:top w:val="nil"/>
              <w:left w:val="nil"/>
              <w:bottom w:val="nil"/>
              <w:right w:val="nil"/>
            </w:tcBorders>
            <w:shd w:val="clear" w:color="000000" w:fill="F5F9F9"/>
            <w:noWrap/>
            <w:vAlign w:val="center"/>
            <w:hideMark/>
          </w:tcPr>
          <w:p w14:paraId="469A14D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0.039</w:t>
            </w:r>
          </w:p>
        </w:tc>
      </w:tr>
      <w:tr w:rsidR="00F16E0D" w:rsidRPr="00F16E0D" w14:paraId="42F55EB0" w14:textId="77777777" w:rsidTr="00F16E0D">
        <w:trPr>
          <w:trHeight w:val="20"/>
        </w:trPr>
        <w:tc>
          <w:tcPr>
            <w:tcW w:w="2700" w:type="dxa"/>
            <w:tcBorders>
              <w:top w:val="nil"/>
              <w:left w:val="nil"/>
              <w:bottom w:val="nil"/>
              <w:right w:val="nil"/>
            </w:tcBorders>
            <w:shd w:val="clear" w:color="000000" w:fill="FFFFFF"/>
            <w:noWrap/>
            <w:vAlign w:val="center"/>
            <w:hideMark/>
          </w:tcPr>
          <w:p w14:paraId="4427D55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Snails</w:t>
            </w:r>
          </w:p>
        </w:tc>
        <w:tc>
          <w:tcPr>
            <w:tcW w:w="286" w:type="dxa"/>
            <w:tcBorders>
              <w:top w:val="nil"/>
              <w:left w:val="nil"/>
              <w:bottom w:val="nil"/>
              <w:right w:val="nil"/>
            </w:tcBorders>
            <w:shd w:val="clear" w:color="000000" w:fill="F0F8F5"/>
            <w:noWrap/>
            <w:vAlign w:val="center"/>
            <w:hideMark/>
          </w:tcPr>
          <w:p w14:paraId="47313FE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0.061</w:t>
            </w:r>
          </w:p>
        </w:tc>
        <w:tc>
          <w:tcPr>
            <w:tcW w:w="576" w:type="dxa"/>
            <w:tcBorders>
              <w:top w:val="nil"/>
              <w:left w:val="nil"/>
              <w:bottom w:val="nil"/>
              <w:right w:val="nil"/>
            </w:tcBorders>
            <w:shd w:val="clear" w:color="000000" w:fill="F6FAFA"/>
            <w:noWrap/>
            <w:vAlign w:val="center"/>
            <w:hideMark/>
          </w:tcPr>
          <w:p w14:paraId="476D691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nil"/>
              <w:right w:val="nil"/>
            </w:tcBorders>
            <w:shd w:val="clear" w:color="000000" w:fill="F8FBFC"/>
            <w:noWrap/>
            <w:vAlign w:val="center"/>
            <w:hideMark/>
          </w:tcPr>
          <w:p w14:paraId="4B649D7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0.022</w:t>
            </w:r>
          </w:p>
        </w:tc>
        <w:tc>
          <w:tcPr>
            <w:tcW w:w="576" w:type="dxa"/>
            <w:tcBorders>
              <w:top w:val="nil"/>
              <w:left w:val="nil"/>
              <w:bottom w:val="nil"/>
              <w:right w:val="nil"/>
            </w:tcBorders>
            <w:shd w:val="clear" w:color="000000" w:fill="F3F9F8"/>
            <w:noWrap/>
            <w:vAlign w:val="center"/>
            <w:hideMark/>
          </w:tcPr>
          <w:p w14:paraId="6DF90A4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0.045</w:t>
            </w:r>
          </w:p>
        </w:tc>
        <w:tc>
          <w:tcPr>
            <w:tcW w:w="576" w:type="dxa"/>
            <w:tcBorders>
              <w:top w:val="nil"/>
              <w:left w:val="nil"/>
              <w:bottom w:val="nil"/>
              <w:right w:val="nil"/>
            </w:tcBorders>
            <w:shd w:val="clear" w:color="000000" w:fill="E9F5EF"/>
            <w:noWrap/>
            <w:vAlign w:val="center"/>
            <w:hideMark/>
          </w:tcPr>
          <w:p w14:paraId="060D681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0.096</w:t>
            </w:r>
          </w:p>
        </w:tc>
        <w:tc>
          <w:tcPr>
            <w:tcW w:w="576" w:type="dxa"/>
            <w:tcBorders>
              <w:top w:val="nil"/>
              <w:left w:val="nil"/>
              <w:bottom w:val="nil"/>
              <w:right w:val="nil"/>
            </w:tcBorders>
            <w:shd w:val="clear" w:color="000000" w:fill="F1F8F6"/>
            <w:noWrap/>
            <w:vAlign w:val="center"/>
            <w:hideMark/>
          </w:tcPr>
          <w:p w14:paraId="4B6024A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0.057</w:t>
            </w:r>
          </w:p>
        </w:tc>
        <w:tc>
          <w:tcPr>
            <w:tcW w:w="576" w:type="dxa"/>
            <w:tcBorders>
              <w:top w:val="nil"/>
              <w:left w:val="nil"/>
              <w:bottom w:val="nil"/>
              <w:right w:val="nil"/>
            </w:tcBorders>
            <w:shd w:val="clear" w:color="000000" w:fill="F8FBFB"/>
            <w:noWrap/>
            <w:vAlign w:val="center"/>
            <w:hideMark/>
          </w:tcPr>
          <w:p w14:paraId="426A3D9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c>
          <w:tcPr>
            <w:tcW w:w="576" w:type="dxa"/>
            <w:tcBorders>
              <w:top w:val="nil"/>
              <w:left w:val="nil"/>
              <w:bottom w:val="nil"/>
              <w:right w:val="nil"/>
            </w:tcBorders>
            <w:shd w:val="clear" w:color="000000" w:fill="F8FBFB"/>
            <w:noWrap/>
            <w:vAlign w:val="center"/>
            <w:hideMark/>
          </w:tcPr>
          <w:p w14:paraId="00CA4C9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nil"/>
              <w:right w:val="nil"/>
            </w:tcBorders>
            <w:shd w:val="clear" w:color="000000" w:fill="F7FAFA"/>
            <w:noWrap/>
            <w:vAlign w:val="center"/>
            <w:hideMark/>
          </w:tcPr>
          <w:p w14:paraId="6BE8D1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0.030</w:t>
            </w:r>
          </w:p>
        </w:tc>
        <w:tc>
          <w:tcPr>
            <w:tcW w:w="576" w:type="dxa"/>
            <w:tcBorders>
              <w:top w:val="nil"/>
              <w:left w:val="nil"/>
              <w:bottom w:val="nil"/>
              <w:right w:val="nil"/>
            </w:tcBorders>
            <w:shd w:val="clear" w:color="000000" w:fill="EFF7F4"/>
            <w:noWrap/>
            <w:vAlign w:val="center"/>
            <w:hideMark/>
          </w:tcPr>
          <w:p w14:paraId="5DC6D3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0.068</w:t>
            </w:r>
          </w:p>
        </w:tc>
        <w:tc>
          <w:tcPr>
            <w:tcW w:w="576" w:type="dxa"/>
            <w:tcBorders>
              <w:top w:val="nil"/>
              <w:left w:val="nil"/>
              <w:bottom w:val="nil"/>
              <w:right w:val="nil"/>
            </w:tcBorders>
            <w:shd w:val="clear" w:color="000000" w:fill="E8F4EE"/>
            <w:noWrap/>
            <w:vAlign w:val="center"/>
            <w:hideMark/>
          </w:tcPr>
          <w:p w14:paraId="2FA0B2B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0.105</w:t>
            </w:r>
          </w:p>
        </w:tc>
      </w:tr>
      <w:tr w:rsidR="00F16E0D" w:rsidRPr="00F16E0D" w14:paraId="0AABC71B" w14:textId="77777777" w:rsidTr="00F16E0D">
        <w:trPr>
          <w:trHeight w:val="20"/>
        </w:trPr>
        <w:tc>
          <w:tcPr>
            <w:tcW w:w="2700" w:type="dxa"/>
            <w:tcBorders>
              <w:top w:val="nil"/>
              <w:left w:val="nil"/>
              <w:bottom w:val="nil"/>
              <w:right w:val="nil"/>
            </w:tcBorders>
            <w:shd w:val="clear" w:color="000000" w:fill="FFFFFF"/>
            <w:noWrap/>
            <w:vAlign w:val="center"/>
            <w:hideMark/>
          </w:tcPr>
          <w:p w14:paraId="5A3E6CF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Sponge unidentified</w:t>
            </w:r>
          </w:p>
        </w:tc>
        <w:tc>
          <w:tcPr>
            <w:tcW w:w="286" w:type="dxa"/>
            <w:tcBorders>
              <w:top w:val="nil"/>
              <w:left w:val="nil"/>
              <w:bottom w:val="nil"/>
              <w:right w:val="nil"/>
            </w:tcBorders>
            <w:shd w:val="clear" w:color="000000" w:fill="FAFBFD"/>
            <w:noWrap/>
            <w:vAlign w:val="center"/>
            <w:hideMark/>
          </w:tcPr>
          <w:p w14:paraId="27E7103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CFCFF"/>
            <w:noWrap/>
            <w:vAlign w:val="center"/>
            <w:hideMark/>
          </w:tcPr>
          <w:p w14:paraId="666577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CFCFF"/>
            <w:noWrap/>
            <w:vAlign w:val="center"/>
            <w:hideMark/>
          </w:tcPr>
          <w:p w14:paraId="5DB4B62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AFBFD"/>
            <w:noWrap/>
            <w:vAlign w:val="center"/>
            <w:hideMark/>
          </w:tcPr>
          <w:p w14:paraId="78BDA21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0.013</w:t>
            </w:r>
          </w:p>
        </w:tc>
        <w:tc>
          <w:tcPr>
            <w:tcW w:w="576" w:type="dxa"/>
            <w:tcBorders>
              <w:top w:val="nil"/>
              <w:left w:val="nil"/>
              <w:bottom w:val="nil"/>
              <w:right w:val="nil"/>
            </w:tcBorders>
            <w:shd w:val="clear" w:color="000000" w:fill="FBFCFE"/>
            <w:noWrap/>
            <w:vAlign w:val="center"/>
            <w:hideMark/>
          </w:tcPr>
          <w:p w14:paraId="1E00C3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1E632E0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DE913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CFCFF"/>
            <w:noWrap/>
            <w:vAlign w:val="center"/>
            <w:hideMark/>
          </w:tcPr>
          <w:p w14:paraId="51AEB8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36F374E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c>
          <w:tcPr>
            <w:tcW w:w="576" w:type="dxa"/>
            <w:tcBorders>
              <w:top w:val="nil"/>
              <w:left w:val="nil"/>
              <w:bottom w:val="nil"/>
              <w:right w:val="nil"/>
            </w:tcBorders>
            <w:shd w:val="clear" w:color="000000" w:fill="FBFCFF"/>
            <w:noWrap/>
            <w:vAlign w:val="center"/>
            <w:hideMark/>
          </w:tcPr>
          <w:p w14:paraId="34D9584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0.005</w:t>
            </w:r>
          </w:p>
        </w:tc>
        <w:tc>
          <w:tcPr>
            <w:tcW w:w="576" w:type="dxa"/>
            <w:tcBorders>
              <w:top w:val="nil"/>
              <w:left w:val="nil"/>
              <w:bottom w:val="nil"/>
              <w:right w:val="nil"/>
            </w:tcBorders>
            <w:shd w:val="clear" w:color="000000" w:fill="F4F9F8"/>
            <w:noWrap/>
            <w:vAlign w:val="center"/>
            <w:hideMark/>
          </w:tcPr>
          <w:p w14:paraId="111C6DC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0.042</w:t>
            </w:r>
          </w:p>
        </w:tc>
      </w:tr>
      <w:tr w:rsidR="00F16E0D" w:rsidRPr="00F16E0D" w14:paraId="762A332E" w14:textId="77777777" w:rsidTr="00F16E0D">
        <w:trPr>
          <w:trHeight w:val="20"/>
        </w:trPr>
        <w:tc>
          <w:tcPr>
            <w:tcW w:w="2700" w:type="dxa"/>
            <w:tcBorders>
              <w:top w:val="nil"/>
              <w:left w:val="nil"/>
              <w:bottom w:val="nil"/>
              <w:right w:val="nil"/>
            </w:tcBorders>
            <w:shd w:val="clear" w:color="000000" w:fill="FFFFFF"/>
            <w:noWrap/>
            <w:vAlign w:val="center"/>
            <w:hideMark/>
          </w:tcPr>
          <w:p w14:paraId="7B02148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Squid</w:t>
            </w:r>
          </w:p>
        </w:tc>
        <w:tc>
          <w:tcPr>
            <w:tcW w:w="286" w:type="dxa"/>
            <w:tcBorders>
              <w:top w:val="nil"/>
              <w:left w:val="nil"/>
              <w:bottom w:val="nil"/>
              <w:right w:val="nil"/>
            </w:tcBorders>
            <w:shd w:val="clear" w:color="000000" w:fill="FAFCFD"/>
            <w:noWrap/>
            <w:vAlign w:val="center"/>
            <w:hideMark/>
          </w:tcPr>
          <w:p w14:paraId="19DB327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92C304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F4542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1F1BBE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0671350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00CE5C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49D7C3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7579DEF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FFFFF"/>
            <w:noWrap/>
            <w:vAlign w:val="center"/>
            <w:hideMark/>
          </w:tcPr>
          <w:p w14:paraId="5F6CA3B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65D2986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5B2D5BD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r>
      <w:tr w:rsidR="00F16E0D" w:rsidRPr="00F16E0D" w14:paraId="1366F133" w14:textId="77777777" w:rsidTr="00F16E0D">
        <w:trPr>
          <w:trHeight w:val="20"/>
        </w:trPr>
        <w:tc>
          <w:tcPr>
            <w:tcW w:w="2700" w:type="dxa"/>
            <w:tcBorders>
              <w:top w:val="nil"/>
              <w:left w:val="nil"/>
              <w:bottom w:val="nil"/>
              <w:right w:val="nil"/>
            </w:tcBorders>
            <w:shd w:val="clear" w:color="000000" w:fill="FFFFFF"/>
            <w:noWrap/>
            <w:vAlign w:val="center"/>
            <w:hideMark/>
          </w:tcPr>
          <w:p w14:paraId="4BFA5C4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State-managed Rockfish</w:t>
            </w:r>
          </w:p>
        </w:tc>
        <w:tc>
          <w:tcPr>
            <w:tcW w:w="286" w:type="dxa"/>
            <w:tcBorders>
              <w:top w:val="nil"/>
              <w:left w:val="nil"/>
              <w:bottom w:val="nil"/>
              <w:right w:val="nil"/>
            </w:tcBorders>
            <w:shd w:val="clear" w:color="000000" w:fill="FCFCFF"/>
            <w:noWrap/>
            <w:vAlign w:val="center"/>
            <w:hideMark/>
          </w:tcPr>
          <w:p w14:paraId="5EB1FCD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D3E56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0B7D809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8BA5B1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045A3CD"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AA9C18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D71E12E"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4D8A80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6B4152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559C3A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657D4FB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0.001</w:t>
            </w:r>
          </w:p>
        </w:tc>
      </w:tr>
      <w:tr w:rsidR="00F16E0D" w:rsidRPr="00F16E0D" w14:paraId="447E30BF" w14:textId="77777777" w:rsidTr="00F16E0D">
        <w:trPr>
          <w:trHeight w:val="20"/>
        </w:trPr>
        <w:tc>
          <w:tcPr>
            <w:tcW w:w="2700" w:type="dxa"/>
            <w:tcBorders>
              <w:top w:val="nil"/>
              <w:left w:val="nil"/>
              <w:bottom w:val="nil"/>
              <w:right w:val="nil"/>
            </w:tcBorders>
            <w:shd w:val="clear" w:color="000000" w:fill="FFFFFF"/>
            <w:noWrap/>
            <w:vAlign w:val="center"/>
            <w:hideMark/>
          </w:tcPr>
          <w:p w14:paraId="6F3FF8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Stichaeidae</w:t>
            </w:r>
          </w:p>
        </w:tc>
        <w:tc>
          <w:tcPr>
            <w:tcW w:w="286" w:type="dxa"/>
            <w:tcBorders>
              <w:top w:val="nil"/>
              <w:left w:val="nil"/>
              <w:bottom w:val="nil"/>
              <w:right w:val="nil"/>
            </w:tcBorders>
            <w:shd w:val="clear" w:color="000000" w:fill="F3F9F8"/>
            <w:noWrap/>
            <w:vAlign w:val="center"/>
            <w:hideMark/>
          </w:tcPr>
          <w:p w14:paraId="0426C7A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0.047</w:t>
            </w:r>
          </w:p>
        </w:tc>
        <w:tc>
          <w:tcPr>
            <w:tcW w:w="576" w:type="dxa"/>
            <w:tcBorders>
              <w:top w:val="nil"/>
              <w:left w:val="nil"/>
              <w:bottom w:val="nil"/>
              <w:right w:val="nil"/>
            </w:tcBorders>
            <w:shd w:val="clear" w:color="000000" w:fill="FCFCFF"/>
            <w:noWrap/>
            <w:vAlign w:val="center"/>
            <w:hideMark/>
          </w:tcPr>
          <w:p w14:paraId="5EC6CF73"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C1150F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0F5AB8B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0.009</w:t>
            </w:r>
          </w:p>
        </w:tc>
        <w:tc>
          <w:tcPr>
            <w:tcW w:w="576" w:type="dxa"/>
            <w:tcBorders>
              <w:top w:val="nil"/>
              <w:left w:val="nil"/>
              <w:bottom w:val="nil"/>
              <w:right w:val="nil"/>
            </w:tcBorders>
            <w:shd w:val="clear" w:color="000000" w:fill="FBFCFF"/>
            <w:noWrap/>
            <w:vAlign w:val="center"/>
            <w:hideMark/>
          </w:tcPr>
          <w:p w14:paraId="266D20CB"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nil"/>
              <w:right w:val="nil"/>
            </w:tcBorders>
            <w:shd w:val="clear" w:color="000000" w:fill="FCFCFF"/>
            <w:noWrap/>
            <w:vAlign w:val="center"/>
            <w:hideMark/>
          </w:tcPr>
          <w:p w14:paraId="438FDD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0.002</w:t>
            </w:r>
          </w:p>
        </w:tc>
        <w:tc>
          <w:tcPr>
            <w:tcW w:w="576" w:type="dxa"/>
            <w:tcBorders>
              <w:top w:val="nil"/>
              <w:left w:val="nil"/>
              <w:bottom w:val="nil"/>
              <w:right w:val="nil"/>
            </w:tcBorders>
            <w:shd w:val="clear" w:color="000000" w:fill="FCFCFF"/>
            <w:noWrap/>
            <w:vAlign w:val="center"/>
            <w:hideMark/>
          </w:tcPr>
          <w:p w14:paraId="01258BA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186B39E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BFCFE"/>
            <w:noWrap/>
            <w:vAlign w:val="center"/>
            <w:hideMark/>
          </w:tcPr>
          <w:p w14:paraId="6498D0D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0.008</w:t>
            </w:r>
          </w:p>
        </w:tc>
        <w:tc>
          <w:tcPr>
            <w:tcW w:w="576" w:type="dxa"/>
            <w:tcBorders>
              <w:top w:val="nil"/>
              <w:left w:val="nil"/>
              <w:bottom w:val="nil"/>
              <w:right w:val="nil"/>
            </w:tcBorders>
            <w:shd w:val="clear" w:color="000000" w:fill="E0F1E6"/>
            <w:noWrap/>
            <w:vAlign w:val="center"/>
            <w:hideMark/>
          </w:tcPr>
          <w:p w14:paraId="558FEA5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0.146</w:t>
            </w:r>
          </w:p>
        </w:tc>
        <w:tc>
          <w:tcPr>
            <w:tcW w:w="576" w:type="dxa"/>
            <w:tcBorders>
              <w:top w:val="nil"/>
              <w:left w:val="nil"/>
              <w:bottom w:val="nil"/>
              <w:right w:val="nil"/>
            </w:tcBorders>
            <w:shd w:val="clear" w:color="000000" w:fill="F9FBFC"/>
            <w:noWrap/>
            <w:vAlign w:val="center"/>
            <w:hideMark/>
          </w:tcPr>
          <w:p w14:paraId="0D1D9F8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r>
      <w:tr w:rsidR="00F16E0D" w:rsidRPr="00F16E0D" w14:paraId="2CE25EA3" w14:textId="77777777" w:rsidTr="00F16E0D">
        <w:trPr>
          <w:trHeight w:val="20"/>
        </w:trPr>
        <w:tc>
          <w:tcPr>
            <w:tcW w:w="2700" w:type="dxa"/>
            <w:tcBorders>
              <w:top w:val="nil"/>
              <w:left w:val="nil"/>
              <w:bottom w:val="nil"/>
              <w:right w:val="nil"/>
            </w:tcBorders>
            <w:shd w:val="clear" w:color="000000" w:fill="FFFFFF"/>
            <w:noWrap/>
            <w:vAlign w:val="center"/>
            <w:hideMark/>
          </w:tcPr>
          <w:p w14:paraId="3820F16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Surf smelt</w:t>
            </w:r>
          </w:p>
        </w:tc>
        <w:tc>
          <w:tcPr>
            <w:tcW w:w="286" w:type="dxa"/>
            <w:tcBorders>
              <w:top w:val="nil"/>
              <w:left w:val="nil"/>
              <w:bottom w:val="nil"/>
              <w:right w:val="nil"/>
            </w:tcBorders>
            <w:shd w:val="clear" w:color="000000" w:fill="FFFFFF"/>
            <w:noWrap/>
            <w:vAlign w:val="center"/>
            <w:hideMark/>
          </w:tcPr>
          <w:p w14:paraId="62D979A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C1C937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F533F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37C4C04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1210F48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2F80BFB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7948D5C7"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7A3E39DC"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03EB5D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c>
          <w:tcPr>
            <w:tcW w:w="576" w:type="dxa"/>
            <w:tcBorders>
              <w:top w:val="nil"/>
              <w:left w:val="nil"/>
              <w:bottom w:val="nil"/>
              <w:right w:val="nil"/>
            </w:tcBorders>
            <w:shd w:val="clear" w:color="000000" w:fill="FCFCFF"/>
            <w:noWrap/>
            <w:vAlign w:val="center"/>
            <w:hideMark/>
          </w:tcPr>
          <w:p w14:paraId="40D1E75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0.000</w:t>
            </w:r>
          </w:p>
        </w:tc>
        <w:tc>
          <w:tcPr>
            <w:tcW w:w="576" w:type="dxa"/>
            <w:tcBorders>
              <w:top w:val="nil"/>
              <w:left w:val="nil"/>
              <w:bottom w:val="nil"/>
              <w:right w:val="nil"/>
            </w:tcBorders>
            <w:shd w:val="clear" w:color="000000" w:fill="FCFCFF"/>
            <w:noWrap/>
            <w:vAlign w:val="center"/>
            <w:hideMark/>
          </w:tcPr>
          <w:p w14:paraId="4FA5F63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NA</w:t>
            </w:r>
          </w:p>
        </w:tc>
      </w:tr>
      <w:tr w:rsidR="00F16E0D" w:rsidRPr="00F16E0D" w14:paraId="27E16BD9" w14:textId="77777777" w:rsidTr="00F16E0D">
        <w:trPr>
          <w:trHeight w:val="20"/>
        </w:trPr>
        <w:tc>
          <w:tcPr>
            <w:tcW w:w="2700" w:type="dxa"/>
            <w:tcBorders>
              <w:top w:val="nil"/>
              <w:left w:val="nil"/>
              <w:bottom w:val="single" w:sz="8" w:space="0" w:color="auto"/>
              <w:right w:val="nil"/>
            </w:tcBorders>
            <w:shd w:val="clear" w:color="000000" w:fill="FFFFFF"/>
            <w:noWrap/>
            <w:vAlign w:val="center"/>
            <w:hideMark/>
          </w:tcPr>
          <w:p w14:paraId="03556CD5"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urchins dollars cucumbers</w:t>
            </w:r>
          </w:p>
        </w:tc>
        <w:tc>
          <w:tcPr>
            <w:tcW w:w="286" w:type="dxa"/>
            <w:tcBorders>
              <w:top w:val="nil"/>
              <w:left w:val="nil"/>
              <w:bottom w:val="single" w:sz="8" w:space="0" w:color="auto"/>
              <w:right w:val="nil"/>
            </w:tcBorders>
            <w:shd w:val="clear" w:color="000000" w:fill="F8FBFC"/>
            <w:noWrap/>
            <w:vAlign w:val="center"/>
            <w:hideMark/>
          </w:tcPr>
          <w:p w14:paraId="7F3CE424"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0.023</w:t>
            </w:r>
          </w:p>
        </w:tc>
        <w:tc>
          <w:tcPr>
            <w:tcW w:w="576" w:type="dxa"/>
            <w:tcBorders>
              <w:top w:val="nil"/>
              <w:left w:val="nil"/>
              <w:bottom w:val="single" w:sz="8" w:space="0" w:color="auto"/>
              <w:right w:val="nil"/>
            </w:tcBorders>
            <w:shd w:val="clear" w:color="000000" w:fill="F6FAFA"/>
            <w:noWrap/>
            <w:vAlign w:val="center"/>
            <w:hideMark/>
          </w:tcPr>
          <w:p w14:paraId="5E09453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0.034</w:t>
            </w:r>
          </w:p>
        </w:tc>
        <w:tc>
          <w:tcPr>
            <w:tcW w:w="576" w:type="dxa"/>
            <w:tcBorders>
              <w:top w:val="nil"/>
              <w:left w:val="nil"/>
              <w:bottom w:val="single" w:sz="8" w:space="0" w:color="auto"/>
              <w:right w:val="nil"/>
            </w:tcBorders>
            <w:shd w:val="clear" w:color="000000" w:fill="FBFCFF"/>
            <w:noWrap/>
            <w:vAlign w:val="center"/>
            <w:hideMark/>
          </w:tcPr>
          <w:p w14:paraId="24B0735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8FAFB"/>
            <w:noWrap/>
            <w:vAlign w:val="center"/>
            <w:hideMark/>
          </w:tcPr>
          <w:p w14:paraId="2045CB31"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0.025</w:t>
            </w:r>
          </w:p>
        </w:tc>
        <w:tc>
          <w:tcPr>
            <w:tcW w:w="576" w:type="dxa"/>
            <w:tcBorders>
              <w:top w:val="nil"/>
              <w:left w:val="nil"/>
              <w:bottom w:val="single" w:sz="8" w:space="0" w:color="auto"/>
              <w:right w:val="nil"/>
            </w:tcBorders>
            <w:shd w:val="clear" w:color="000000" w:fill="FBFCFE"/>
            <w:noWrap/>
            <w:vAlign w:val="center"/>
            <w:hideMark/>
          </w:tcPr>
          <w:p w14:paraId="3090D092"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0.006</w:t>
            </w:r>
          </w:p>
        </w:tc>
        <w:tc>
          <w:tcPr>
            <w:tcW w:w="576" w:type="dxa"/>
            <w:tcBorders>
              <w:top w:val="nil"/>
              <w:left w:val="nil"/>
              <w:bottom w:val="single" w:sz="8" w:space="0" w:color="auto"/>
              <w:right w:val="nil"/>
            </w:tcBorders>
            <w:shd w:val="clear" w:color="000000" w:fill="FAFBFD"/>
            <w:noWrap/>
            <w:vAlign w:val="center"/>
            <w:hideMark/>
          </w:tcPr>
          <w:p w14:paraId="3E9E4C9A"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0.014</w:t>
            </w:r>
          </w:p>
        </w:tc>
        <w:tc>
          <w:tcPr>
            <w:tcW w:w="576" w:type="dxa"/>
            <w:tcBorders>
              <w:top w:val="nil"/>
              <w:left w:val="nil"/>
              <w:bottom w:val="single" w:sz="8" w:space="0" w:color="auto"/>
              <w:right w:val="nil"/>
            </w:tcBorders>
            <w:shd w:val="clear" w:color="000000" w:fill="F9FBFC"/>
            <w:noWrap/>
            <w:vAlign w:val="center"/>
            <w:hideMark/>
          </w:tcPr>
          <w:p w14:paraId="59ED886F"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0.019</w:t>
            </w:r>
          </w:p>
        </w:tc>
        <w:tc>
          <w:tcPr>
            <w:tcW w:w="576" w:type="dxa"/>
            <w:tcBorders>
              <w:top w:val="nil"/>
              <w:left w:val="nil"/>
              <w:bottom w:val="single" w:sz="8" w:space="0" w:color="auto"/>
              <w:right w:val="nil"/>
            </w:tcBorders>
            <w:shd w:val="clear" w:color="000000" w:fill="EFF7F4"/>
            <w:noWrap/>
            <w:vAlign w:val="center"/>
            <w:hideMark/>
          </w:tcPr>
          <w:p w14:paraId="0897F806"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0.070</w:t>
            </w:r>
          </w:p>
        </w:tc>
        <w:tc>
          <w:tcPr>
            <w:tcW w:w="576" w:type="dxa"/>
            <w:tcBorders>
              <w:top w:val="nil"/>
              <w:left w:val="nil"/>
              <w:bottom w:val="single" w:sz="8" w:space="0" w:color="auto"/>
              <w:right w:val="nil"/>
            </w:tcBorders>
            <w:shd w:val="clear" w:color="000000" w:fill="FAFCFE"/>
            <w:noWrap/>
            <w:vAlign w:val="center"/>
            <w:hideMark/>
          </w:tcPr>
          <w:p w14:paraId="4912AEA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0.010</w:t>
            </w:r>
          </w:p>
        </w:tc>
        <w:tc>
          <w:tcPr>
            <w:tcW w:w="576" w:type="dxa"/>
            <w:tcBorders>
              <w:top w:val="nil"/>
              <w:left w:val="nil"/>
              <w:bottom w:val="single" w:sz="8" w:space="0" w:color="auto"/>
              <w:right w:val="nil"/>
            </w:tcBorders>
            <w:shd w:val="clear" w:color="000000" w:fill="E5F3EB"/>
            <w:noWrap/>
            <w:vAlign w:val="center"/>
            <w:hideMark/>
          </w:tcPr>
          <w:p w14:paraId="6CC350E0"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0.120</w:t>
            </w:r>
          </w:p>
        </w:tc>
        <w:tc>
          <w:tcPr>
            <w:tcW w:w="576" w:type="dxa"/>
            <w:tcBorders>
              <w:top w:val="nil"/>
              <w:left w:val="nil"/>
              <w:bottom w:val="single" w:sz="8" w:space="0" w:color="auto"/>
              <w:right w:val="nil"/>
            </w:tcBorders>
            <w:shd w:val="clear" w:color="000000" w:fill="F8FBFB"/>
            <w:noWrap/>
            <w:vAlign w:val="center"/>
            <w:hideMark/>
          </w:tcPr>
          <w:p w14:paraId="1C028628" w14:textId="77777777" w:rsidR="00F16E0D" w:rsidRPr="00F16E0D" w:rsidRDefault="00F16E0D" w:rsidP="00F16E0D">
            <w:pPr>
              <w:spacing w:after="0"/>
              <w:jc w:val="right"/>
              <w:rPr>
                <w:rFonts w:eastAsia="Times New Roman" w:cs="Times New Roman"/>
                <w:color w:val="000000"/>
                <w:sz w:val="16"/>
                <w:szCs w:val="16"/>
              </w:rPr>
            </w:pPr>
            <w:r w:rsidRPr="00F16E0D">
              <w:rPr>
                <w:rFonts w:eastAsia="Times New Roman" w:cs="Times New Roman"/>
                <w:color w:val="000000"/>
                <w:sz w:val="16"/>
                <w:szCs w:val="16"/>
              </w:rPr>
              <w:t>0.024</w:t>
            </w:r>
          </w:p>
        </w:tc>
      </w:tr>
    </w:tbl>
    <w:p w14:paraId="644B09D4" w14:textId="77777777" w:rsidR="00F16E0D" w:rsidRPr="00F16E0D" w:rsidRDefault="00F16E0D" w:rsidP="00F16E0D"/>
    <w:p w14:paraId="5FAE15B3" w14:textId="77777777" w:rsidR="008C5755" w:rsidRDefault="008C5755" w:rsidP="008C5755"/>
    <w:p w14:paraId="6D5ED2E9" w14:textId="1130FE06" w:rsidR="008C5755" w:rsidRPr="008C5755" w:rsidRDefault="008C5755" w:rsidP="00DD6D62">
      <w:pPr>
        <w:pStyle w:val="SAFETableCaption"/>
      </w:pPr>
      <w:bookmarkStart w:id="104" w:name="_Ref530147527"/>
      <w:r w:rsidRPr="008C5755">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P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24</w:t>
      </w:r>
      <w:r w:rsidR="008226C8">
        <w:rPr>
          <w:noProof/>
        </w:rPr>
        <w:fldChar w:fldCharType="end"/>
      </w:r>
      <w:bookmarkEnd w:id="104"/>
      <w:r w:rsidRPr="008C5755">
        <w:t xml:space="preserve">. Non-target </w:t>
      </w:r>
      <w:r w:rsidR="00223102">
        <w:t xml:space="preserve">seabird </w:t>
      </w:r>
      <w:r w:rsidRPr="008C5755">
        <w:t>catch in the directed flathead sole fishery as a proportion of total non-target catch of each species in the BSAI</w:t>
      </w:r>
      <w:r w:rsidR="00223102">
        <w:t xml:space="preserve"> by counts</w:t>
      </w:r>
      <w:r w:rsidRPr="008C5755">
        <w:t>. Conditional highlighting from white (lowest numbers) to green (highest numbers) is applied. “NA” indicates that no catch of the species occurred in that year.</w:t>
      </w:r>
      <w:r w:rsidR="009E3F09">
        <w:t xml:space="preserve"> Over this time period there were no </w:t>
      </w:r>
      <w:r w:rsidR="00554629">
        <w:t>sea</w:t>
      </w:r>
      <w:r w:rsidR="009E3F09">
        <w:t>birds caught in targeted flathead sole trips.</w:t>
      </w:r>
    </w:p>
    <w:tbl>
      <w:tblPr>
        <w:tblW w:w="5000" w:type="pct"/>
        <w:tblLook w:val="04A0" w:firstRow="1" w:lastRow="0" w:firstColumn="1" w:lastColumn="0" w:noHBand="0" w:noVBand="1"/>
      </w:tblPr>
      <w:tblGrid>
        <w:gridCol w:w="2185"/>
        <w:gridCol w:w="652"/>
        <w:gridCol w:w="652"/>
        <w:gridCol w:w="652"/>
        <w:gridCol w:w="652"/>
        <w:gridCol w:w="652"/>
        <w:gridCol w:w="652"/>
        <w:gridCol w:w="652"/>
        <w:gridCol w:w="652"/>
        <w:gridCol w:w="653"/>
        <w:gridCol w:w="653"/>
        <w:gridCol w:w="653"/>
      </w:tblGrid>
      <w:tr w:rsidR="009E3F09" w:rsidRPr="009E3F09" w14:paraId="1490D5F6"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064127FB" w14:textId="77777777" w:rsidR="009E3F09" w:rsidRPr="009E3F09" w:rsidRDefault="009E3F09" w:rsidP="009E3F09">
            <w:pPr>
              <w:spacing w:after="0"/>
              <w:rPr>
                <w:rFonts w:eastAsia="Times New Roman" w:cs="Times New Roman"/>
                <w:b/>
                <w:bCs/>
                <w:color w:val="000000"/>
                <w:sz w:val="16"/>
                <w:szCs w:val="16"/>
              </w:rPr>
            </w:pPr>
            <w:r w:rsidRPr="009E3F09">
              <w:rPr>
                <w:rFonts w:eastAsia="Times New Roman" w:cs="Times New Roman"/>
                <w:b/>
                <w:bCs/>
                <w:color w:val="000000"/>
                <w:sz w:val="16"/>
                <w:szCs w:val="16"/>
              </w:rPr>
              <w:t>Bycatch Species</w:t>
            </w:r>
          </w:p>
        </w:tc>
        <w:tc>
          <w:tcPr>
            <w:tcW w:w="414" w:type="pct"/>
            <w:tcBorders>
              <w:top w:val="nil"/>
              <w:left w:val="nil"/>
              <w:bottom w:val="single" w:sz="8" w:space="0" w:color="auto"/>
              <w:right w:val="nil"/>
            </w:tcBorders>
            <w:shd w:val="clear" w:color="000000" w:fill="FFFFFF"/>
            <w:noWrap/>
            <w:vAlign w:val="center"/>
            <w:hideMark/>
          </w:tcPr>
          <w:p w14:paraId="0CA7827B"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2010</w:t>
            </w:r>
          </w:p>
        </w:tc>
        <w:tc>
          <w:tcPr>
            <w:tcW w:w="414" w:type="pct"/>
            <w:tcBorders>
              <w:top w:val="nil"/>
              <w:left w:val="nil"/>
              <w:bottom w:val="single" w:sz="8" w:space="0" w:color="auto"/>
              <w:right w:val="nil"/>
            </w:tcBorders>
            <w:shd w:val="clear" w:color="000000" w:fill="FFFFFF"/>
            <w:noWrap/>
            <w:vAlign w:val="center"/>
            <w:hideMark/>
          </w:tcPr>
          <w:p w14:paraId="1145684D"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2011</w:t>
            </w:r>
          </w:p>
        </w:tc>
        <w:tc>
          <w:tcPr>
            <w:tcW w:w="414" w:type="pct"/>
            <w:tcBorders>
              <w:top w:val="nil"/>
              <w:left w:val="nil"/>
              <w:bottom w:val="single" w:sz="8" w:space="0" w:color="auto"/>
              <w:right w:val="nil"/>
            </w:tcBorders>
            <w:shd w:val="clear" w:color="000000" w:fill="FFFFFF"/>
            <w:noWrap/>
            <w:vAlign w:val="center"/>
            <w:hideMark/>
          </w:tcPr>
          <w:p w14:paraId="2EBF0D9E"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2012</w:t>
            </w:r>
          </w:p>
        </w:tc>
        <w:tc>
          <w:tcPr>
            <w:tcW w:w="414" w:type="pct"/>
            <w:tcBorders>
              <w:top w:val="nil"/>
              <w:left w:val="nil"/>
              <w:bottom w:val="single" w:sz="8" w:space="0" w:color="auto"/>
              <w:right w:val="nil"/>
            </w:tcBorders>
            <w:shd w:val="clear" w:color="000000" w:fill="FFFFFF"/>
            <w:noWrap/>
            <w:vAlign w:val="center"/>
            <w:hideMark/>
          </w:tcPr>
          <w:p w14:paraId="727A305A"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2013</w:t>
            </w:r>
          </w:p>
        </w:tc>
        <w:tc>
          <w:tcPr>
            <w:tcW w:w="414" w:type="pct"/>
            <w:tcBorders>
              <w:top w:val="nil"/>
              <w:left w:val="nil"/>
              <w:bottom w:val="single" w:sz="8" w:space="0" w:color="auto"/>
              <w:right w:val="nil"/>
            </w:tcBorders>
            <w:shd w:val="clear" w:color="000000" w:fill="FFFFFF"/>
            <w:noWrap/>
            <w:vAlign w:val="center"/>
            <w:hideMark/>
          </w:tcPr>
          <w:p w14:paraId="549DD140"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2014</w:t>
            </w:r>
          </w:p>
        </w:tc>
        <w:tc>
          <w:tcPr>
            <w:tcW w:w="414" w:type="pct"/>
            <w:tcBorders>
              <w:top w:val="nil"/>
              <w:left w:val="nil"/>
              <w:bottom w:val="single" w:sz="8" w:space="0" w:color="auto"/>
              <w:right w:val="nil"/>
            </w:tcBorders>
            <w:shd w:val="clear" w:color="000000" w:fill="FFFFFF"/>
            <w:noWrap/>
            <w:vAlign w:val="center"/>
            <w:hideMark/>
          </w:tcPr>
          <w:p w14:paraId="45715519"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2015</w:t>
            </w:r>
          </w:p>
        </w:tc>
        <w:tc>
          <w:tcPr>
            <w:tcW w:w="414" w:type="pct"/>
            <w:tcBorders>
              <w:top w:val="nil"/>
              <w:left w:val="nil"/>
              <w:bottom w:val="single" w:sz="8" w:space="0" w:color="auto"/>
              <w:right w:val="nil"/>
            </w:tcBorders>
            <w:shd w:val="clear" w:color="000000" w:fill="FFFFFF"/>
            <w:noWrap/>
            <w:vAlign w:val="center"/>
            <w:hideMark/>
          </w:tcPr>
          <w:p w14:paraId="27DA798C"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2016</w:t>
            </w:r>
          </w:p>
        </w:tc>
        <w:tc>
          <w:tcPr>
            <w:tcW w:w="414" w:type="pct"/>
            <w:tcBorders>
              <w:top w:val="nil"/>
              <w:left w:val="nil"/>
              <w:bottom w:val="single" w:sz="8" w:space="0" w:color="auto"/>
              <w:right w:val="nil"/>
            </w:tcBorders>
            <w:shd w:val="clear" w:color="000000" w:fill="FFFFFF"/>
            <w:noWrap/>
            <w:vAlign w:val="center"/>
            <w:hideMark/>
          </w:tcPr>
          <w:p w14:paraId="0375C50F"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2017</w:t>
            </w:r>
          </w:p>
        </w:tc>
        <w:tc>
          <w:tcPr>
            <w:tcW w:w="414" w:type="pct"/>
            <w:tcBorders>
              <w:top w:val="nil"/>
              <w:left w:val="nil"/>
              <w:bottom w:val="single" w:sz="8" w:space="0" w:color="auto"/>
              <w:right w:val="nil"/>
            </w:tcBorders>
            <w:shd w:val="clear" w:color="000000" w:fill="FFFFFF"/>
            <w:noWrap/>
            <w:vAlign w:val="center"/>
            <w:hideMark/>
          </w:tcPr>
          <w:p w14:paraId="581571B7"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2018</w:t>
            </w:r>
          </w:p>
        </w:tc>
        <w:tc>
          <w:tcPr>
            <w:tcW w:w="414" w:type="pct"/>
            <w:tcBorders>
              <w:top w:val="nil"/>
              <w:left w:val="nil"/>
              <w:bottom w:val="single" w:sz="8" w:space="0" w:color="auto"/>
              <w:right w:val="nil"/>
            </w:tcBorders>
            <w:shd w:val="clear" w:color="000000" w:fill="FFFFFF"/>
            <w:noWrap/>
            <w:vAlign w:val="center"/>
            <w:hideMark/>
          </w:tcPr>
          <w:p w14:paraId="49B86C32"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2019</w:t>
            </w:r>
          </w:p>
        </w:tc>
        <w:tc>
          <w:tcPr>
            <w:tcW w:w="414" w:type="pct"/>
            <w:tcBorders>
              <w:top w:val="nil"/>
              <w:left w:val="nil"/>
              <w:bottom w:val="single" w:sz="8" w:space="0" w:color="auto"/>
              <w:right w:val="nil"/>
            </w:tcBorders>
            <w:shd w:val="clear" w:color="000000" w:fill="FFFFFF"/>
            <w:noWrap/>
            <w:vAlign w:val="center"/>
            <w:hideMark/>
          </w:tcPr>
          <w:p w14:paraId="431B9786" w14:textId="77777777" w:rsidR="009E3F09" w:rsidRPr="009E3F09" w:rsidRDefault="009E3F09" w:rsidP="009E3F09">
            <w:pPr>
              <w:spacing w:after="0"/>
              <w:jc w:val="right"/>
              <w:rPr>
                <w:rFonts w:eastAsia="Times New Roman" w:cs="Times New Roman"/>
                <w:b/>
                <w:bCs/>
                <w:color w:val="000000"/>
                <w:sz w:val="16"/>
                <w:szCs w:val="16"/>
              </w:rPr>
            </w:pPr>
            <w:r w:rsidRPr="009E3F09">
              <w:rPr>
                <w:rFonts w:eastAsia="Times New Roman" w:cs="Times New Roman"/>
                <w:b/>
                <w:bCs/>
                <w:color w:val="000000"/>
                <w:sz w:val="16"/>
                <w:szCs w:val="16"/>
              </w:rPr>
              <w:t>2020</w:t>
            </w:r>
          </w:p>
        </w:tc>
      </w:tr>
      <w:tr w:rsidR="009E3F09" w:rsidRPr="009E3F09" w14:paraId="3A93E09C" w14:textId="77777777" w:rsidTr="009E3F09">
        <w:trPr>
          <w:trHeight w:val="20"/>
        </w:trPr>
        <w:tc>
          <w:tcPr>
            <w:tcW w:w="442" w:type="pct"/>
            <w:tcBorders>
              <w:top w:val="nil"/>
              <w:left w:val="nil"/>
              <w:bottom w:val="nil"/>
              <w:right w:val="nil"/>
            </w:tcBorders>
            <w:shd w:val="clear" w:color="000000" w:fill="FFFFFF"/>
            <w:noWrap/>
            <w:vAlign w:val="center"/>
            <w:hideMark/>
          </w:tcPr>
          <w:p w14:paraId="136CEF86"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Auklets</w:t>
            </w:r>
          </w:p>
        </w:tc>
        <w:tc>
          <w:tcPr>
            <w:tcW w:w="414" w:type="pct"/>
            <w:tcBorders>
              <w:top w:val="nil"/>
              <w:left w:val="nil"/>
              <w:bottom w:val="nil"/>
              <w:right w:val="nil"/>
            </w:tcBorders>
            <w:shd w:val="clear" w:color="000000" w:fill="FFFFFF"/>
            <w:noWrap/>
            <w:vAlign w:val="center"/>
            <w:hideMark/>
          </w:tcPr>
          <w:p w14:paraId="552DA1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28C14D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6308FE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1993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F405FE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3AAE1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9E9B6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BBB3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3E4F8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1B484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BB003F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2A75565" w14:textId="77777777" w:rsidTr="009E3F09">
        <w:trPr>
          <w:trHeight w:val="20"/>
        </w:trPr>
        <w:tc>
          <w:tcPr>
            <w:tcW w:w="442" w:type="pct"/>
            <w:tcBorders>
              <w:top w:val="nil"/>
              <w:left w:val="nil"/>
              <w:bottom w:val="nil"/>
              <w:right w:val="nil"/>
            </w:tcBorders>
            <w:shd w:val="clear" w:color="000000" w:fill="FFFFFF"/>
            <w:noWrap/>
            <w:vAlign w:val="center"/>
            <w:hideMark/>
          </w:tcPr>
          <w:p w14:paraId="561C930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Black-footed Albatross</w:t>
            </w:r>
          </w:p>
        </w:tc>
        <w:tc>
          <w:tcPr>
            <w:tcW w:w="414" w:type="pct"/>
            <w:tcBorders>
              <w:top w:val="nil"/>
              <w:left w:val="nil"/>
              <w:bottom w:val="nil"/>
              <w:right w:val="nil"/>
            </w:tcBorders>
            <w:shd w:val="clear" w:color="000000" w:fill="FCFCFF"/>
            <w:noWrap/>
            <w:vAlign w:val="center"/>
            <w:hideMark/>
          </w:tcPr>
          <w:p w14:paraId="2140F2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39837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19C43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2E507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76711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81C7F9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857BA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8A7B50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4D8AF1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7C23EF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1F5ED8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6D8ED2DE" w14:textId="77777777" w:rsidTr="009E3F09">
        <w:trPr>
          <w:trHeight w:val="20"/>
        </w:trPr>
        <w:tc>
          <w:tcPr>
            <w:tcW w:w="442" w:type="pct"/>
            <w:tcBorders>
              <w:top w:val="nil"/>
              <w:left w:val="nil"/>
              <w:bottom w:val="nil"/>
              <w:right w:val="nil"/>
            </w:tcBorders>
            <w:shd w:val="clear" w:color="000000" w:fill="FFFFFF"/>
            <w:noWrap/>
            <w:vAlign w:val="center"/>
            <w:hideMark/>
          </w:tcPr>
          <w:p w14:paraId="18840AB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Cormorant</w:t>
            </w:r>
          </w:p>
        </w:tc>
        <w:tc>
          <w:tcPr>
            <w:tcW w:w="414" w:type="pct"/>
            <w:tcBorders>
              <w:top w:val="nil"/>
              <w:left w:val="nil"/>
              <w:bottom w:val="nil"/>
              <w:right w:val="nil"/>
            </w:tcBorders>
            <w:shd w:val="clear" w:color="000000" w:fill="FFFFFF"/>
            <w:noWrap/>
            <w:vAlign w:val="center"/>
            <w:hideMark/>
          </w:tcPr>
          <w:p w14:paraId="1C9BCE3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04410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388D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A91CEA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B133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27074D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E3422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11C78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C56AE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46B7F4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FE6C5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1EA03B6" w14:textId="77777777" w:rsidTr="009E3F09">
        <w:trPr>
          <w:trHeight w:val="20"/>
        </w:trPr>
        <w:tc>
          <w:tcPr>
            <w:tcW w:w="442" w:type="pct"/>
            <w:tcBorders>
              <w:top w:val="nil"/>
              <w:left w:val="nil"/>
              <w:bottom w:val="nil"/>
              <w:right w:val="nil"/>
            </w:tcBorders>
            <w:shd w:val="clear" w:color="000000" w:fill="FFFFFF"/>
            <w:noWrap/>
            <w:vAlign w:val="center"/>
            <w:hideMark/>
          </w:tcPr>
          <w:p w14:paraId="1B3C6E42"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Gull</w:t>
            </w:r>
          </w:p>
        </w:tc>
        <w:tc>
          <w:tcPr>
            <w:tcW w:w="414" w:type="pct"/>
            <w:tcBorders>
              <w:top w:val="nil"/>
              <w:left w:val="nil"/>
              <w:bottom w:val="nil"/>
              <w:right w:val="nil"/>
            </w:tcBorders>
            <w:shd w:val="clear" w:color="000000" w:fill="FCFCFF"/>
            <w:noWrap/>
            <w:vAlign w:val="center"/>
            <w:hideMark/>
          </w:tcPr>
          <w:p w14:paraId="785EAB1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D7B99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8F80DC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366EE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4970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A6638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E9C047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264974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80C92A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561EC6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B7E57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68AD9A7B" w14:textId="77777777" w:rsidTr="009E3F09">
        <w:trPr>
          <w:trHeight w:val="20"/>
        </w:trPr>
        <w:tc>
          <w:tcPr>
            <w:tcW w:w="442" w:type="pct"/>
            <w:tcBorders>
              <w:top w:val="nil"/>
              <w:left w:val="nil"/>
              <w:bottom w:val="nil"/>
              <w:right w:val="nil"/>
            </w:tcBorders>
            <w:shd w:val="clear" w:color="000000" w:fill="FFFFFF"/>
            <w:noWrap/>
            <w:vAlign w:val="center"/>
            <w:hideMark/>
          </w:tcPr>
          <w:p w14:paraId="099D009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Kittiwake</w:t>
            </w:r>
          </w:p>
        </w:tc>
        <w:tc>
          <w:tcPr>
            <w:tcW w:w="414" w:type="pct"/>
            <w:tcBorders>
              <w:top w:val="nil"/>
              <w:left w:val="nil"/>
              <w:bottom w:val="nil"/>
              <w:right w:val="nil"/>
            </w:tcBorders>
            <w:shd w:val="clear" w:color="000000" w:fill="FFFFFF"/>
            <w:noWrap/>
            <w:vAlign w:val="center"/>
            <w:hideMark/>
          </w:tcPr>
          <w:p w14:paraId="672B449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1F25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A245F7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6F15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088574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9888BC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66C3B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6FBB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C78B37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894B8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231A1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78ED0DD" w14:textId="77777777" w:rsidTr="009E3F09">
        <w:trPr>
          <w:trHeight w:val="20"/>
        </w:trPr>
        <w:tc>
          <w:tcPr>
            <w:tcW w:w="442" w:type="pct"/>
            <w:tcBorders>
              <w:top w:val="nil"/>
              <w:left w:val="nil"/>
              <w:bottom w:val="nil"/>
              <w:right w:val="nil"/>
            </w:tcBorders>
            <w:shd w:val="clear" w:color="000000" w:fill="FFFFFF"/>
            <w:noWrap/>
            <w:vAlign w:val="center"/>
            <w:hideMark/>
          </w:tcPr>
          <w:p w14:paraId="670C599E"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Laysan Albatross</w:t>
            </w:r>
          </w:p>
        </w:tc>
        <w:tc>
          <w:tcPr>
            <w:tcW w:w="414" w:type="pct"/>
            <w:tcBorders>
              <w:top w:val="nil"/>
              <w:left w:val="nil"/>
              <w:bottom w:val="nil"/>
              <w:right w:val="nil"/>
            </w:tcBorders>
            <w:shd w:val="clear" w:color="000000" w:fill="FCFCFF"/>
            <w:noWrap/>
            <w:vAlign w:val="center"/>
            <w:hideMark/>
          </w:tcPr>
          <w:p w14:paraId="5FD6E2A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1C316B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4B145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5922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983013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1D31F6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B69A77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F4B28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168F18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20787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D641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1E9CA88" w14:textId="77777777" w:rsidTr="009E3F09">
        <w:trPr>
          <w:trHeight w:val="20"/>
        </w:trPr>
        <w:tc>
          <w:tcPr>
            <w:tcW w:w="442" w:type="pct"/>
            <w:tcBorders>
              <w:top w:val="nil"/>
              <w:left w:val="nil"/>
              <w:bottom w:val="nil"/>
              <w:right w:val="nil"/>
            </w:tcBorders>
            <w:shd w:val="clear" w:color="000000" w:fill="FFFFFF"/>
            <w:noWrap/>
            <w:vAlign w:val="center"/>
            <w:hideMark/>
          </w:tcPr>
          <w:p w14:paraId="0CEF5148"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Murre</w:t>
            </w:r>
          </w:p>
        </w:tc>
        <w:tc>
          <w:tcPr>
            <w:tcW w:w="414" w:type="pct"/>
            <w:tcBorders>
              <w:top w:val="nil"/>
              <w:left w:val="nil"/>
              <w:bottom w:val="nil"/>
              <w:right w:val="nil"/>
            </w:tcBorders>
            <w:shd w:val="clear" w:color="000000" w:fill="FCFCFF"/>
            <w:noWrap/>
            <w:vAlign w:val="center"/>
            <w:hideMark/>
          </w:tcPr>
          <w:p w14:paraId="540DE3F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3EF46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D5E8FC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FBF7EB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6D2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571EC22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C2E3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559CB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476AF7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AC425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47B1BE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023DDBCE" w14:textId="77777777" w:rsidTr="009E3F09">
        <w:trPr>
          <w:trHeight w:val="20"/>
        </w:trPr>
        <w:tc>
          <w:tcPr>
            <w:tcW w:w="442" w:type="pct"/>
            <w:tcBorders>
              <w:top w:val="nil"/>
              <w:left w:val="nil"/>
              <w:bottom w:val="nil"/>
              <w:right w:val="nil"/>
            </w:tcBorders>
            <w:shd w:val="clear" w:color="000000" w:fill="FFFFFF"/>
            <w:noWrap/>
            <w:vAlign w:val="center"/>
            <w:hideMark/>
          </w:tcPr>
          <w:p w14:paraId="010B689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Northern Fulmar</w:t>
            </w:r>
          </w:p>
        </w:tc>
        <w:tc>
          <w:tcPr>
            <w:tcW w:w="414" w:type="pct"/>
            <w:tcBorders>
              <w:top w:val="nil"/>
              <w:left w:val="nil"/>
              <w:bottom w:val="nil"/>
              <w:right w:val="nil"/>
            </w:tcBorders>
            <w:shd w:val="clear" w:color="000000" w:fill="FCFCFF"/>
            <w:noWrap/>
            <w:vAlign w:val="center"/>
            <w:hideMark/>
          </w:tcPr>
          <w:p w14:paraId="2DB7867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4AED43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20F861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8976B8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40518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27C382F"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284166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05C312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BD686C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FFE33F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61BC41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4FCC98CC" w14:textId="77777777" w:rsidTr="009E3F09">
        <w:trPr>
          <w:trHeight w:val="20"/>
        </w:trPr>
        <w:tc>
          <w:tcPr>
            <w:tcW w:w="442" w:type="pct"/>
            <w:tcBorders>
              <w:top w:val="nil"/>
              <w:left w:val="nil"/>
              <w:bottom w:val="nil"/>
              <w:right w:val="nil"/>
            </w:tcBorders>
            <w:shd w:val="clear" w:color="000000" w:fill="FFFFFF"/>
            <w:noWrap/>
            <w:vAlign w:val="center"/>
            <w:hideMark/>
          </w:tcPr>
          <w:p w14:paraId="1A262B94"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w:t>
            </w:r>
          </w:p>
        </w:tc>
        <w:tc>
          <w:tcPr>
            <w:tcW w:w="414" w:type="pct"/>
            <w:tcBorders>
              <w:top w:val="nil"/>
              <w:left w:val="nil"/>
              <w:bottom w:val="nil"/>
              <w:right w:val="nil"/>
            </w:tcBorders>
            <w:shd w:val="clear" w:color="000000" w:fill="FFFFFF"/>
            <w:noWrap/>
            <w:vAlign w:val="center"/>
            <w:hideMark/>
          </w:tcPr>
          <w:p w14:paraId="45629A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2BB86B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F2BC63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D60EEF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ABD888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42A64A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9641F7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117753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0BF985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E89C92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6F7142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0B4D7755" w14:textId="77777777" w:rsidTr="009E3F09">
        <w:trPr>
          <w:trHeight w:val="20"/>
        </w:trPr>
        <w:tc>
          <w:tcPr>
            <w:tcW w:w="442" w:type="pct"/>
            <w:tcBorders>
              <w:top w:val="nil"/>
              <w:left w:val="nil"/>
              <w:bottom w:val="nil"/>
              <w:right w:val="nil"/>
            </w:tcBorders>
            <w:shd w:val="clear" w:color="000000" w:fill="FFFFFF"/>
            <w:noWrap/>
            <w:vAlign w:val="center"/>
            <w:hideMark/>
          </w:tcPr>
          <w:p w14:paraId="770E9D47"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Other Alcid</w:t>
            </w:r>
          </w:p>
        </w:tc>
        <w:tc>
          <w:tcPr>
            <w:tcW w:w="414" w:type="pct"/>
            <w:tcBorders>
              <w:top w:val="nil"/>
              <w:left w:val="nil"/>
              <w:bottom w:val="nil"/>
              <w:right w:val="nil"/>
            </w:tcBorders>
            <w:shd w:val="clear" w:color="000000" w:fill="FFFFFF"/>
            <w:noWrap/>
            <w:vAlign w:val="center"/>
            <w:hideMark/>
          </w:tcPr>
          <w:p w14:paraId="06B49E7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A2FDD7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950452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77A772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0393E9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F22647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5752BF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B25149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789418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47569A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763660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76D9ACEB" w14:textId="77777777" w:rsidTr="009E3F09">
        <w:trPr>
          <w:trHeight w:val="20"/>
        </w:trPr>
        <w:tc>
          <w:tcPr>
            <w:tcW w:w="442" w:type="pct"/>
            <w:tcBorders>
              <w:top w:val="nil"/>
              <w:left w:val="nil"/>
              <w:bottom w:val="nil"/>
              <w:right w:val="nil"/>
            </w:tcBorders>
            <w:shd w:val="clear" w:color="000000" w:fill="FFFFFF"/>
            <w:noWrap/>
            <w:vAlign w:val="center"/>
            <w:hideMark/>
          </w:tcPr>
          <w:p w14:paraId="35E79D1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Puffin</w:t>
            </w:r>
          </w:p>
        </w:tc>
        <w:tc>
          <w:tcPr>
            <w:tcW w:w="414" w:type="pct"/>
            <w:tcBorders>
              <w:top w:val="nil"/>
              <w:left w:val="nil"/>
              <w:bottom w:val="nil"/>
              <w:right w:val="nil"/>
            </w:tcBorders>
            <w:shd w:val="clear" w:color="000000" w:fill="FCFCFF"/>
            <w:noWrap/>
            <w:vAlign w:val="center"/>
            <w:hideMark/>
          </w:tcPr>
          <w:p w14:paraId="11836C4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79DEAF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6EF025D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E8F90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DA683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81CCA7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438F03C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6090C20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C6FA2F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1CBA83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00E8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5CC48E74" w14:textId="77777777" w:rsidTr="009E3F09">
        <w:trPr>
          <w:trHeight w:val="20"/>
        </w:trPr>
        <w:tc>
          <w:tcPr>
            <w:tcW w:w="442" w:type="pct"/>
            <w:tcBorders>
              <w:top w:val="nil"/>
              <w:left w:val="nil"/>
              <w:bottom w:val="nil"/>
              <w:right w:val="nil"/>
            </w:tcBorders>
            <w:shd w:val="clear" w:color="000000" w:fill="FFFFFF"/>
            <w:noWrap/>
            <w:vAlign w:val="center"/>
            <w:hideMark/>
          </w:tcPr>
          <w:p w14:paraId="17CBA7E3"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Shearwaters</w:t>
            </w:r>
          </w:p>
        </w:tc>
        <w:tc>
          <w:tcPr>
            <w:tcW w:w="414" w:type="pct"/>
            <w:tcBorders>
              <w:top w:val="nil"/>
              <w:left w:val="nil"/>
              <w:bottom w:val="nil"/>
              <w:right w:val="nil"/>
            </w:tcBorders>
            <w:shd w:val="clear" w:color="000000" w:fill="FCFCFF"/>
            <w:noWrap/>
            <w:vAlign w:val="center"/>
            <w:hideMark/>
          </w:tcPr>
          <w:p w14:paraId="7AF4745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F1F6B3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3611FE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010E11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980DD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E57CCD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95961F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5110E9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7A6A5F7E"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DDE696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7E350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4328186" w14:textId="77777777" w:rsidTr="009E3F09">
        <w:trPr>
          <w:trHeight w:val="20"/>
        </w:trPr>
        <w:tc>
          <w:tcPr>
            <w:tcW w:w="442" w:type="pct"/>
            <w:tcBorders>
              <w:top w:val="nil"/>
              <w:left w:val="nil"/>
              <w:bottom w:val="nil"/>
              <w:right w:val="nil"/>
            </w:tcBorders>
            <w:shd w:val="clear" w:color="000000" w:fill="FFFFFF"/>
            <w:noWrap/>
            <w:vAlign w:val="center"/>
            <w:hideMark/>
          </w:tcPr>
          <w:p w14:paraId="7B99D43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Short-tailed Albatross</w:t>
            </w:r>
          </w:p>
        </w:tc>
        <w:tc>
          <w:tcPr>
            <w:tcW w:w="414" w:type="pct"/>
            <w:tcBorders>
              <w:top w:val="nil"/>
              <w:left w:val="nil"/>
              <w:bottom w:val="nil"/>
              <w:right w:val="nil"/>
            </w:tcBorders>
            <w:shd w:val="clear" w:color="000000" w:fill="FCFCFF"/>
            <w:noWrap/>
            <w:vAlign w:val="center"/>
            <w:hideMark/>
          </w:tcPr>
          <w:p w14:paraId="576F97F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F2622A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250CD39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1DF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3093455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FFFFF"/>
            <w:noWrap/>
            <w:vAlign w:val="center"/>
            <w:hideMark/>
          </w:tcPr>
          <w:p w14:paraId="1CD6D25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84F7F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CE80B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0D1700C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68628E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DB6EB3"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3F57FDB5" w14:textId="77777777" w:rsidTr="009E3F09">
        <w:trPr>
          <w:trHeight w:val="20"/>
        </w:trPr>
        <w:tc>
          <w:tcPr>
            <w:tcW w:w="442" w:type="pct"/>
            <w:tcBorders>
              <w:top w:val="nil"/>
              <w:left w:val="nil"/>
              <w:bottom w:val="nil"/>
              <w:right w:val="nil"/>
            </w:tcBorders>
            <w:shd w:val="clear" w:color="000000" w:fill="FFFFFF"/>
            <w:noWrap/>
            <w:vAlign w:val="center"/>
            <w:hideMark/>
          </w:tcPr>
          <w:p w14:paraId="109FC9E0"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Storm Petrels</w:t>
            </w:r>
          </w:p>
        </w:tc>
        <w:tc>
          <w:tcPr>
            <w:tcW w:w="414" w:type="pct"/>
            <w:tcBorders>
              <w:top w:val="nil"/>
              <w:left w:val="nil"/>
              <w:bottom w:val="nil"/>
              <w:right w:val="nil"/>
            </w:tcBorders>
            <w:shd w:val="clear" w:color="000000" w:fill="FFFFFF"/>
            <w:noWrap/>
            <w:vAlign w:val="center"/>
            <w:hideMark/>
          </w:tcPr>
          <w:p w14:paraId="5D1041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53BA6FB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325C38B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16F977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B5D4B3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451A74D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23010E16"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FFFFF"/>
            <w:noWrap/>
            <w:vAlign w:val="center"/>
            <w:hideMark/>
          </w:tcPr>
          <w:p w14:paraId="7A861B62"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05D5840D"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B37AD8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nil"/>
              <w:right w:val="nil"/>
            </w:tcBorders>
            <w:shd w:val="clear" w:color="000000" w:fill="FCFCFF"/>
            <w:noWrap/>
            <w:vAlign w:val="center"/>
            <w:hideMark/>
          </w:tcPr>
          <w:p w14:paraId="520906D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r w:rsidR="009E3F09" w:rsidRPr="009E3F09" w14:paraId="3DCE3506" w14:textId="77777777" w:rsidTr="009E3F09">
        <w:trPr>
          <w:trHeight w:val="20"/>
        </w:trPr>
        <w:tc>
          <w:tcPr>
            <w:tcW w:w="442" w:type="pct"/>
            <w:tcBorders>
              <w:top w:val="nil"/>
              <w:left w:val="nil"/>
              <w:bottom w:val="nil"/>
              <w:right w:val="nil"/>
            </w:tcBorders>
            <w:shd w:val="clear" w:color="000000" w:fill="FFFFFF"/>
            <w:noWrap/>
            <w:vAlign w:val="center"/>
            <w:hideMark/>
          </w:tcPr>
          <w:p w14:paraId="2DACEAE9"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w:t>
            </w:r>
          </w:p>
        </w:tc>
        <w:tc>
          <w:tcPr>
            <w:tcW w:w="414" w:type="pct"/>
            <w:tcBorders>
              <w:top w:val="nil"/>
              <w:left w:val="nil"/>
              <w:bottom w:val="nil"/>
              <w:right w:val="nil"/>
            </w:tcBorders>
            <w:shd w:val="clear" w:color="000000" w:fill="FCFCFF"/>
            <w:noWrap/>
            <w:vAlign w:val="center"/>
            <w:hideMark/>
          </w:tcPr>
          <w:p w14:paraId="5DBCC48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DCC9815"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F32F1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861D6C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1C785E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50C7FA3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22D7A657"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4615299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34E8E1A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65261AD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nil"/>
              <w:right w:val="nil"/>
            </w:tcBorders>
            <w:shd w:val="clear" w:color="000000" w:fill="FCFCFF"/>
            <w:noWrap/>
            <w:vAlign w:val="center"/>
            <w:hideMark/>
          </w:tcPr>
          <w:p w14:paraId="01E15D8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r>
      <w:tr w:rsidR="009E3F09" w:rsidRPr="009E3F09" w14:paraId="51FE9C55" w14:textId="77777777" w:rsidTr="009E3F09">
        <w:trPr>
          <w:trHeight w:val="20"/>
        </w:trPr>
        <w:tc>
          <w:tcPr>
            <w:tcW w:w="442" w:type="pct"/>
            <w:tcBorders>
              <w:top w:val="nil"/>
              <w:left w:val="nil"/>
              <w:bottom w:val="single" w:sz="8" w:space="0" w:color="auto"/>
              <w:right w:val="nil"/>
            </w:tcBorders>
            <w:shd w:val="clear" w:color="000000" w:fill="FFFFFF"/>
            <w:noWrap/>
            <w:vAlign w:val="center"/>
            <w:hideMark/>
          </w:tcPr>
          <w:p w14:paraId="2AD5025F" w14:textId="77777777" w:rsidR="009E3F09" w:rsidRPr="009E3F09" w:rsidRDefault="009E3F09" w:rsidP="009E3F09">
            <w:pPr>
              <w:spacing w:after="0"/>
              <w:rPr>
                <w:rFonts w:eastAsia="Times New Roman" w:cs="Times New Roman"/>
                <w:color w:val="000000"/>
                <w:sz w:val="16"/>
                <w:szCs w:val="16"/>
              </w:rPr>
            </w:pPr>
            <w:r w:rsidRPr="009E3F09">
              <w:rPr>
                <w:rFonts w:eastAsia="Times New Roman" w:cs="Times New Roman"/>
                <w:color w:val="000000"/>
                <w:sz w:val="16"/>
                <w:szCs w:val="16"/>
              </w:rPr>
              <w:t>Birds - Unidentified Albatross</w:t>
            </w:r>
          </w:p>
        </w:tc>
        <w:tc>
          <w:tcPr>
            <w:tcW w:w="414" w:type="pct"/>
            <w:tcBorders>
              <w:top w:val="nil"/>
              <w:left w:val="nil"/>
              <w:bottom w:val="single" w:sz="8" w:space="0" w:color="auto"/>
              <w:right w:val="nil"/>
            </w:tcBorders>
            <w:shd w:val="clear" w:color="000000" w:fill="FFFFFF"/>
            <w:noWrap/>
            <w:vAlign w:val="center"/>
            <w:hideMark/>
          </w:tcPr>
          <w:p w14:paraId="48C8C32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8F3F521"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220FC8C9"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529679AC"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CFCFF"/>
            <w:noWrap/>
            <w:vAlign w:val="center"/>
            <w:hideMark/>
          </w:tcPr>
          <w:p w14:paraId="71C68D3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0</w:t>
            </w:r>
          </w:p>
        </w:tc>
        <w:tc>
          <w:tcPr>
            <w:tcW w:w="414" w:type="pct"/>
            <w:tcBorders>
              <w:top w:val="nil"/>
              <w:left w:val="nil"/>
              <w:bottom w:val="single" w:sz="8" w:space="0" w:color="auto"/>
              <w:right w:val="nil"/>
            </w:tcBorders>
            <w:shd w:val="clear" w:color="000000" w:fill="FFFFFF"/>
            <w:noWrap/>
            <w:vAlign w:val="center"/>
            <w:hideMark/>
          </w:tcPr>
          <w:p w14:paraId="6924F0CA"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936660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46F3E810"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61A9464"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14BB8D5B"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c>
          <w:tcPr>
            <w:tcW w:w="414" w:type="pct"/>
            <w:tcBorders>
              <w:top w:val="nil"/>
              <w:left w:val="nil"/>
              <w:bottom w:val="single" w:sz="8" w:space="0" w:color="auto"/>
              <w:right w:val="nil"/>
            </w:tcBorders>
            <w:shd w:val="clear" w:color="000000" w:fill="FFFFFF"/>
            <w:noWrap/>
            <w:vAlign w:val="center"/>
            <w:hideMark/>
          </w:tcPr>
          <w:p w14:paraId="7A2AAB68" w14:textId="77777777" w:rsidR="009E3F09" w:rsidRPr="009E3F09" w:rsidRDefault="009E3F09" w:rsidP="009E3F09">
            <w:pPr>
              <w:spacing w:after="0"/>
              <w:jc w:val="right"/>
              <w:rPr>
                <w:rFonts w:eastAsia="Times New Roman" w:cs="Times New Roman"/>
                <w:color w:val="000000"/>
                <w:sz w:val="16"/>
                <w:szCs w:val="16"/>
              </w:rPr>
            </w:pPr>
            <w:r w:rsidRPr="009E3F09">
              <w:rPr>
                <w:rFonts w:eastAsia="Times New Roman" w:cs="Times New Roman"/>
                <w:color w:val="000000"/>
                <w:sz w:val="16"/>
                <w:szCs w:val="16"/>
              </w:rPr>
              <w:t>NA</w:t>
            </w:r>
          </w:p>
        </w:tc>
      </w:tr>
    </w:tbl>
    <w:p w14:paraId="6C091D69" w14:textId="5FE4F383" w:rsidR="00573C30" w:rsidRPr="0087267B" w:rsidRDefault="00573C30" w:rsidP="008C5755">
      <w:pPr>
        <w:pStyle w:val="Caption"/>
        <w:rPr>
          <w:iCs w:val="0"/>
          <w:highlight w:val="lightGray"/>
        </w:rPr>
      </w:pPr>
    </w:p>
    <w:p w14:paraId="75031935" w14:textId="77F9529F" w:rsidR="00F04788" w:rsidRPr="002116B3" w:rsidRDefault="00573C30" w:rsidP="00DD6D62">
      <w:pPr>
        <w:pStyle w:val="SAFETableCaption"/>
      </w:pPr>
      <w:bookmarkStart w:id="105" w:name="_Ref528850677"/>
      <w:r w:rsidRPr="002116B3">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25</w:t>
      </w:r>
      <w:r w:rsidR="008226C8">
        <w:rPr>
          <w:noProof/>
        </w:rPr>
        <w:fldChar w:fldCharType="end"/>
      </w:r>
      <w:bookmarkEnd w:id="105"/>
      <w:r w:rsidRPr="002116B3">
        <w:t xml:space="preserve">. </w:t>
      </w:r>
      <w:r w:rsidR="00CA72F8">
        <w:t xml:space="preserve">Proportion of </w:t>
      </w:r>
      <w:r w:rsidR="007F77AA">
        <w:t xml:space="preserve">BSAI </w:t>
      </w:r>
      <w:r w:rsidR="00CA72F8">
        <w:t>prohibited species catch that comes from</w:t>
      </w:r>
      <w:r w:rsidR="00B43230" w:rsidRPr="002116B3">
        <w:t xml:space="preserve"> the </w:t>
      </w:r>
      <w:r w:rsidR="002116B3">
        <w:t xml:space="preserve">BSAI </w:t>
      </w:r>
      <w:r w:rsidR="00B43230" w:rsidRPr="002116B3">
        <w:t>flathead sole directed fishery.</w:t>
      </w:r>
      <w:r w:rsidR="002116B3" w:rsidRPr="002116B3">
        <w:t xml:space="preserve"> PSCNQ estimate is reported in metric tons for halibut and herring and in counts of fish for crab and salmon</w:t>
      </w:r>
      <w:r w:rsidR="00CA72F8">
        <w:t>.</w:t>
      </w:r>
    </w:p>
    <w:tbl>
      <w:tblPr>
        <w:tblW w:w="5000" w:type="pct"/>
        <w:tblLook w:val="04A0" w:firstRow="1" w:lastRow="0" w:firstColumn="1" w:lastColumn="0" w:noHBand="0" w:noVBand="1"/>
      </w:tblPr>
      <w:tblGrid>
        <w:gridCol w:w="2422"/>
        <w:gridCol w:w="693"/>
        <w:gridCol w:w="693"/>
        <w:gridCol w:w="694"/>
        <w:gridCol w:w="694"/>
        <w:gridCol w:w="694"/>
        <w:gridCol w:w="694"/>
        <w:gridCol w:w="694"/>
        <w:gridCol w:w="694"/>
        <w:gridCol w:w="694"/>
        <w:gridCol w:w="694"/>
      </w:tblGrid>
      <w:tr w:rsidR="00CE1B54" w:rsidRPr="00CE1B54" w14:paraId="794A4AC9" w14:textId="77777777" w:rsidTr="00CE1B54">
        <w:trPr>
          <w:trHeight w:val="20"/>
        </w:trPr>
        <w:tc>
          <w:tcPr>
            <w:tcW w:w="960" w:type="pct"/>
            <w:tcBorders>
              <w:top w:val="single" w:sz="8" w:space="0" w:color="auto"/>
              <w:left w:val="nil"/>
              <w:bottom w:val="single" w:sz="8" w:space="0" w:color="auto"/>
              <w:right w:val="nil"/>
            </w:tcBorders>
            <w:shd w:val="clear" w:color="000000" w:fill="FFFFFF"/>
            <w:noWrap/>
            <w:vAlign w:val="center"/>
            <w:hideMark/>
          </w:tcPr>
          <w:p w14:paraId="2330CEBE" w14:textId="77777777" w:rsidR="00CE1B54" w:rsidRPr="00CE1B54" w:rsidRDefault="00CE1B54" w:rsidP="00CE1B54">
            <w:pPr>
              <w:spacing w:after="0"/>
              <w:rPr>
                <w:rFonts w:eastAsia="Times New Roman" w:cs="Times New Roman"/>
                <w:b/>
                <w:bCs/>
                <w:color w:val="000000"/>
                <w:sz w:val="20"/>
                <w:szCs w:val="20"/>
              </w:rPr>
            </w:pPr>
            <w:bookmarkStart w:id="106" w:name="_Ref528855580"/>
            <w:r w:rsidRPr="00CE1B54">
              <w:rPr>
                <w:rFonts w:eastAsia="Times New Roman" w:cs="Times New Roman"/>
                <w:b/>
                <w:bCs/>
                <w:color w:val="000000"/>
                <w:sz w:val="20"/>
                <w:szCs w:val="20"/>
              </w:rPr>
              <w:t>PSC Species</w:t>
            </w:r>
          </w:p>
        </w:tc>
        <w:tc>
          <w:tcPr>
            <w:tcW w:w="404" w:type="pct"/>
            <w:tcBorders>
              <w:top w:val="single" w:sz="8" w:space="0" w:color="auto"/>
              <w:left w:val="nil"/>
              <w:bottom w:val="single" w:sz="8" w:space="0" w:color="auto"/>
              <w:right w:val="nil"/>
            </w:tcBorders>
            <w:shd w:val="clear" w:color="000000" w:fill="FFFFFF"/>
            <w:noWrap/>
            <w:vAlign w:val="center"/>
            <w:hideMark/>
          </w:tcPr>
          <w:p w14:paraId="2278049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2010</w:t>
            </w:r>
          </w:p>
        </w:tc>
        <w:tc>
          <w:tcPr>
            <w:tcW w:w="404" w:type="pct"/>
            <w:tcBorders>
              <w:top w:val="single" w:sz="8" w:space="0" w:color="auto"/>
              <w:left w:val="nil"/>
              <w:bottom w:val="single" w:sz="8" w:space="0" w:color="auto"/>
              <w:right w:val="nil"/>
            </w:tcBorders>
            <w:shd w:val="clear" w:color="000000" w:fill="FFFFFF"/>
            <w:noWrap/>
            <w:vAlign w:val="center"/>
            <w:hideMark/>
          </w:tcPr>
          <w:p w14:paraId="7155368C"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2011</w:t>
            </w:r>
          </w:p>
        </w:tc>
        <w:tc>
          <w:tcPr>
            <w:tcW w:w="404" w:type="pct"/>
            <w:tcBorders>
              <w:top w:val="single" w:sz="8" w:space="0" w:color="auto"/>
              <w:left w:val="nil"/>
              <w:bottom w:val="single" w:sz="8" w:space="0" w:color="auto"/>
              <w:right w:val="nil"/>
            </w:tcBorders>
            <w:shd w:val="clear" w:color="000000" w:fill="FFFFFF"/>
            <w:noWrap/>
            <w:vAlign w:val="center"/>
            <w:hideMark/>
          </w:tcPr>
          <w:p w14:paraId="6D1A984F"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2012</w:t>
            </w:r>
          </w:p>
        </w:tc>
        <w:tc>
          <w:tcPr>
            <w:tcW w:w="404" w:type="pct"/>
            <w:tcBorders>
              <w:top w:val="single" w:sz="8" w:space="0" w:color="auto"/>
              <w:left w:val="nil"/>
              <w:bottom w:val="single" w:sz="8" w:space="0" w:color="auto"/>
              <w:right w:val="nil"/>
            </w:tcBorders>
            <w:shd w:val="clear" w:color="000000" w:fill="FFFFFF"/>
            <w:noWrap/>
            <w:vAlign w:val="center"/>
            <w:hideMark/>
          </w:tcPr>
          <w:p w14:paraId="30520DDB"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2013</w:t>
            </w:r>
          </w:p>
        </w:tc>
        <w:tc>
          <w:tcPr>
            <w:tcW w:w="404" w:type="pct"/>
            <w:tcBorders>
              <w:top w:val="single" w:sz="8" w:space="0" w:color="auto"/>
              <w:left w:val="nil"/>
              <w:bottom w:val="single" w:sz="8" w:space="0" w:color="auto"/>
              <w:right w:val="nil"/>
            </w:tcBorders>
            <w:shd w:val="clear" w:color="000000" w:fill="FFFFFF"/>
            <w:noWrap/>
            <w:vAlign w:val="center"/>
            <w:hideMark/>
          </w:tcPr>
          <w:p w14:paraId="56EA477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2014</w:t>
            </w:r>
          </w:p>
        </w:tc>
        <w:tc>
          <w:tcPr>
            <w:tcW w:w="404" w:type="pct"/>
            <w:tcBorders>
              <w:top w:val="single" w:sz="8" w:space="0" w:color="auto"/>
              <w:left w:val="nil"/>
              <w:bottom w:val="single" w:sz="8" w:space="0" w:color="auto"/>
              <w:right w:val="nil"/>
            </w:tcBorders>
            <w:shd w:val="clear" w:color="000000" w:fill="FFFFFF"/>
            <w:noWrap/>
            <w:vAlign w:val="center"/>
            <w:hideMark/>
          </w:tcPr>
          <w:p w14:paraId="74C4E0A5"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2015</w:t>
            </w:r>
          </w:p>
        </w:tc>
        <w:tc>
          <w:tcPr>
            <w:tcW w:w="404" w:type="pct"/>
            <w:tcBorders>
              <w:top w:val="single" w:sz="8" w:space="0" w:color="auto"/>
              <w:left w:val="nil"/>
              <w:bottom w:val="single" w:sz="8" w:space="0" w:color="auto"/>
              <w:right w:val="nil"/>
            </w:tcBorders>
            <w:shd w:val="clear" w:color="000000" w:fill="FFFFFF"/>
            <w:noWrap/>
            <w:vAlign w:val="center"/>
            <w:hideMark/>
          </w:tcPr>
          <w:p w14:paraId="3FEB052A"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2016</w:t>
            </w:r>
          </w:p>
        </w:tc>
        <w:tc>
          <w:tcPr>
            <w:tcW w:w="404" w:type="pct"/>
            <w:tcBorders>
              <w:top w:val="single" w:sz="8" w:space="0" w:color="auto"/>
              <w:left w:val="nil"/>
              <w:bottom w:val="single" w:sz="8" w:space="0" w:color="auto"/>
              <w:right w:val="nil"/>
            </w:tcBorders>
            <w:shd w:val="clear" w:color="000000" w:fill="FFFFFF"/>
            <w:noWrap/>
            <w:vAlign w:val="center"/>
            <w:hideMark/>
          </w:tcPr>
          <w:p w14:paraId="3631F366"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2017</w:t>
            </w:r>
          </w:p>
        </w:tc>
        <w:tc>
          <w:tcPr>
            <w:tcW w:w="404" w:type="pct"/>
            <w:tcBorders>
              <w:top w:val="single" w:sz="8" w:space="0" w:color="auto"/>
              <w:left w:val="nil"/>
              <w:bottom w:val="single" w:sz="8" w:space="0" w:color="auto"/>
              <w:right w:val="nil"/>
            </w:tcBorders>
            <w:shd w:val="clear" w:color="000000" w:fill="FFFFFF"/>
            <w:noWrap/>
            <w:vAlign w:val="center"/>
            <w:hideMark/>
          </w:tcPr>
          <w:p w14:paraId="35537369"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2018</w:t>
            </w:r>
          </w:p>
        </w:tc>
        <w:tc>
          <w:tcPr>
            <w:tcW w:w="404" w:type="pct"/>
            <w:tcBorders>
              <w:top w:val="single" w:sz="8" w:space="0" w:color="auto"/>
              <w:left w:val="nil"/>
              <w:bottom w:val="single" w:sz="8" w:space="0" w:color="auto"/>
              <w:right w:val="nil"/>
            </w:tcBorders>
            <w:shd w:val="clear" w:color="000000" w:fill="FFFFFF"/>
            <w:noWrap/>
            <w:vAlign w:val="center"/>
            <w:hideMark/>
          </w:tcPr>
          <w:p w14:paraId="5D7F5770" w14:textId="77777777" w:rsidR="00CE1B54" w:rsidRPr="00CE1B54" w:rsidRDefault="00CE1B54" w:rsidP="00CE1B54">
            <w:pPr>
              <w:spacing w:after="0"/>
              <w:jc w:val="right"/>
              <w:rPr>
                <w:rFonts w:eastAsia="Times New Roman" w:cs="Times New Roman"/>
                <w:b/>
                <w:bCs/>
                <w:color w:val="000000"/>
                <w:sz w:val="20"/>
                <w:szCs w:val="20"/>
              </w:rPr>
            </w:pPr>
            <w:r w:rsidRPr="00CE1B54">
              <w:rPr>
                <w:rFonts w:eastAsia="Times New Roman" w:cs="Times New Roman"/>
                <w:b/>
                <w:bCs/>
                <w:color w:val="000000"/>
                <w:sz w:val="20"/>
                <w:szCs w:val="20"/>
              </w:rPr>
              <w:t>2019</w:t>
            </w:r>
          </w:p>
        </w:tc>
      </w:tr>
      <w:tr w:rsidR="00CE1B54" w:rsidRPr="00CE1B54" w14:paraId="3E71C977" w14:textId="77777777" w:rsidTr="00CE1B54">
        <w:trPr>
          <w:trHeight w:val="20"/>
        </w:trPr>
        <w:tc>
          <w:tcPr>
            <w:tcW w:w="960" w:type="pct"/>
            <w:tcBorders>
              <w:top w:val="nil"/>
              <w:left w:val="nil"/>
              <w:bottom w:val="nil"/>
              <w:right w:val="nil"/>
            </w:tcBorders>
            <w:shd w:val="clear" w:color="000000" w:fill="FFFFFF"/>
            <w:noWrap/>
            <w:vAlign w:val="center"/>
            <w:hideMark/>
          </w:tcPr>
          <w:p w14:paraId="3223FED3"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Bairdi Tanner Crab</w:t>
            </w:r>
          </w:p>
        </w:tc>
        <w:tc>
          <w:tcPr>
            <w:tcW w:w="404" w:type="pct"/>
            <w:tcBorders>
              <w:top w:val="nil"/>
              <w:left w:val="nil"/>
              <w:bottom w:val="nil"/>
              <w:right w:val="nil"/>
            </w:tcBorders>
            <w:shd w:val="clear" w:color="000000" w:fill="C0E4CB"/>
            <w:noWrap/>
            <w:vAlign w:val="center"/>
            <w:hideMark/>
          </w:tcPr>
          <w:p w14:paraId="29F3BD9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E9F5EF"/>
            <w:noWrap/>
            <w:vAlign w:val="center"/>
            <w:hideMark/>
          </w:tcPr>
          <w:p w14:paraId="06BD3B0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0.030</w:t>
            </w:r>
          </w:p>
        </w:tc>
        <w:tc>
          <w:tcPr>
            <w:tcW w:w="404" w:type="pct"/>
            <w:tcBorders>
              <w:top w:val="nil"/>
              <w:left w:val="nil"/>
              <w:bottom w:val="nil"/>
              <w:right w:val="nil"/>
            </w:tcBorders>
            <w:shd w:val="clear" w:color="000000" w:fill="DEF0E5"/>
            <w:noWrap/>
            <w:vAlign w:val="center"/>
            <w:hideMark/>
          </w:tcPr>
          <w:p w14:paraId="248D2D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0.047</w:t>
            </w:r>
          </w:p>
        </w:tc>
        <w:tc>
          <w:tcPr>
            <w:tcW w:w="404" w:type="pct"/>
            <w:tcBorders>
              <w:top w:val="nil"/>
              <w:left w:val="nil"/>
              <w:bottom w:val="nil"/>
              <w:right w:val="nil"/>
            </w:tcBorders>
            <w:shd w:val="clear" w:color="000000" w:fill="CCE9D5"/>
            <w:noWrap/>
            <w:vAlign w:val="center"/>
            <w:hideMark/>
          </w:tcPr>
          <w:p w14:paraId="5708A1A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0.075</w:t>
            </w:r>
          </w:p>
        </w:tc>
        <w:tc>
          <w:tcPr>
            <w:tcW w:w="404" w:type="pct"/>
            <w:tcBorders>
              <w:top w:val="nil"/>
              <w:left w:val="nil"/>
              <w:bottom w:val="nil"/>
              <w:right w:val="nil"/>
            </w:tcBorders>
            <w:shd w:val="clear" w:color="000000" w:fill="CFEAD8"/>
            <w:noWrap/>
            <w:vAlign w:val="center"/>
            <w:hideMark/>
          </w:tcPr>
          <w:p w14:paraId="012D6D2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0.070</w:t>
            </w:r>
          </w:p>
        </w:tc>
        <w:tc>
          <w:tcPr>
            <w:tcW w:w="404" w:type="pct"/>
            <w:tcBorders>
              <w:top w:val="nil"/>
              <w:left w:val="nil"/>
              <w:bottom w:val="nil"/>
              <w:right w:val="nil"/>
            </w:tcBorders>
            <w:shd w:val="clear" w:color="000000" w:fill="DBEFE3"/>
            <w:noWrap/>
            <w:vAlign w:val="center"/>
            <w:hideMark/>
          </w:tcPr>
          <w:p w14:paraId="46C0B4C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0.051</w:t>
            </w:r>
          </w:p>
        </w:tc>
        <w:tc>
          <w:tcPr>
            <w:tcW w:w="404" w:type="pct"/>
            <w:tcBorders>
              <w:top w:val="nil"/>
              <w:left w:val="nil"/>
              <w:bottom w:val="nil"/>
              <w:right w:val="nil"/>
            </w:tcBorders>
            <w:shd w:val="clear" w:color="000000" w:fill="E8F4EE"/>
            <w:noWrap/>
            <w:vAlign w:val="center"/>
            <w:hideMark/>
          </w:tcPr>
          <w:p w14:paraId="69E400B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0.032</w:t>
            </w:r>
          </w:p>
        </w:tc>
        <w:tc>
          <w:tcPr>
            <w:tcW w:w="404" w:type="pct"/>
            <w:tcBorders>
              <w:top w:val="nil"/>
              <w:left w:val="nil"/>
              <w:bottom w:val="nil"/>
              <w:right w:val="nil"/>
            </w:tcBorders>
            <w:shd w:val="clear" w:color="000000" w:fill="ECF6F1"/>
            <w:noWrap/>
            <w:vAlign w:val="center"/>
            <w:hideMark/>
          </w:tcPr>
          <w:p w14:paraId="6AFBA02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0.026</w:t>
            </w:r>
          </w:p>
        </w:tc>
        <w:tc>
          <w:tcPr>
            <w:tcW w:w="404" w:type="pct"/>
            <w:tcBorders>
              <w:top w:val="nil"/>
              <w:left w:val="nil"/>
              <w:bottom w:val="nil"/>
              <w:right w:val="nil"/>
            </w:tcBorders>
            <w:shd w:val="clear" w:color="000000" w:fill="C5E6D0"/>
            <w:noWrap/>
            <w:vAlign w:val="center"/>
            <w:hideMark/>
          </w:tcPr>
          <w:p w14:paraId="523AE84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0.085</w:t>
            </w:r>
          </w:p>
        </w:tc>
        <w:tc>
          <w:tcPr>
            <w:tcW w:w="404" w:type="pct"/>
            <w:tcBorders>
              <w:top w:val="nil"/>
              <w:left w:val="nil"/>
              <w:bottom w:val="nil"/>
              <w:right w:val="nil"/>
            </w:tcBorders>
            <w:shd w:val="clear" w:color="000000" w:fill="63BE7B"/>
            <w:noWrap/>
            <w:vAlign w:val="center"/>
            <w:hideMark/>
          </w:tcPr>
          <w:p w14:paraId="38EEDBC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0.235</w:t>
            </w:r>
          </w:p>
        </w:tc>
      </w:tr>
      <w:tr w:rsidR="00CE1B54" w:rsidRPr="00CE1B54" w14:paraId="30E520C2" w14:textId="77777777" w:rsidTr="00CE1B54">
        <w:trPr>
          <w:trHeight w:val="20"/>
        </w:trPr>
        <w:tc>
          <w:tcPr>
            <w:tcW w:w="960" w:type="pct"/>
            <w:tcBorders>
              <w:top w:val="nil"/>
              <w:left w:val="nil"/>
              <w:bottom w:val="nil"/>
              <w:right w:val="nil"/>
            </w:tcBorders>
            <w:shd w:val="clear" w:color="000000" w:fill="FFFFFF"/>
            <w:noWrap/>
            <w:vAlign w:val="center"/>
            <w:hideMark/>
          </w:tcPr>
          <w:p w14:paraId="2E4ABD3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Blue King Crab</w:t>
            </w:r>
          </w:p>
        </w:tc>
        <w:tc>
          <w:tcPr>
            <w:tcW w:w="404" w:type="pct"/>
            <w:tcBorders>
              <w:top w:val="nil"/>
              <w:left w:val="nil"/>
              <w:bottom w:val="nil"/>
              <w:right w:val="nil"/>
            </w:tcBorders>
            <w:shd w:val="clear" w:color="000000" w:fill="FCFCFF"/>
            <w:noWrap/>
            <w:vAlign w:val="center"/>
            <w:hideMark/>
          </w:tcPr>
          <w:p w14:paraId="0449987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669AFA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F8508B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DFF0E6"/>
            <w:noWrap/>
            <w:vAlign w:val="center"/>
            <w:hideMark/>
          </w:tcPr>
          <w:p w14:paraId="5DAB326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0.046</w:t>
            </w:r>
          </w:p>
        </w:tc>
        <w:tc>
          <w:tcPr>
            <w:tcW w:w="404" w:type="pct"/>
            <w:tcBorders>
              <w:top w:val="nil"/>
              <w:left w:val="nil"/>
              <w:bottom w:val="nil"/>
              <w:right w:val="nil"/>
            </w:tcBorders>
            <w:shd w:val="clear" w:color="000000" w:fill="FCFCFF"/>
            <w:noWrap/>
            <w:vAlign w:val="center"/>
            <w:hideMark/>
          </w:tcPr>
          <w:p w14:paraId="0BB9C45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1F8F5"/>
            <w:noWrap/>
            <w:vAlign w:val="center"/>
            <w:hideMark/>
          </w:tcPr>
          <w:p w14:paraId="70ADB0B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CFCFF"/>
            <w:noWrap/>
            <w:vAlign w:val="center"/>
            <w:hideMark/>
          </w:tcPr>
          <w:p w14:paraId="5261536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7AC90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CFCFF"/>
            <w:noWrap/>
            <w:vAlign w:val="center"/>
            <w:hideMark/>
          </w:tcPr>
          <w:p w14:paraId="0D2C1AB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0F7F4"/>
            <w:noWrap/>
            <w:vAlign w:val="center"/>
            <w:hideMark/>
          </w:tcPr>
          <w:p w14:paraId="700953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0.020</w:t>
            </w:r>
          </w:p>
        </w:tc>
      </w:tr>
      <w:tr w:rsidR="00CE1B54" w:rsidRPr="00CE1B54" w14:paraId="261082FF" w14:textId="77777777" w:rsidTr="00CE1B54">
        <w:trPr>
          <w:trHeight w:val="20"/>
        </w:trPr>
        <w:tc>
          <w:tcPr>
            <w:tcW w:w="960" w:type="pct"/>
            <w:tcBorders>
              <w:top w:val="nil"/>
              <w:left w:val="nil"/>
              <w:bottom w:val="nil"/>
              <w:right w:val="nil"/>
            </w:tcBorders>
            <w:shd w:val="clear" w:color="000000" w:fill="FFFFFF"/>
            <w:noWrap/>
            <w:vAlign w:val="center"/>
            <w:hideMark/>
          </w:tcPr>
          <w:p w14:paraId="612689EB"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Chinook Salmon</w:t>
            </w:r>
          </w:p>
        </w:tc>
        <w:tc>
          <w:tcPr>
            <w:tcW w:w="404" w:type="pct"/>
            <w:tcBorders>
              <w:top w:val="nil"/>
              <w:left w:val="nil"/>
              <w:bottom w:val="nil"/>
              <w:right w:val="nil"/>
            </w:tcBorders>
            <w:shd w:val="clear" w:color="000000" w:fill="FCFCFF"/>
            <w:noWrap/>
            <w:vAlign w:val="center"/>
            <w:hideMark/>
          </w:tcPr>
          <w:p w14:paraId="1E85D5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F5248F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2C63AB1"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9C6880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005CFAF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D"/>
            <w:noWrap/>
            <w:vAlign w:val="center"/>
            <w:hideMark/>
          </w:tcPr>
          <w:p w14:paraId="0A1587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BFCFF"/>
            <w:noWrap/>
            <w:vAlign w:val="center"/>
            <w:hideMark/>
          </w:tcPr>
          <w:p w14:paraId="76F11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1939B03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BFD"/>
            <w:noWrap/>
            <w:vAlign w:val="center"/>
            <w:hideMark/>
          </w:tcPr>
          <w:p w14:paraId="5529EC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0.004</w:t>
            </w:r>
          </w:p>
        </w:tc>
        <w:tc>
          <w:tcPr>
            <w:tcW w:w="404" w:type="pct"/>
            <w:tcBorders>
              <w:top w:val="nil"/>
              <w:left w:val="nil"/>
              <w:bottom w:val="nil"/>
              <w:right w:val="nil"/>
            </w:tcBorders>
            <w:shd w:val="clear" w:color="000000" w:fill="F7FAFA"/>
            <w:noWrap/>
            <w:vAlign w:val="center"/>
            <w:hideMark/>
          </w:tcPr>
          <w:p w14:paraId="445904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r>
      <w:tr w:rsidR="00CE1B54" w:rsidRPr="00CE1B54" w14:paraId="6291BB43" w14:textId="77777777" w:rsidTr="00CE1B54">
        <w:trPr>
          <w:trHeight w:val="20"/>
        </w:trPr>
        <w:tc>
          <w:tcPr>
            <w:tcW w:w="960" w:type="pct"/>
            <w:tcBorders>
              <w:top w:val="nil"/>
              <w:left w:val="nil"/>
              <w:bottom w:val="nil"/>
              <w:right w:val="nil"/>
            </w:tcBorders>
            <w:shd w:val="clear" w:color="000000" w:fill="FFFFFF"/>
            <w:noWrap/>
            <w:vAlign w:val="center"/>
            <w:hideMark/>
          </w:tcPr>
          <w:p w14:paraId="627E2815"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Golden (Brown) King Crab</w:t>
            </w:r>
          </w:p>
        </w:tc>
        <w:tc>
          <w:tcPr>
            <w:tcW w:w="404" w:type="pct"/>
            <w:tcBorders>
              <w:top w:val="nil"/>
              <w:left w:val="nil"/>
              <w:bottom w:val="nil"/>
              <w:right w:val="nil"/>
            </w:tcBorders>
            <w:shd w:val="clear" w:color="000000" w:fill="FCFCFF"/>
            <w:noWrap/>
            <w:vAlign w:val="center"/>
            <w:hideMark/>
          </w:tcPr>
          <w:p w14:paraId="1CD4975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2BF3C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1D8E32E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73440BE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48A89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21D8E75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6FAFA"/>
            <w:noWrap/>
            <w:vAlign w:val="center"/>
            <w:hideMark/>
          </w:tcPr>
          <w:p w14:paraId="192FC39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7FAFB"/>
            <w:noWrap/>
            <w:vAlign w:val="center"/>
            <w:hideMark/>
          </w:tcPr>
          <w:p w14:paraId="586EEFD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nil"/>
              <w:right w:val="nil"/>
            </w:tcBorders>
            <w:shd w:val="clear" w:color="000000" w:fill="FCFCFF"/>
            <w:noWrap/>
            <w:vAlign w:val="center"/>
            <w:hideMark/>
          </w:tcPr>
          <w:p w14:paraId="32F3D43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2F8F6"/>
            <w:noWrap/>
            <w:vAlign w:val="center"/>
            <w:hideMark/>
          </w:tcPr>
          <w:p w14:paraId="4F21E66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0.016</w:t>
            </w:r>
          </w:p>
        </w:tc>
      </w:tr>
      <w:tr w:rsidR="00CE1B54" w:rsidRPr="00CE1B54" w14:paraId="3FF898A2" w14:textId="77777777" w:rsidTr="00CE1B54">
        <w:trPr>
          <w:trHeight w:val="20"/>
        </w:trPr>
        <w:tc>
          <w:tcPr>
            <w:tcW w:w="960" w:type="pct"/>
            <w:tcBorders>
              <w:top w:val="nil"/>
              <w:left w:val="nil"/>
              <w:bottom w:val="nil"/>
              <w:right w:val="nil"/>
            </w:tcBorders>
            <w:shd w:val="clear" w:color="000000" w:fill="FFFFFF"/>
            <w:noWrap/>
            <w:vAlign w:val="center"/>
            <w:hideMark/>
          </w:tcPr>
          <w:p w14:paraId="0BC9E71D"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Halibut</w:t>
            </w:r>
          </w:p>
        </w:tc>
        <w:tc>
          <w:tcPr>
            <w:tcW w:w="404" w:type="pct"/>
            <w:tcBorders>
              <w:top w:val="nil"/>
              <w:left w:val="nil"/>
              <w:bottom w:val="nil"/>
              <w:right w:val="nil"/>
            </w:tcBorders>
            <w:shd w:val="clear" w:color="000000" w:fill="EBF5F0"/>
            <w:noWrap/>
            <w:vAlign w:val="center"/>
            <w:hideMark/>
          </w:tcPr>
          <w:p w14:paraId="5BB3FAF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0.027</w:t>
            </w:r>
          </w:p>
        </w:tc>
        <w:tc>
          <w:tcPr>
            <w:tcW w:w="404" w:type="pct"/>
            <w:tcBorders>
              <w:top w:val="nil"/>
              <w:left w:val="nil"/>
              <w:bottom w:val="nil"/>
              <w:right w:val="nil"/>
            </w:tcBorders>
            <w:shd w:val="clear" w:color="000000" w:fill="F6FAFA"/>
            <w:noWrap/>
            <w:vAlign w:val="center"/>
            <w:hideMark/>
          </w:tcPr>
          <w:p w14:paraId="22B058E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5F9F9"/>
            <w:noWrap/>
            <w:vAlign w:val="center"/>
            <w:hideMark/>
          </w:tcPr>
          <w:p w14:paraId="624FA16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23F101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F0F8F5"/>
            <w:noWrap/>
            <w:vAlign w:val="center"/>
            <w:hideMark/>
          </w:tcPr>
          <w:p w14:paraId="6FCFC3B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0.019</w:t>
            </w:r>
          </w:p>
        </w:tc>
        <w:tc>
          <w:tcPr>
            <w:tcW w:w="404" w:type="pct"/>
            <w:tcBorders>
              <w:top w:val="nil"/>
              <w:left w:val="nil"/>
              <w:bottom w:val="nil"/>
              <w:right w:val="nil"/>
            </w:tcBorders>
            <w:shd w:val="clear" w:color="000000" w:fill="F6FAFA"/>
            <w:noWrap/>
            <w:vAlign w:val="center"/>
            <w:hideMark/>
          </w:tcPr>
          <w:p w14:paraId="1093B0D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0.011</w:t>
            </w:r>
          </w:p>
        </w:tc>
        <w:tc>
          <w:tcPr>
            <w:tcW w:w="404" w:type="pct"/>
            <w:tcBorders>
              <w:top w:val="nil"/>
              <w:left w:val="nil"/>
              <w:bottom w:val="nil"/>
              <w:right w:val="nil"/>
            </w:tcBorders>
            <w:shd w:val="clear" w:color="000000" w:fill="F1F8F5"/>
            <w:noWrap/>
            <w:vAlign w:val="center"/>
            <w:hideMark/>
          </w:tcPr>
          <w:p w14:paraId="0CF35FC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0.018</w:t>
            </w:r>
          </w:p>
        </w:tc>
        <w:tc>
          <w:tcPr>
            <w:tcW w:w="404" w:type="pct"/>
            <w:tcBorders>
              <w:top w:val="nil"/>
              <w:left w:val="nil"/>
              <w:bottom w:val="nil"/>
              <w:right w:val="nil"/>
            </w:tcBorders>
            <w:shd w:val="clear" w:color="000000" w:fill="EAF5EF"/>
            <w:noWrap/>
            <w:vAlign w:val="center"/>
            <w:hideMark/>
          </w:tcPr>
          <w:p w14:paraId="6FAF0A7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0.029</w:t>
            </w:r>
          </w:p>
        </w:tc>
        <w:tc>
          <w:tcPr>
            <w:tcW w:w="404" w:type="pct"/>
            <w:tcBorders>
              <w:top w:val="nil"/>
              <w:left w:val="nil"/>
              <w:bottom w:val="nil"/>
              <w:right w:val="nil"/>
            </w:tcBorders>
            <w:shd w:val="clear" w:color="000000" w:fill="DAEFE2"/>
            <w:noWrap/>
            <w:vAlign w:val="center"/>
            <w:hideMark/>
          </w:tcPr>
          <w:p w14:paraId="2930A27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0.053</w:t>
            </w:r>
          </w:p>
        </w:tc>
        <w:tc>
          <w:tcPr>
            <w:tcW w:w="404" w:type="pct"/>
            <w:tcBorders>
              <w:top w:val="nil"/>
              <w:left w:val="nil"/>
              <w:bottom w:val="nil"/>
              <w:right w:val="nil"/>
            </w:tcBorders>
            <w:shd w:val="clear" w:color="000000" w:fill="C7E7D1"/>
            <w:noWrap/>
            <w:vAlign w:val="center"/>
            <w:hideMark/>
          </w:tcPr>
          <w:p w14:paraId="49D65E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0.082</w:t>
            </w:r>
          </w:p>
        </w:tc>
      </w:tr>
      <w:tr w:rsidR="00CE1B54" w:rsidRPr="00CE1B54" w14:paraId="4ECA7EAC" w14:textId="77777777" w:rsidTr="00CE1B54">
        <w:trPr>
          <w:trHeight w:val="20"/>
        </w:trPr>
        <w:tc>
          <w:tcPr>
            <w:tcW w:w="960" w:type="pct"/>
            <w:tcBorders>
              <w:top w:val="nil"/>
              <w:left w:val="nil"/>
              <w:bottom w:val="nil"/>
              <w:right w:val="nil"/>
            </w:tcBorders>
            <w:shd w:val="clear" w:color="000000" w:fill="FFFFFF"/>
            <w:noWrap/>
            <w:vAlign w:val="center"/>
            <w:hideMark/>
          </w:tcPr>
          <w:p w14:paraId="3F04526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Herring</w:t>
            </w:r>
          </w:p>
        </w:tc>
        <w:tc>
          <w:tcPr>
            <w:tcW w:w="404" w:type="pct"/>
            <w:tcBorders>
              <w:top w:val="nil"/>
              <w:left w:val="nil"/>
              <w:bottom w:val="nil"/>
              <w:right w:val="nil"/>
            </w:tcBorders>
            <w:shd w:val="clear" w:color="000000" w:fill="FCFCFF"/>
            <w:noWrap/>
            <w:vAlign w:val="center"/>
            <w:hideMark/>
          </w:tcPr>
          <w:p w14:paraId="23D9DAD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77AD1E0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765EE0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F"/>
            <w:noWrap/>
            <w:vAlign w:val="center"/>
            <w:hideMark/>
          </w:tcPr>
          <w:p w14:paraId="2C69433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5D4418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1875748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CFCFF"/>
            <w:noWrap/>
            <w:vAlign w:val="center"/>
            <w:hideMark/>
          </w:tcPr>
          <w:p w14:paraId="6D05556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00A97CB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0122A33F"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AFCFE"/>
            <w:noWrap/>
            <w:vAlign w:val="center"/>
            <w:hideMark/>
          </w:tcPr>
          <w:p w14:paraId="28DD59C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r>
      <w:tr w:rsidR="00CE1B54" w:rsidRPr="00CE1B54" w14:paraId="52AE4427" w14:textId="77777777" w:rsidTr="00CE1B54">
        <w:trPr>
          <w:trHeight w:val="20"/>
        </w:trPr>
        <w:tc>
          <w:tcPr>
            <w:tcW w:w="960" w:type="pct"/>
            <w:tcBorders>
              <w:top w:val="nil"/>
              <w:left w:val="nil"/>
              <w:bottom w:val="nil"/>
              <w:right w:val="nil"/>
            </w:tcBorders>
            <w:shd w:val="clear" w:color="000000" w:fill="FFFFFF"/>
            <w:noWrap/>
            <w:vAlign w:val="center"/>
            <w:hideMark/>
          </w:tcPr>
          <w:p w14:paraId="496A6756"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Non-Chinook Salmon</w:t>
            </w:r>
          </w:p>
        </w:tc>
        <w:tc>
          <w:tcPr>
            <w:tcW w:w="404" w:type="pct"/>
            <w:tcBorders>
              <w:top w:val="nil"/>
              <w:left w:val="nil"/>
              <w:bottom w:val="nil"/>
              <w:right w:val="nil"/>
            </w:tcBorders>
            <w:shd w:val="clear" w:color="000000" w:fill="FCFCFF"/>
            <w:noWrap/>
            <w:vAlign w:val="center"/>
            <w:hideMark/>
          </w:tcPr>
          <w:p w14:paraId="120B1E1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CFCFF"/>
            <w:noWrap/>
            <w:vAlign w:val="center"/>
            <w:hideMark/>
          </w:tcPr>
          <w:p w14:paraId="4F8F3080"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BFCFE"/>
            <w:noWrap/>
            <w:vAlign w:val="center"/>
            <w:hideMark/>
          </w:tcPr>
          <w:p w14:paraId="434482E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365EC10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nil"/>
              <w:right w:val="nil"/>
            </w:tcBorders>
            <w:shd w:val="clear" w:color="000000" w:fill="FBFCFE"/>
            <w:noWrap/>
            <w:vAlign w:val="center"/>
            <w:hideMark/>
          </w:tcPr>
          <w:p w14:paraId="6C2096C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nil"/>
              <w:right w:val="nil"/>
            </w:tcBorders>
            <w:shd w:val="clear" w:color="000000" w:fill="FBFCFE"/>
            <w:noWrap/>
            <w:vAlign w:val="center"/>
            <w:hideMark/>
          </w:tcPr>
          <w:p w14:paraId="3944B9E4"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BFCFE"/>
            <w:noWrap/>
            <w:vAlign w:val="center"/>
            <w:hideMark/>
          </w:tcPr>
          <w:p w14:paraId="1C9C2DD5"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0.002</w:t>
            </w:r>
          </w:p>
        </w:tc>
        <w:tc>
          <w:tcPr>
            <w:tcW w:w="404" w:type="pct"/>
            <w:tcBorders>
              <w:top w:val="nil"/>
              <w:left w:val="nil"/>
              <w:bottom w:val="nil"/>
              <w:right w:val="nil"/>
            </w:tcBorders>
            <w:shd w:val="clear" w:color="000000" w:fill="FCFCFF"/>
            <w:noWrap/>
            <w:vAlign w:val="center"/>
            <w:hideMark/>
          </w:tcPr>
          <w:p w14:paraId="2E96FB3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nil"/>
              <w:right w:val="nil"/>
            </w:tcBorders>
            <w:shd w:val="clear" w:color="000000" w:fill="F6FAFA"/>
            <w:noWrap/>
            <w:vAlign w:val="center"/>
            <w:hideMark/>
          </w:tcPr>
          <w:p w14:paraId="7130B86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nil"/>
              <w:right w:val="nil"/>
            </w:tcBorders>
            <w:shd w:val="clear" w:color="000000" w:fill="F8FBFC"/>
            <w:noWrap/>
            <w:vAlign w:val="center"/>
            <w:hideMark/>
          </w:tcPr>
          <w:p w14:paraId="751F73E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r>
      <w:tr w:rsidR="00CE1B54" w:rsidRPr="00CE1B54" w14:paraId="014464A3" w14:textId="77777777" w:rsidTr="00CE1B54">
        <w:trPr>
          <w:trHeight w:val="20"/>
        </w:trPr>
        <w:tc>
          <w:tcPr>
            <w:tcW w:w="960" w:type="pct"/>
            <w:tcBorders>
              <w:top w:val="nil"/>
              <w:left w:val="nil"/>
              <w:bottom w:val="nil"/>
              <w:right w:val="nil"/>
            </w:tcBorders>
            <w:shd w:val="clear" w:color="000000" w:fill="FFFFFF"/>
            <w:noWrap/>
            <w:vAlign w:val="center"/>
            <w:hideMark/>
          </w:tcPr>
          <w:p w14:paraId="027960EA"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Opilio Tanner (Snow) Crab</w:t>
            </w:r>
          </w:p>
        </w:tc>
        <w:tc>
          <w:tcPr>
            <w:tcW w:w="404" w:type="pct"/>
            <w:tcBorders>
              <w:top w:val="nil"/>
              <w:left w:val="nil"/>
              <w:bottom w:val="nil"/>
              <w:right w:val="nil"/>
            </w:tcBorders>
            <w:shd w:val="clear" w:color="000000" w:fill="E1F1E7"/>
            <w:noWrap/>
            <w:vAlign w:val="center"/>
            <w:hideMark/>
          </w:tcPr>
          <w:p w14:paraId="0587B53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0.043</w:t>
            </w:r>
          </w:p>
        </w:tc>
        <w:tc>
          <w:tcPr>
            <w:tcW w:w="404" w:type="pct"/>
            <w:tcBorders>
              <w:top w:val="nil"/>
              <w:left w:val="nil"/>
              <w:bottom w:val="nil"/>
              <w:right w:val="nil"/>
            </w:tcBorders>
            <w:shd w:val="clear" w:color="000000" w:fill="D6EDDE"/>
            <w:noWrap/>
            <w:vAlign w:val="center"/>
            <w:hideMark/>
          </w:tcPr>
          <w:p w14:paraId="423EFDE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0.059</w:t>
            </w:r>
          </w:p>
        </w:tc>
        <w:tc>
          <w:tcPr>
            <w:tcW w:w="404" w:type="pct"/>
            <w:tcBorders>
              <w:top w:val="nil"/>
              <w:left w:val="nil"/>
              <w:bottom w:val="nil"/>
              <w:right w:val="nil"/>
            </w:tcBorders>
            <w:shd w:val="clear" w:color="000000" w:fill="E3F2EA"/>
            <w:noWrap/>
            <w:vAlign w:val="center"/>
            <w:hideMark/>
          </w:tcPr>
          <w:p w14:paraId="059E92D9"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0.038</w:t>
            </w:r>
          </w:p>
        </w:tc>
        <w:tc>
          <w:tcPr>
            <w:tcW w:w="404" w:type="pct"/>
            <w:tcBorders>
              <w:top w:val="nil"/>
              <w:left w:val="nil"/>
              <w:bottom w:val="nil"/>
              <w:right w:val="nil"/>
            </w:tcBorders>
            <w:shd w:val="clear" w:color="000000" w:fill="B8E1C4"/>
            <w:noWrap/>
            <w:vAlign w:val="center"/>
            <w:hideMark/>
          </w:tcPr>
          <w:p w14:paraId="2F744B8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0.106</w:t>
            </w:r>
          </w:p>
        </w:tc>
        <w:tc>
          <w:tcPr>
            <w:tcW w:w="404" w:type="pct"/>
            <w:tcBorders>
              <w:top w:val="nil"/>
              <w:left w:val="nil"/>
              <w:bottom w:val="nil"/>
              <w:right w:val="nil"/>
            </w:tcBorders>
            <w:shd w:val="clear" w:color="000000" w:fill="8ED0A0"/>
            <w:noWrap/>
            <w:vAlign w:val="center"/>
            <w:hideMark/>
          </w:tcPr>
          <w:p w14:paraId="1B82327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E7F4ED"/>
            <w:noWrap/>
            <w:vAlign w:val="center"/>
            <w:hideMark/>
          </w:tcPr>
          <w:p w14:paraId="6CD6D07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0.034</w:t>
            </w:r>
          </w:p>
        </w:tc>
        <w:tc>
          <w:tcPr>
            <w:tcW w:w="404" w:type="pct"/>
            <w:tcBorders>
              <w:top w:val="nil"/>
              <w:left w:val="nil"/>
              <w:bottom w:val="nil"/>
              <w:right w:val="nil"/>
            </w:tcBorders>
            <w:shd w:val="clear" w:color="000000" w:fill="DAEEE1"/>
            <w:noWrap/>
            <w:vAlign w:val="center"/>
            <w:hideMark/>
          </w:tcPr>
          <w:p w14:paraId="0807C81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0.054</w:t>
            </w:r>
          </w:p>
        </w:tc>
        <w:tc>
          <w:tcPr>
            <w:tcW w:w="404" w:type="pct"/>
            <w:tcBorders>
              <w:top w:val="nil"/>
              <w:left w:val="nil"/>
              <w:bottom w:val="nil"/>
              <w:right w:val="nil"/>
            </w:tcBorders>
            <w:shd w:val="clear" w:color="000000" w:fill="C0E4CB"/>
            <w:noWrap/>
            <w:vAlign w:val="center"/>
            <w:hideMark/>
          </w:tcPr>
          <w:p w14:paraId="2D93B4A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0.093</w:t>
            </w:r>
          </w:p>
        </w:tc>
        <w:tc>
          <w:tcPr>
            <w:tcW w:w="404" w:type="pct"/>
            <w:tcBorders>
              <w:top w:val="nil"/>
              <w:left w:val="nil"/>
              <w:bottom w:val="nil"/>
              <w:right w:val="nil"/>
            </w:tcBorders>
            <w:shd w:val="clear" w:color="000000" w:fill="8ED0A0"/>
            <w:noWrap/>
            <w:vAlign w:val="center"/>
            <w:hideMark/>
          </w:tcPr>
          <w:p w14:paraId="16866182"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0.170</w:t>
            </w:r>
          </w:p>
        </w:tc>
        <w:tc>
          <w:tcPr>
            <w:tcW w:w="404" w:type="pct"/>
            <w:tcBorders>
              <w:top w:val="nil"/>
              <w:left w:val="nil"/>
              <w:bottom w:val="nil"/>
              <w:right w:val="nil"/>
            </w:tcBorders>
            <w:shd w:val="clear" w:color="000000" w:fill="72C488"/>
            <w:noWrap/>
            <w:vAlign w:val="center"/>
            <w:hideMark/>
          </w:tcPr>
          <w:p w14:paraId="3C576EDA"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0.213</w:t>
            </w:r>
          </w:p>
        </w:tc>
      </w:tr>
      <w:tr w:rsidR="00CE1B54" w:rsidRPr="00CE1B54" w14:paraId="712DD7CA" w14:textId="77777777" w:rsidTr="00CE1B54">
        <w:trPr>
          <w:trHeight w:val="20"/>
        </w:trPr>
        <w:tc>
          <w:tcPr>
            <w:tcW w:w="960" w:type="pct"/>
            <w:tcBorders>
              <w:top w:val="nil"/>
              <w:left w:val="nil"/>
              <w:bottom w:val="single" w:sz="8" w:space="0" w:color="auto"/>
              <w:right w:val="nil"/>
            </w:tcBorders>
            <w:shd w:val="clear" w:color="000000" w:fill="FFFFFF"/>
            <w:noWrap/>
            <w:vAlign w:val="center"/>
            <w:hideMark/>
          </w:tcPr>
          <w:p w14:paraId="37D5609C" w14:textId="77777777" w:rsidR="00CE1B54" w:rsidRPr="00CE1B54" w:rsidRDefault="00CE1B54" w:rsidP="00CE1B54">
            <w:pPr>
              <w:spacing w:after="0"/>
              <w:rPr>
                <w:rFonts w:eastAsia="Times New Roman" w:cs="Times New Roman"/>
                <w:color w:val="000000"/>
                <w:sz w:val="20"/>
                <w:szCs w:val="20"/>
              </w:rPr>
            </w:pPr>
            <w:r w:rsidRPr="00CE1B54">
              <w:rPr>
                <w:rFonts w:eastAsia="Times New Roman" w:cs="Times New Roman"/>
                <w:color w:val="000000"/>
                <w:sz w:val="20"/>
                <w:szCs w:val="20"/>
              </w:rPr>
              <w:t>Red King Crab</w:t>
            </w:r>
          </w:p>
        </w:tc>
        <w:tc>
          <w:tcPr>
            <w:tcW w:w="404" w:type="pct"/>
            <w:tcBorders>
              <w:top w:val="nil"/>
              <w:left w:val="nil"/>
              <w:bottom w:val="single" w:sz="8" w:space="0" w:color="auto"/>
              <w:right w:val="nil"/>
            </w:tcBorders>
            <w:shd w:val="clear" w:color="000000" w:fill="F5F9F9"/>
            <w:noWrap/>
            <w:vAlign w:val="center"/>
            <w:hideMark/>
          </w:tcPr>
          <w:p w14:paraId="0FE81EA3"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0.012</w:t>
            </w:r>
          </w:p>
        </w:tc>
        <w:tc>
          <w:tcPr>
            <w:tcW w:w="404" w:type="pct"/>
            <w:tcBorders>
              <w:top w:val="nil"/>
              <w:left w:val="nil"/>
              <w:bottom w:val="single" w:sz="8" w:space="0" w:color="auto"/>
              <w:right w:val="nil"/>
            </w:tcBorders>
            <w:shd w:val="clear" w:color="000000" w:fill="EBF5F0"/>
            <w:noWrap/>
            <w:vAlign w:val="center"/>
            <w:hideMark/>
          </w:tcPr>
          <w:p w14:paraId="56EC099D"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0.028</w:t>
            </w:r>
          </w:p>
        </w:tc>
        <w:tc>
          <w:tcPr>
            <w:tcW w:w="404" w:type="pct"/>
            <w:tcBorders>
              <w:top w:val="nil"/>
              <w:left w:val="nil"/>
              <w:bottom w:val="single" w:sz="8" w:space="0" w:color="auto"/>
              <w:right w:val="nil"/>
            </w:tcBorders>
            <w:shd w:val="clear" w:color="000000" w:fill="F6FAFA"/>
            <w:noWrap/>
            <w:vAlign w:val="center"/>
            <w:hideMark/>
          </w:tcPr>
          <w:p w14:paraId="3839A0E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0.010</w:t>
            </w:r>
          </w:p>
        </w:tc>
        <w:tc>
          <w:tcPr>
            <w:tcW w:w="404" w:type="pct"/>
            <w:tcBorders>
              <w:top w:val="nil"/>
              <w:left w:val="nil"/>
              <w:bottom w:val="single" w:sz="8" w:space="0" w:color="auto"/>
              <w:right w:val="nil"/>
            </w:tcBorders>
            <w:shd w:val="clear" w:color="000000" w:fill="F8FBFC"/>
            <w:noWrap/>
            <w:vAlign w:val="center"/>
            <w:hideMark/>
          </w:tcPr>
          <w:p w14:paraId="15DF9C96"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0.007</w:t>
            </w:r>
          </w:p>
        </w:tc>
        <w:tc>
          <w:tcPr>
            <w:tcW w:w="404" w:type="pct"/>
            <w:tcBorders>
              <w:top w:val="nil"/>
              <w:left w:val="nil"/>
              <w:bottom w:val="single" w:sz="8" w:space="0" w:color="auto"/>
              <w:right w:val="nil"/>
            </w:tcBorders>
            <w:shd w:val="clear" w:color="000000" w:fill="FCFCFF"/>
            <w:noWrap/>
            <w:vAlign w:val="center"/>
            <w:hideMark/>
          </w:tcPr>
          <w:p w14:paraId="3E86DCF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0.001</w:t>
            </w:r>
          </w:p>
        </w:tc>
        <w:tc>
          <w:tcPr>
            <w:tcW w:w="404" w:type="pct"/>
            <w:tcBorders>
              <w:top w:val="nil"/>
              <w:left w:val="nil"/>
              <w:bottom w:val="single" w:sz="8" w:space="0" w:color="auto"/>
              <w:right w:val="nil"/>
            </w:tcBorders>
            <w:shd w:val="clear" w:color="000000" w:fill="FCFCFF"/>
            <w:noWrap/>
            <w:vAlign w:val="center"/>
            <w:hideMark/>
          </w:tcPr>
          <w:p w14:paraId="56D7CB97"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0.000</w:t>
            </w:r>
          </w:p>
        </w:tc>
        <w:tc>
          <w:tcPr>
            <w:tcW w:w="404" w:type="pct"/>
            <w:tcBorders>
              <w:top w:val="nil"/>
              <w:left w:val="nil"/>
              <w:bottom w:val="single" w:sz="8" w:space="0" w:color="auto"/>
              <w:right w:val="nil"/>
            </w:tcBorders>
            <w:shd w:val="clear" w:color="000000" w:fill="F7FAFA"/>
            <w:noWrap/>
            <w:vAlign w:val="center"/>
            <w:hideMark/>
          </w:tcPr>
          <w:p w14:paraId="2FAA5438"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0.009</w:t>
            </w:r>
          </w:p>
        </w:tc>
        <w:tc>
          <w:tcPr>
            <w:tcW w:w="404" w:type="pct"/>
            <w:tcBorders>
              <w:top w:val="nil"/>
              <w:left w:val="nil"/>
              <w:bottom w:val="single" w:sz="8" w:space="0" w:color="auto"/>
              <w:right w:val="nil"/>
            </w:tcBorders>
            <w:shd w:val="clear" w:color="000000" w:fill="FBFCFE"/>
            <w:noWrap/>
            <w:vAlign w:val="center"/>
            <w:hideMark/>
          </w:tcPr>
          <w:p w14:paraId="346DC58E"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FBFCFE"/>
            <w:noWrap/>
            <w:vAlign w:val="center"/>
            <w:hideMark/>
          </w:tcPr>
          <w:p w14:paraId="7240B0EC"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0.003</w:t>
            </w:r>
          </w:p>
        </w:tc>
        <w:tc>
          <w:tcPr>
            <w:tcW w:w="404" w:type="pct"/>
            <w:tcBorders>
              <w:top w:val="nil"/>
              <w:left w:val="nil"/>
              <w:bottom w:val="single" w:sz="8" w:space="0" w:color="auto"/>
              <w:right w:val="nil"/>
            </w:tcBorders>
            <w:shd w:val="clear" w:color="000000" w:fill="ECF6F1"/>
            <w:noWrap/>
            <w:vAlign w:val="center"/>
            <w:hideMark/>
          </w:tcPr>
          <w:p w14:paraId="36D053DB" w14:textId="77777777" w:rsidR="00CE1B54" w:rsidRPr="00CE1B54" w:rsidRDefault="00CE1B54" w:rsidP="00CE1B54">
            <w:pPr>
              <w:spacing w:after="0"/>
              <w:jc w:val="right"/>
              <w:rPr>
                <w:rFonts w:eastAsia="Times New Roman" w:cs="Times New Roman"/>
                <w:color w:val="000000"/>
                <w:sz w:val="20"/>
                <w:szCs w:val="20"/>
              </w:rPr>
            </w:pPr>
            <w:r w:rsidRPr="00CE1B54">
              <w:rPr>
                <w:rFonts w:eastAsia="Times New Roman" w:cs="Times New Roman"/>
                <w:color w:val="000000"/>
                <w:sz w:val="20"/>
                <w:szCs w:val="20"/>
              </w:rPr>
              <w:t>0.025</w:t>
            </w:r>
          </w:p>
        </w:tc>
      </w:tr>
    </w:tbl>
    <w:p w14:paraId="2931E0B2" w14:textId="77777777" w:rsidR="008C5755" w:rsidRDefault="008C5755" w:rsidP="008C5755"/>
    <w:p w14:paraId="63EC6075" w14:textId="2474850F" w:rsidR="00CA72F8" w:rsidRDefault="007F77AA" w:rsidP="00DD6D62">
      <w:pPr>
        <w:pStyle w:val="SAFETableCaption"/>
      </w:pPr>
      <w:bookmarkStart w:id="107" w:name="_Ref530147556"/>
      <w:bookmarkStart w:id="108" w:name="_GoBack"/>
      <w:bookmarkEnd w:id="108"/>
      <w:r w:rsidRPr="007F77AA">
        <w:t xml:space="preserve">Table </w:t>
      </w:r>
      <w:r w:rsidR="008226C8">
        <w:rPr>
          <w:noProof/>
        </w:rPr>
        <w:fldChar w:fldCharType="begin"/>
      </w:r>
      <w:r w:rsidR="008226C8">
        <w:rPr>
          <w:noProof/>
        </w:rPr>
        <w:instrText xml:space="preserve"> STYLEREF 1 \s </w:instrText>
      </w:r>
      <w:r w:rsidR="008226C8">
        <w:rPr>
          <w:noProof/>
        </w:rPr>
        <w:fldChar w:fldCharType="separate"/>
      </w:r>
      <w:r w:rsidR="00FB4444">
        <w:rPr>
          <w:noProof/>
        </w:rPr>
        <w:t>9</w:t>
      </w:r>
      <w:r w:rsidR="008226C8">
        <w:rPr>
          <w:noProof/>
        </w:rPr>
        <w:fldChar w:fldCharType="end"/>
      </w:r>
      <w:r w:rsidR="008C5755">
        <w:t>.</w:t>
      </w:r>
      <w:r w:rsidR="008226C8">
        <w:rPr>
          <w:noProof/>
        </w:rPr>
        <w:fldChar w:fldCharType="begin"/>
      </w:r>
      <w:r w:rsidR="008226C8">
        <w:rPr>
          <w:noProof/>
        </w:rPr>
        <w:instrText xml:space="preserve"> SEQ Table \* ARABIC \s 1 </w:instrText>
      </w:r>
      <w:r w:rsidR="008226C8">
        <w:rPr>
          <w:noProof/>
        </w:rPr>
        <w:fldChar w:fldCharType="separate"/>
      </w:r>
      <w:r w:rsidR="00FB4444">
        <w:rPr>
          <w:noProof/>
        </w:rPr>
        <w:t>26</w:t>
      </w:r>
      <w:r w:rsidR="008226C8">
        <w:rPr>
          <w:noProof/>
        </w:rPr>
        <w:fldChar w:fldCharType="end"/>
      </w:r>
      <w:bookmarkEnd w:id="106"/>
      <w:bookmarkEnd w:id="107"/>
      <w:r w:rsidRPr="007F77AA">
        <w:t>. Proportion of BSAI halibut mortality</w:t>
      </w:r>
      <w:r>
        <w:t xml:space="preserve"> as prohibited species catch</w:t>
      </w:r>
      <w:r w:rsidRPr="007F77AA">
        <w:t xml:space="preserve"> that comes from the BSAI flathead sole directed fishery</w:t>
      </w:r>
    </w:p>
    <w:tbl>
      <w:tblPr>
        <w:tblW w:w="4500" w:type="dxa"/>
        <w:tblLook w:val="04A0" w:firstRow="1" w:lastRow="0" w:firstColumn="1" w:lastColumn="0" w:noHBand="0" w:noVBand="1"/>
      </w:tblPr>
      <w:tblGrid>
        <w:gridCol w:w="960"/>
        <w:gridCol w:w="3540"/>
      </w:tblGrid>
      <w:tr w:rsidR="00724195" w:rsidRPr="00724195" w14:paraId="7B488566" w14:textId="77777777" w:rsidTr="00724195">
        <w:trPr>
          <w:trHeight w:val="315"/>
        </w:trPr>
        <w:tc>
          <w:tcPr>
            <w:tcW w:w="960" w:type="dxa"/>
            <w:tcBorders>
              <w:top w:val="single" w:sz="8" w:space="0" w:color="auto"/>
              <w:left w:val="nil"/>
              <w:bottom w:val="single" w:sz="8" w:space="0" w:color="auto"/>
              <w:right w:val="nil"/>
            </w:tcBorders>
            <w:shd w:val="clear" w:color="000000" w:fill="FFFFFF"/>
            <w:noWrap/>
            <w:vAlign w:val="center"/>
            <w:hideMark/>
          </w:tcPr>
          <w:p w14:paraId="5FA0450B" w14:textId="77777777" w:rsidR="00724195" w:rsidRPr="00724195" w:rsidRDefault="00724195" w:rsidP="00724195">
            <w:pPr>
              <w:spacing w:after="0"/>
              <w:jc w:val="center"/>
              <w:rPr>
                <w:rFonts w:eastAsia="Times New Roman" w:cs="Times New Roman"/>
                <w:b/>
                <w:bCs/>
                <w:color w:val="000000"/>
              </w:rPr>
            </w:pPr>
            <w:r w:rsidRPr="00724195">
              <w:rPr>
                <w:rFonts w:eastAsia="Times New Roman" w:cs="Times New Roman"/>
                <w:b/>
                <w:bCs/>
                <w:color w:val="000000"/>
              </w:rPr>
              <w:t>Year</w:t>
            </w:r>
          </w:p>
        </w:tc>
        <w:tc>
          <w:tcPr>
            <w:tcW w:w="3540" w:type="dxa"/>
            <w:tcBorders>
              <w:top w:val="single" w:sz="8" w:space="0" w:color="auto"/>
              <w:left w:val="nil"/>
              <w:bottom w:val="single" w:sz="8" w:space="0" w:color="auto"/>
              <w:right w:val="nil"/>
            </w:tcBorders>
            <w:shd w:val="clear" w:color="000000" w:fill="FFFFFF"/>
            <w:vAlign w:val="center"/>
            <w:hideMark/>
          </w:tcPr>
          <w:p w14:paraId="22859F99" w14:textId="77777777" w:rsidR="00724195" w:rsidRPr="00724195" w:rsidRDefault="00724195" w:rsidP="00724195">
            <w:pPr>
              <w:spacing w:after="0"/>
              <w:jc w:val="right"/>
              <w:rPr>
                <w:rFonts w:eastAsia="Times New Roman" w:cs="Times New Roman"/>
                <w:b/>
                <w:bCs/>
                <w:color w:val="000000"/>
              </w:rPr>
            </w:pPr>
            <w:r w:rsidRPr="00724195">
              <w:rPr>
                <w:rFonts w:eastAsia="Times New Roman" w:cs="Times New Roman"/>
                <w:b/>
                <w:bCs/>
                <w:color w:val="000000"/>
              </w:rPr>
              <w:t>Proportion of Halibut Mortality</w:t>
            </w:r>
          </w:p>
        </w:tc>
      </w:tr>
      <w:tr w:rsidR="00724195" w:rsidRPr="00724195" w14:paraId="34CA31FF" w14:textId="77777777" w:rsidTr="00724195">
        <w:trPr>
          <w:trHeight w:val="300"/>
        </w:trPr>
        <w:tc>
          <w:tcPr>
            <w:tcW w:w="960" w:type="dxa"/>
            <w:tcBorders>
              <w:top w:val="nil"/>
              <w:left w:val="nil"/>
              <w:bottom w:val="nil"/>
              <w:right w:val="nil"/>
            </w:tcBorders>
            <w:shd w:val="clear" w:color="000000" w:fill="FFFFFF"/>
            <w:noWrap/>
            <w:vAlign w:val="center"/>
            <w:hideMark/>
          </w:tcPr>
          <w:p w14:paraId="28328B93"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2010</w:t>
            </w:r>
          </w:p>
        </w:tc>
        <w:tc>
          <w:tcPr>
            <w:tcW w:w="3540" w:type="dxa"/>
            <w:tcBorders>
              <w:top w:val="nil"/>
              <w:left w:val="nil"/>
              <w:bottom w:val="nil"/>
              <w:right w:val="nil"/>
            </w:tcBorders>
            <w:shd w:val="clear" w:color="000000" w:fill="A4D9B3"/>
            <w:noWrap/>
            <w:vAlign w:val="center"/>
            <w:hideMark/>
          </w:tcPr>
          <w:p w14:paraId="36214112"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0.054</w:t>
            </w:r>
          </w:p>
        </w:tc>
      </w:tr>
      <w:tr w:rsidR="00724195" w:rsidRPr="00724195" w14:paraId="70AED9CF" w14:textId="77777777" w:rsidTr="00724195">
        <w:trPr>
          <w:trHeight w:val="300"/>
        </w:trPr>
        <w:tc>
          <w:tcPr>
            <w:tcW w:w="960" w:type="dxa"/>
            <w:tcBorders>
              <w:top w:val="nil"/>
              <w:left w:val="nil"/>
              <w:bottom w:val="nil"/>
              <w:right w:val="nil"/>
            </w:tcBorders>
            <w:shd w:val="clear" w:color="000000" w:fill="FFFFFF"/>
            <w:noWrap/>
            <w:vAlign w:val="center"/>
            <w:hideMark/>
          </w:tcPr>
          <w:p w14:paraId="4BECD10A"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2011</w:t>
            </w:r>
          </w:p>
        </w:tc>
        <w:tc>
          <w:tcPr>
            <w:tcW w:w="3540" w:type="dxa"/>
            <w:tcBorders>
              <w:top w:val="nil"/>
              <w:left w:val="nil"/>
              <w:bottom w:val="nil"/>
              <w:right w:val="nil"/>
            </w:tcBorders>
            <w:shd w:val="clear" w:color="000000" w:fill="F8FBFC"/>
            <w:noWrap/>
            <w:vAlign w:val="center"/>
            <w:hideMark/>
          </w:tcPr>
          <w:p w14:paraId="571C3876"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0.022</w:t>
            </w:r>
          </w:p>
        </w:tc>
      </w:tr>
      <w:tr w:rsidR="00724195" w:rsidRPr="00724195" w14:paraId="2AECF44C" w14:textId="77777777" w:rsidTr="00724195">
        <w:trPr>
          <w:trHeight w:val="300"/>
        </w:trPr>
        <w:tc>
          <w:tcPr>
            <w:tcW w:w="960" w:type="dxa"/>
            <w:tcBorders>
              <w:top w:val="nil"/>
              <w:left w:val="nil"/>
              <w:bottom w:val="nil"/>
              <w:right w:val="nil"/>
            </w:tcBorders>
            <w:shd w:val="clear" w:color="000000" w:fill="FFFFFF"/>
            <w:noWrap/>
            <w:vAlign w:val="center"/>
            <w:hideMark/>
          </w:tcPr>
          <w:p w14:paraId="7EE6DD52"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2012</w:t>
            </w:r>
          </w:p>
        </w:tc>
        <w:tc>
          <w:tcPr>
            <w:tcW w:w="3540" w:type="dxa"/>
            <w:tcBorders>
              <w:top w:val="nil"/>
              <w:left w:val="nil"/>
              <w:bottom w:val="nil"/>
              <w:right w:val="nil"/>
            </w:tcBorders>
            <w:shd w:val="clear" w:color="000000" w:fill="F5FAF9"/>
            <w:noWrap/>
            <w:vAlign w:val="center"/>
            <w:hideMark/>
          </w:tcPr>
          <w:p w14:paraId="79C58E3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0.023</w:t>
            </w:r>
          </w:p>
        </w:tc>
      </w:tr>
      <w:tr w:rsidR="00724195" w:rsidRPr="00724195" w14:paraId="00E2648C" w14:textId="77777777" w:rsidTr="00724195">
        <w:trPr>
          <w:trHeight w:val="300"/>
        </w:trPr>
        <w:tc>
          <w:tcPr>
            <w:tcW w:w="960" w:type="dxa"/>
            <w:tcBorders>
              <w:top w:val="nil"/>
              <w:left w:val="nil"/>
              <w:bottom w:val="nil"/>
              <w:right w:val="nil"/>
            </w:tcBorders>
            <w:shd w:val="clear" w:color="000000" w:fill="FFFFFF"/>
            <w:noWrap/>
            <w:vAlign w:val="center"/>
            <w:hideMark/>
          </w:tcPr>
          <w:p w14:paraId="5F64E33F"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2013</w:t>
            </w:r>
          </w:p>
        </w:tc>
        <w:tc>
          <w:tcPr>
            <w:tcW w:w="3540" w:type="dxa"/>
            <w:tcBorders>
              <w:top w:val="nil"/>
              <w:left w:val="nil"/>
              <w:bottom w:val="nil"/>
              <w:right w:val="nil"/>
            </w:tcBorders>
            <w:shd w:val="clear" w:color="000000" w:fill="D3ECDB"/>
            <w:noWrap/>
            <w:vAlign w:val="center"/>
            <w:hideMark/>
          </w:tcPr>
          <w:p w14:paraId="3C6EC759"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0.036</w:t>
            </w:r>
          </w:p>
        </w:tc>
      </w:tr>
      <w:tr w:rsidR="00724195" w:rsidRPr="00724195" w14:paraId="7C1171B9" w14:textId="77777777" w:rsidTr="00724195">
        <w:trPr>
          <w:trHeight w:val="300"/>
        </w:trPr>
        <w:tc>
          <w:tcPr>
            <w:tcW w:w="960" w:type="dxa"/>
            <w:tcBorders>
              <w:top w:val="nil"/>
              <w:left w:val="nil"/>
              <w:bottom w:val="nil"/>
              <w:right w:val="nil"/>
            </w:tcBorders>
            <w:shd w:val="clear" w:color="000000" w:fill="FFFFFF"/>
            <w:noWrap/>
            <w:vAlign w:val="center"/>
            <w:hideMark/>
          </w:tcPr>
          <w:p w14:paraId="0837FFB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lastRenderedPageBreak/>
              <w:t>2014</w:t>
            </w:r>
          </w:p>
        </w:tc>
        <w:tc>
          <w:tcPr>
            <w:tcW w:w="3540" w:type="dxa"/>
            <w:tcBorders>
              <w:top w:val="nil"/>
              <w:left w:val="nil"/>
              <w:bottom w:val="nil"/>
              <w:right w:val="nil"/>
            </w:tcBorders>
            <w:shd w:val="clear" w:color="000000" w:fill="D8EEE0"/>
            <w:noWrap/>
            <w:vAlign w:val="center"/>
            <w:hideMark/>
          </w:tcPr>
          <w:p w14:paraId="6759D371"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0.034</w:t>
            </w:r>
          </w:p>
        </w:tc>
      </w:tr>
      <w:tr w:rsidR="00724195" w:rsidRPr="00724195" w14:paraId="24850314" w14:textId="77777777" w:rsidTr="00724195">
        <w:trPr>
          <w:trHeight w:val="300"/>
        </w:trPr>
        <w:tc>
          <w:tcPr>
            <w:tcW w:w="960" w:type="dxa"/>
            <w:tcBorders>
              <w:top w:val="nil"/>
              <w:left w:val="nil"/>
              <w:bottom w:val="nil"/>
              <w:right w:val="nil"/>
            </w:tcBorders>
            <w:shd w:val="clear" w:color="000000" w:fill="FFFFFF"/>
            <w:noWrap/>
            <w:vAlign w:val="center"/>
            <w:hideMark/>
          </w:tcPr>
          <w:p w14:paraId="4444BC4B"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2015</w:t>
            </w:r>
          </w:p>
        </w:tc>
        <w:tc>
          <w:tcPr>
            <w:tcW w:w="3540" w:type="dxa"/>
            <w:tcBorders>
              <w:top w:val="nil"/>
              <w:left w:val="nil"/>
              <w:bottom w:val="nil"/>
              <w:right w:val="nil"/>
            </w:tcBorders>
            <w:shd w:val="clear" w:color="000000" w:fill="FCFCFF"/>
            <w:noWrap/>
            <w:vAlign w:val="center"/>
            <w:hideMark/>
          </w:tcPr>
          <w:p w14:paraId="1BF86D4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0.020</w:t>
            </w:r>
          </w:p>
        </w:tc>
      </w:tr>
      <w:tr w:rsidR="00724195" w:rsidRPr="00724195" w14:paraId="692D77D7" w14:textId="77777777" w:rsidTr="00724195">
        <w:trPr>
          <w:trHeight w:val="300"/>
        </w:trPr>
        <w:tc>
          <w:tcPr>
            <w:tcW w:w="960" w:type="dxa"/>
            <w:tcBorders>
              <w:top w:val="nil"/>
              <w:left w:val="nil"/>
              <w:bottom w:val="nil"/>
              <w:right w:val="nil"/>
            </w:tcBorders>
            <w:shd w:val="clear" w:color="000000" w:fill="FFFFFF"/>
            <w:noWrap/>
            <w:vAlign w:val="center"/>
            <w:hideMark/>
          </w:tcPr>
          <w:p w14:paraId="1DD3D848"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2016</w:t>
            </w:r>
          </w:p>
        </w:tc>
        <w:tc>
          <w:tcPr>
            <w:tcW w:w="3540" w:type="dxa"/>
            <w:tcBorders>
              <w:top w:val="nil"/>
              <w:left w:val="nil"/>
              <w:bottom w:val="nil"/>
              <w:right w:val="nil"/>
            </w:tcBorders>
            <w:shd w:val="clear" w:color="000000" w:fill="F0F8F5"/>
            <w:noWrap/>
            <w:vAlign w:val="center"/>
            <w:hideMark/>
          </w:tcPr>
          <w:p w14:paraId="631CF69B"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r w:rsidR="00724195" w:rsidRPr="00724195" w14:paraId="3D37F5C1" w14:textId="77777777" w:rsidTr="00724195">
        <w:trPr>
          <w:trHeight w:val="300"/>
        </w:trPr>
        <w:tc>
          <w:tcPr>
            <w:tcW w:w="960" w:type="dxa"/>
            <w:tcBorders>
              <w:top w:val="nil"/>
              <w:left w:val="nil"/>
              <w:bottom w:val="nil"/>
              <w:right w:val="nil"/>
            </w:tcBorders>
            <w:shd w:val="clear" w:color="000000" w:fill="FFFFFF"/>
            <w:noWrap/>
            <w:vAlign w:val="center"/>
            <w:hideMark/>
          </w:tcPr>
          <w:p w14:paraId="105B63A7"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2017</w:t>
            </w:r>
          </w:p>
        </w:tc>
        <w:tc>
          <w:tcPr>
            <w:tcW w:w="3540" w:type="dxa"/>
            <w:tcBorders>
              <w:top w:val="nil"/>
              <w:left w:val="nil"/>
              <w:bottom w:val="nil"/>
              <w:right w:val="nil"/>
            </w:tcBorders>
            <w:shd w:val="clear" w:color="000000" w:fill="DDF0E4"/>
            <w:noWrap/>
            <w:vAlign w:val="center"/>
            <w:hideMark/>
          </w:tcPr>
          <w:p w14:paraId="1D0AAA67"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0.032</w:t>
            </w:r>
          </w:p>
        </w:tc>
      </w:tr>
      <w:tr w:rsidR="00724195" w:rsidRPr="00724195" w14:paraId="7DE919B1" w14:textId="77777777" w:rsidTr="00724195">
        <w:trPr>
          <w:trHeight w:val="300"/>
        </w:trPr>
        <w:tc>
          <w:tcPr>
            <w:tcW w:w="960" w:type="dxa"/>
            <w:tcBorders>
              <w:top w:val="nil"/>
              <w:left w:val="nil"/>
              <w:bottom w:val="nil"/>
              <w:right w:val="nil"/>
            </w:tcBorders>
            <w:shd w:val="clear" w:color="000000" w:fill="FFFFFF"/>
            <w:noWrap/>
            <w:vAlign w:val="center"/>
            <w:hideMark/>
          </w:tcPr>
          <w:p w14:paraId="26DBB9C4"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2018</w:t>
            </w:r>
          </w:p>
        </w:tc>
        <w:tc>
          <w:tcPr>
            <w:tcW w:w="3540" w:type="dxa"/>
            <w:tcBorders>
              <w:top w:val="nil"/>
              <w:left w:val="nil"/>
              <w:bottom w:val="nil"/>
              <w:right w:val="nil"/>
            </w:tcBorders>
            <w:shd w:val="clear" w:color="000000" w:fill="90D1A2"/>
            <w:noWrap/>
            <w:vAlign w:val="center"/>
            <w:hideMark/>
          </w:tcPr>
          <w:p w14:paraId="56726713"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0.062</w:t>
            </w:r>
          </w:p>
        </w:tc>
      </w:tr>
      <w:tr w:rsidR="00724195" w:rsidRPr="00724195" w14:paraId="24785570" w14:textId="77777777" w:rsidTr="00724195">
        <w:trPr>
          <w:trHeight w:val="300"/>
        </w:trPr>
        <w:tc>
          <w:tcPr>
            <w:tcW w:w="960" w:type="dxa"/>
            <w:tcBorders>
              <w:top w:val="nil"/>
              <w:left w:val="nil"/>
              <w:bottom w:val="nil"/>
              <w:right w:val="nil"/>
            </w:tcBorders>
            <w:shd w:val="clear" w:color="000000" w:fill="FFFFFF"/>
            <w:noWrap/>
            <w:vAlign w:val="center"/>
            <w:hideMark/>
          </w:tcPr>
          <w:p w14:paraId="728B9AAD"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2019</w:t>
            </w:r>
          </w:p>
        </w:tc>
        <w:tc>
          <w:tcPr>
            <w:tcW w:w="3540" w:type="dxa"/>
            <w:tcBorders>
              <w:top w:val="nil"/>
              <w:left w:val="nil"/>
              <w:bottom w:val="nil"/>
              <w:right w:val="nil"/>
            </w:tcBorders>
            <w:shd w:val="clear" w:color="000000" w:fill="63BE7B"/>
            <w:noWrap/>
            <w:vAlign w:val="center"/>
            <w:hideMark/>
          </w:tcPr>
          <w:p w14:paraId="70B9D6F4"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0.079</w:t>
            </w:r>
          </w:p>
        </w:tc>
      </w:tr>
      <w:tr w:rsidR="00724195" w:rsidRPr="00724195" w14:paraId="36A9818E" w14:textId="77777777" w:rsidTr="00724195">
        <w:trPr>
          <w:trHeight w:val="315"/>
        </w:trPr>
        <w:tc>
          <w:tcPr>
            <w:tcW w:w="960" w:type="dxa"/>
            <w:tcBorders>
              <w:top w:val="nil"/>
              <w:left w:val="nil"/>
              <w:bottom w:val="single" w:sz="8" w:space="0" w:color="auto"/>
              <w:right w:val="nil"/>
            </w:tcBorders>
            <w:shd w:val="clear" w:color="000000" w:fill="FFFFFF"/>
            <w:noWrap/>
            <w:vAlign w:val="center"/>
            <w:hideMark/>
          </w:tcPr>
          <w:p w14:paraId="37727AD6" w14:textId="77777777" w:rsidR="00724195" w:rsidRPr="00724195" w:rsidRDefault="00724195" w:rsidP="00724195">
            <w:pPr>
              <w:spacing w:after="0"/>
              <w:jc w:val="center"/>
              <w:rPr>
                <w:rFonts w:eastAsia="Times New Roman" w:cs="Times New Roman"/>
                <w:color w:val="000000"/>
              </w:rPr>
            </w:pPr>
            <w:r w:rsidRPr="00724195">
              <w:rPr>
                <w:rFonts w:eastAsia="Times New Roman" w:cs="Times New Roman"/>
                <w:color w:val="000000"/>
              </w:rPr>
              <w:t>2020</w:t>
            </w:r>
          </w:p>
        </w:tc>
        <w:tc>
          <w:tcPr>
            <w:tcW w:w="3540" w:type="dxa"/>
            <w:tcBorders>
              <w:top w:val="nil"/>
              <w:left w:val="nil"/>
              <w:bottom w:val="single" w:sz="8" w:space="0" w:color="auto"/>
              <w:right w:val="nil"/>
            </w:tcBorders>
            <w:shd w:val="clear" w:color="000000" w:fill="EFF7F4"/>
            <w:noWrap/>
            <w:vAlign w:val="center"/>
            <w:hideMark/>
          </w:tcPr>
          <w:p w14:paraId="3DDF32B8" w14:textId="77777777" w:rsidR="00724195" w:rsidRPr="00724195" w:rsidRDefault="00724195" w:rsidP="00724195">
            <w:pPr>
              <w:spacing w:after="0"/>
              <w:jc w:val="right"/>
              <w:rPr>
                <w:rFonts w:eastAsia="Times New Roman" w:cs="Times New Roman"/>
                <w:color w:val="000000"/>
              </w:rPr>
            </w:pPr>
            <w:r w:rsidRPr="00724195">
              <w:rPr>
                <w:rFonts w:eastAsia="Times New Roman" w:cs="Times New Roman"/>
                <w:color w:val="000000"/>
              </w:rPr>
              <w:t>0.025</w:t>
            </w:r>
          </w:p>
        </w:tc>
      </w:tr>
    </w:tbl>
    <w:p w14:paraId="057FFD03" w14:textId="77777777" w:rsidR="00F71213" w:rsidRPr="00F71213" w:rsidRDefault="00F71213" w:rsidP="00F71213"/>
    <w:p w14:paraId="28A76DAA" w14:textId="53DE81CB" w:rsidR="00B03EA2" w:rsidRPr="00860D2D" w:rsidRDefault="00184379" w:rsidP="000161A6">
      <w:pPr>
        <w:pStyle w:val="Heading1"/>
      </w:pPr>
      <w:r w:rsidRPr="00860D2D">
        <w:t>F</w:t>
      </w:r>
      <w:r w:rsidR="00BB17DC" w:rsidRPr="00860D2D">
        <w:t>igures</w:t>
      </w:r>
    </w:p>
    <w:p w14:paraId="16CC8DF9" w14:textId="5CB42181" w:rsidR="000D7508" w:rsidRPr="0087267B" w:rsidRDefault="000D7508" w:rsidP="00FD1F26">
      <w:pPr>
        <w:jc w:val="center"/>
        <w:rPr>
          <w:highlight w:val="lightGray"/>
        </w:rPr>
      </w:pPr>
    </w:p>
    <w:p w14:paraId="6135E97C" w14:textId="653A5185" w:rsidR="001F0018" w:rsidRDefault="001F0018" w:rsidP="00B61B41">
      <w:pPr>
        <w:pStyle w:val="Figures"/>
      </w:pPr>
      <w:bookmarkStart w:id="109" w:name="_Ref402371891"/>
      <w:r>
        <w:rPr>
          <w:noProof/>
        </w:rPr>
        <w:drawing>
          <wp:inline distT="0" distB="0" distL="0" distR="0" wp14:anchorId="09564498" wp14:editId="7D4406C1">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81F94E2" w14:textId="246CF0E5" w:rsidR="000D1DAD" w:rsidRPr="006740E9" w:rsidRDefault="000D1DAD" w:rsidP="00B61B41">
      <w:pPr>
        <w:pStyle w:val="Figures"/>
        <w:rPr>
          <w:rStyle w:val="FiguresChar"/>
        </w:rPr>
      </w:pPr>
      <w:r w:rsidRPr="006740E9">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w:t>
      </w:r>
      <w:r w:rsidR="00851AAD">
        <w:rPr>
          <w:noProof/>
        </w:rPr>
        <w:fldChar w:fldCharType="end"/>
      </w:r>
      <w:bookmarkEnd w:id="109"/>
      <w:r w:rsidRPr="006740E9">
        <w:t xml:space="preserve">. </w:t>
      </w:r>
      <w:r w:rsidRPr="006740E9">
        <w:rPr>
          <w:rStyle w:val="FiguresChar"/>
        </w:rPr>
        <w:t>Combined catch (in metric tons) of flathead sole and Bering flounder (</w:t>
      </w:r>
      <w:r w:rsidRPr="00C35809">
        <w:rPr>
          <w:rStyle w:val="FiguresChar"/>
          <w:i/>
        </w:rPr>
        <w:t>Hippoglossoides</w:t>
      </w:r>
      <w:r w:rsidRPr="006740E9">
        <w:rPr>
          <w:rStyle w:val="FiguresChar"/>
        </w:rPr>
        <w:t xml:space="preserve"> spp.) by year in total</w:t>
      </w:r>
      <w:r w:rsidR="00685C28">
        <w:rPr>
          <w:rStyle w:val="FiguresChar"/>
        </w:rPr>
        <w:t>,</w:t>
      </w:r>
      <w:r w:rsidRPr="006740E9">
        <w:rPr>
          <w:rStyle w:val="FiguresChar"/>
        </w:rPr>
        <w:t xml:space="preserve"> and f</w:t>
      </w:r>
      <w:r w:rsidR="00824155" w:rsidRPr="006740E9">
        <w:rPr>
          <w:rStyle w:val="FiguresChar"/>
        </w:rPr>
        <w:t>or CDQ and non-CDQ fisheries combined</w:t>
      </w:r>
      <w:r w:rsidR="001F0018">
        <w:rPr>
          <w:rStyle w:val="FiguresChar"/>
        </w:rPr>
        <w:t>, and foreign and domestic catches combined</w:t>
      </w:r>
      <w:r w:rsidR="006740E9">
        <w:rPr>
          <w:rStyle w:val="FiguresChar"/>
        </w:rPr>
        <w:t>.</w:t>
      </w:r>
    </w:p>
    <w:p w14:paraId="50B19259" w14:textId="7926C76C" w:rsidR="00DA7920" w:rsidRDefault="003D3455" w:rsidP="00FD1F26">
      <w:pPr>
        <w:jc w:val="center"/>
        <w:rPr>
          <w:highlight w:val="lightGray"/>
        </w:rPr>
      </w:pPr>
      <w:bookmarkStart w:id="110" w:name="_Ref402527201"/>
      <w:r w:rsidRPr="003D3455">
        <w:rPr>
          <w:noProof/>
        </w:rPr>
        <w:lastRenderedPageBreak/>
        <w:drawing>
          <wp:inline distT="0" distB="0" distL="0" distR="0" wp14:anchorId="3FB74677" wp14:editId="729D4105">
            <wp:extent cx="5943600" cy="4572000"/>
            <wp:effectExtent l="0" t="0" r="0" b="0"/>
            <wp:docPr id="2" name="Picture 2" descr="C:\Users\cole.monnahan\Work\assessments\BSAI_flathead\2020_BSAI_Flathead\model_runs\Run06_francis_tuning\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le.monnahan\Work\assessments\BSAI_flathead\2020_BSAI_Flathead\model_runs\Run06_francis_tuning\plots\data_plo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036EDB4" w14:textId="700792D7" w:rsidR="0017691F" w:rsidRPr="00DA7920" w:rsidRDefault="0017691F" w:rsidP="00B61B41">
      <w:pPr>
        <w:pStyle w:val="Figures"/>
        <w:rPr>
          <w:u w:val="single"/>
        </w:rPr>
      </w:pPr>
      <w:bookmarkStart w:id="111" w:name="_Ref528512053"/>
      <w:r w:rsidRPr="00DA7920">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w:t>
      </w:r>
      <w:r w:rsidR="00851AAD">
        <w:rPr>
          <w:noProof/>
        </w:rPr>
        <w:fldChar w:fldCharType="end"/>
      </w:r>
      <w:bookmarkEnd w:id="110"/>
      <w:bookmarkEnd w:id="111"/>
      <w:r w:rsidRPr="00DA7920">
        <w:t xml:space="preserve">. </w:t>
      </w:r>
      <w:r w:rsidR="00DA7920" w:rsidRPr="00DA7920">
        <w:t xml:space="preserve">Data used in the assessment model, with sizes of circles indicating the relative </w:t>
      </w:r>
      <w:r w:rsidR="00C5340C">
        <w:t>catches or biomass for fishery catch or survey biomass (listed as “Abundance indices”), respectively, and indicating precision for the length and age composition data included</w:t>
      </w:r>
      <w:r w:rsidR="00DA7920" w:rsidRPr="00DA7920">
        <w:t>.</w:t>
      </w:r>
      <w:r w:rsidR="00BB5791">
        <w:t xml:space="preserve"> Circles are relative to the maximum value within each data source.</w:t>
      </w:r>
    </w:p>
    <w:p w14:paraId="1123E76D" w14:textId="6620C290" w:rsidR="0017691F" w:rsidRPr="0087267B" w:rsidRDefault="0017691F" w:rsidP="00F00A29">
      <w:pPr>
        <w:rPr>
          <w:highlight w:val="lightGray"/>
        </w:rPr>
      </w:pPr>
    </w:p>
    <w:p w14:paraId="0D1213B9" w14:textId="4EB78139" w:rsidR="009C0F66" w:rsidRPr="0087267B" w:rsidRDefault="009C0F66" w:rsidP="009C0F66">
      <w:pPr>
        <w:rPr>
          <w:highlight w:val="lightGray"/>
        </w:rPr>
      </w:pPr>
    </w:p>
    <w:p w14:paraId="15A1BEDB" w14:textId="77777777" w:rsidR="00770E54" w:rsidRPr="0087267B" w:rsidRDefault="00770E54" w:rsidP="009C0F66">
      <w:pPr>
        <w:rPr>
          <w:snapToGrid w:val="0"/>
          <w:color w:val="000000"/>
          <w:highlight w:val="lightGray"/>
        </w:rPr>
      </w:pPr>
    </w:p>
    <w:p w14:paraId="79238496" w14:textId="62A27510" w:rsidR="00770E54" w:rsidRPr="0087267B" w:rsidRDefault="00770E54" w:rsidP="00FD1F26">
      <w:pPr>
        <w:jc w:val="center"/>
        <w:rPr>
          <w:snapToGrid w:val="0"/>
          <w:color w:val="000000"/>
          <w:highlight w:val="lightGray"/>
        </w:rPr>
      </w:pPr>
      <w:r w:rsidRPr="0087267B">
        <w:rPr>
          <w:noProof/>
          <w:highlight w:val="lightGray"/>
        </w:rPr>
        <w:lastRenderedPageBreak/>
        <w:drawing>
          <wp:inline distT="0" distB="0" distL="0" distR="0" wp14:anchorId="0D71C959" wp14:editId="61460956">
            <wp:extent cx="4572000" cy="3367405"/>
            <wp:effectExtent l="19050" t="0" r="0" b="0"/>
            <wp:docPr id="22" name="Picture 22" descr="SurveyAreas_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rveyAreas_EB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367405"/>
                    </a:xfrm>
                    <a:prstGeom prst="rect">
                      <a:avLst/>
                    </a:prstGeom>
                    <a:noFill/>
                    <a:ln w="9525">
                      <a:noFill/>
                      <a:miter lim="800000"/>
                      <a:headEnd/>
                      <a:tailEnd/>
                    </a:ln>
                  </pic:spPr>
                </pic:pic>
              </a:graphicData>
            </a:graphic>
          </wp:inline>
        </w:drawing>
      </w:r>
    </w:p>
    <w:p w14:paraId="56E11650" w14:textId="4C8C3A4A" w:rsidR="00770E54" w:rsidRPr="002F4B73" w:rsidRDefault="00770E54" w:rsidP="00B61B41">
      <w:pPr>
        <w:pStyle w:val="Figures"/>
      </w:pPr>
      <w:bookmarkStart w:id="112" w:name="_Ref402536543"/>
      <w:r w:rsidRPr="002F4B73">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w:t>
      </w:r>
      <w:r w:rsidR="00851AAD">
        <w:rPr>
          <w:noProof/>
        </w:rPr>
        <w:fldChar w:fldCharType="end"/>
      </w:r>
      <w:bookmarkEnd w:id="112"/>
      <w:r w:rsidRPr="002F4B73">
        <w:t>. Eastern Bering Sea shelf survey areas. Only data from the standard survey area are used in the assessment model; data from the Northwest Extension (NWE) and Northern Bering Sea (NBS) are excluded.</w:t>
      </w:r>
    </w:p>
    <w:p w14:paraId="3E677E39" w14:textId="236217F7" w:rsidR="0079416F" w:rsidRPr="0087267B" w:rsidRDefault="0079416F" w:rsidP="00F00A29">
      <w:pPr>
        <w:rPr>
          <w:snapToGrid w:val="0"/>
          <w:color w:val="000000" w:themeColor="text1"/>
          <w:szCs w:val="18"/>
          <w:highlight w:val="lightGray"/>
        </w:rPr>
      </w:pPr>
      <w:r w:rsidRPr="0087267B">
        <w:rPr>
          <w:snapToGrid w:val="0"/>
          <w:highlight w:val="lightGray"/>
        </w:rPr>
        <w:br w:type="page"/>
      </w:r>
    </w:p>
    <w:p w14:paraId="1E67E65D" w14:textId="0945CDAC" w:rsidR="0079416F" w:rsidRPr="0087267B" w:rsidRDefault="0079416F" w:rsidP="00FD1F26">
      <w:pPr>
        <w:jc w:val="center"/>
        <w:rPr>
          <w:snapToGrid w:val="0"/>
          <w:highlight w:val="lightGray"/>
        </w:rPr>
      </w:pPr>
    </w:p>
    <w:p w14:paraId="12FD329D" w14:textId="3317055B" w:rsidR="0079416F" w:rsidRPr="0087267B" w:rsidRDefault="00843299" w:rsidP="00FD1F26">
      <w:pPr>
        <w:jc w:val="center"/>
        <w:rPr>
          <w:snapToGrid w:val="0"/>
          <w:highlight w:val="lightGray"/>
        </w:rPr>
      </w:pPr>
      <w:r w:rsidRPr="00843299">
        <w:rPr>
          <w:noProof/>
          <w:snapToGrid w:val="0"/>
        </w:rPr>
        <w:drawing>
          <wp:inline distT="0" distB="0" distL="0" distR="0" wp14:anchorId="510C13C5" wp14:editId="17BB251C">
            <wp:extent cx="5943600" cy="5094514"/>
            <wp:effectExtent l="0" t="0" r="0" b="0"/>
            <wp:docPr id="3" name="Picture 3" descr="C:\Users\cole.monnahan\Work\assessments\BSAI_flathead\2020_BSAI_Flathead\report\figures\Fig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le.monnahan\Work\assessments\BSAI_flathead\2020_BSAI_Flathead\report\figures\Fig9.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94514"/>
                    </a:xfrm>
                    <a:prstGeom prst="rect">
                      <a:avLst/>
                    </a:prstGeom>
                    <a:noFill/>
                    <a:ln>
                      <a:noFill/>
                    </a:ln>
                  </pic:spPr>
                </pic:pic>
              </a:graphicData>
            </a:graphic>
          </wp:inline>
        </w:drawing>
      </w:r>
    </w:p>
    <w:p w14:paraId="168B66B0" w14:textId="38800E19" w:rsidR="0079416F" w:rsidRPr="00022D71" w:rsidRDefault="0079416F" w:rsidP="00B61B41">
      <w:pPr>
        <w:pStyle w:val="Figures"/>
      </w:pPr>
      <w:bookmarkStart w:id="113" w:name="_Ref402600307"/>
      <w:r w:rsidRPr="00022D71">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w:t>
      </w:r>
      <w:r w:rsidR="00851AAD">
        <w:rPr>
          <w:noProof/>
        </w:rPr>
        <w:fldChar w:fldCharType="end"/>
      </w:r>
      <w:bookmarkEnd w:id="113"/>
      <w:r w:rsidRPr="00022D71">
        <w:t>.</w:t>
      </w:r>
      <w:r w:rsidR="00022D71" w:rsidRPr="00022D71">
        <w:t xml:space="preserve"> Flathead sole and Bering flounder biomass in the EBS shelf survey (top panel).</w:t>
      </w:r>
      <w:r w:rsidRPr="00022D71">
        <w:t xml:space="preserve"> Flathead sole (only) survey biomass from the EBS shelf survey and </w:t>
      </w:r>
      <w:r w:rsidR="00022D71" w:rsidRPr="00022D71">
        <w:t>the Aleutian Islands survey (bottom panel</w:t>
      </w:r>
      <w:r w:rsidRPr="00022D71">
        <w:t xml:space="preserve">). </w:t>
      </w:r>
    </w:p>
    <w:p w14:paraId="61A552D7" w14:textId="77777777" w:rsidR="0079416F" w:rsidRPr="0087267B" w:rsidRDefault="0079416F" w:rsidP="00F00A29">
      <w:pPr>
        <w:rPr>
          <w:snapToGrid w:val="0"/>
          <w:highlight w:val="lightGray"/>
        </w:rPr>
      </w:pPr>
    </w:p>
    <w:p w14:paraId="065E6A4C" w14:textId="0D3075A9" w:rsidR="00D02337" w:rsidRPr="0087267B" w:rsidRDefault="00D02337">
      <w:pPr>
        <w:spacing w:after="160" w:line="259" w:lineRule="auto"/>
        <w:rPr>
          <w:snapToGrid w:val="0"/>
          <w:highlight w:val="lightGray"/>
        </w:rPr>
      </w:pPr>
    </w:p>
    <w:p w14:paraId="5EBC92EF" w14:textId="77777777" w:rsidR="00362220" w:rsidRPr="0087267B" w:rsidRDefault="00362220" w:rsidP="00362220">
      <w:pPr>
        <w:rPr>
          <w:highlight w:val="lightGray"/>
        </w:rPr>
      </w:pPr>
    </w:p>
    <w:p w14:paraId="379C6A89" w14:textId="77777777" w:rsidR="00F00A29" w:rsidRPr="0087267B" w:rsidRDefault="00F00A29" w:rsidP="00F00A29">
      <w:pPr>
        <w:rPr>
          <w:highlight w:val="lightGray"/>
        </w:rPr>
      </w:pPr>
    </w:p>
    <w:p w14:paraId="55628183" w14:textId="1F18BD85" w:rsidR="0035750E" w:rsidRPr="0087267B" w:rsidRDefault="004C56E3" w:rsidP="00FD1F26">
      <w:pPr>
        <w:jc w:val="center"/>
        <w:rPr>
          <w:highlight w:val="lightGray"/>
        </w:rPr>
      </w:pPr>
      <w:r>
        <w:rPr>
          <w:noProof/>
        </w:rPr>
        <w:lastRenderedPageBreak/>
        <w:drawing>
          <wp:inline distT="0" distB="0" distL="0" distR="0" wp14:anchorId="132B66E5" wp14:editId="26A44243">
            <wp:extent cx="5329465" cy="3285671"/>
            <wp:effectExtent l="0" t="0" r="5080" b="1016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35C2FE5" w14:textId="48A44B3D" w:rsidR="00534EE9" w:rsidRPr="00197467" w:rsidRDefault="0035750E" w:rsidP="00B61B41">
      <w:pPr>
        <w:pStyle w:val="Figures"/>
      </w:pPr>
      <w:bookmarkStart w:id="114" w:name="_Ref402602365"/>
      <w:r w:rsidRPr="00197467">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5</w:t>
      </w:r>
      <w:r w:rsidR="00851AAD">
        <w:rPr>
          <w:noProof/>
        </w:rPr>
        <w:fldChar w:fldCharType="end"/>
      </w:r>
      <w:bookmarkEnd w:id="114"/>
      <w:r w:rsidRPr="00197467">
        <w:t xml:space="preserve">. </w:t>
      </w:r>
      <w:r w:rsidR="00730FD2">
        <w:t>S</w:t>
      </w:r>
      <w:r w:rsidR="00197467" w:rsidRPr="00197467">
        <w:t>urvey</w:t>
      </w:r>
      <w:r w:rsidR="004C56E3">
        <w:t xml:space="preserve"> biomass and</w:t>
      </w:r>
      <w:r w:rsidR="00197467" w:rsidRPr="00197467">
        <w:t xml:space="preserve"> m</w:t>
      </w:r>
      <w:r w:rsidRPr="00197467">
        <w:t xml:space="preserve">ean bottom temperatures </w:t>
      </w:r>
      <w:r w:rsidR="004E0E61" w:rsidRPr="00197467">
        <w:t>from the EBS shelf survey</w:t>
      </w:r>
      <w:r w:rsidRPr="00197467">
        <w:t xml:space="preserve"> for </w:t>
      </w:r>
      <w:r w:rsidR="004E0E61" w:rsidRPr="00197467">
        <w:t xml:space="preserve">station </w:t>
      </w:r>
      <w:r w:rsidRPr="00197467">
        <w:t>depths less than or equal to 200 meters.</w:t>
      </w:r>
    </w:p>
    <w:p w14:paraId="6FB21146" w14:textId="442D6805" w:rsidR="002357CE" w:rsidRDefault="002357CE">
      <w:pPr>
        <w:spacing w:after="160" w:line="259" w:lineRule="auto"/>
        <w:rPr>
          <w:highlight w:val="lightGray"/>
        </w:rPr>
      </w:pPr>
    </w:p>
    <w:p w14:paraId="1CFC719E" w14:textId="178106A5" w:rsidR="00EE3814" w:rsidRDefault="00D430A0" w:rsidP="00EE3814">
      <w:pPr>
        <w:keepNext/>
        <w:spacing w:after="160" w:line="259" w:lineRule="auto"/>
        <w:rPr>
          <w:highlight w:val="lightGray"/>
        </w:rPr>
      </w:pPr>
      <w:r w:rsidRPr="00D430A0">
        <w:rPr>
          <w:noProof/>
        </w:rPr>
        <w:lastRenderedPageBreak/>
        <w:drawing>
          <wp:inline distT="0" distB="0" distL="0" distR="0" wp14:anchorId="30234042" wp14:editId="66EC18A8">
            <wp:extent cx="5943600" cy="4460452"/>
            <wp:effectExtent l="0" t="0" r="0" b="0"/>
            <wp:docPr id="6" name="Picture 6" descr="C:\Users\cole.monnahan\Work\assessments\BSAI_flathead\2020_BSAI_Flathead\report\figures\Fig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le.monnahan\Work\assessments\BSAI_flathead\2020_BSAI_Flathead\report\figures\Fig9.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5F1388ED" w14:textId="568D16BF" w:rsidR="00EE3814" w:rsidRDefault="00A34CDE" w:rsidP="00B61B41">
      <w:pPr>
        <w:pStyle w:val="Figures"/>
      </w:pPr>
      <w:bookmarkStart w:id="115" w:name="_Ref5289166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6</w:t>
      </w:r>
      <w:r w:rsidR="00851AAD">
        <w:rPr>
          <w:noProof/>
        </w:rPr>
        <w:fldChar w:fldCharType="end"/>
      </w:r>
      <w:bookmarkEnd w:id="115"/>
      <w:r w:rsidR="00EE3814" w:rsidRPr="00EE3814">
        <w:t>. EBS shelf survey length-at-age data by cohort and year for females</w:t>
      </w:r>
      <w:r w:rsidR="00EE3814">
        <w:t xml:space="preserve"> and for flathead sole only</w:t>
      </w:r>
      <w:r w:rsidR="00EE3814" w:rsidRPr="00EE3814">
        <w:t>.</w:t>
      </w:r>
    </w:p>
    <w:p w14:paraId="672414FD" w14:textId="6B50F4E3" w:rsidR="00EE3814" w:rsidRDefault="00D430A0" w:rsidP="00EE3814">
      <w:r w:rsidRPr="00D430A0">
        <w:rPr>
          <w:noProof/>
        </w:rPr>
        <w:lastRenderedPageBreak/>
        <w:drawing>
          <wp:inline distT="0" distB="0" distL="0" distR="0" wp14:anchorId="72CEE8F4" wp14:editId="4A5E2CBD">
            <wp:extent cx="5943600" cy="4460452"/>
            <wp:effectExtent l="0" t="0" r="0" b="0"/>
            <wp:docPr id="7" name="Picture 7" descr="C:\Users\cole.monnahan\Work\assessments\BSAI_flathead\2020_BSAI_Flathead\report\figures\Fi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le.monnahan\Work\assessments\BSAI_flathead\2020_BSAI_Flathead\report\figures\Fig9.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60452"/>
                    </a:xfrm>
                    <a:prstGeom prst="rect">
                      <a:avLst/>
                    </a:prstGeom>
                    <a:noFill/>
                    <a:ln>
                      <a:noFill/>
                    </a:ln>
                  </pic:spPr>
                </pic:pic>
              </a:graphicData>
            </a:graphic>
          </wp:inline>
        </w:drawing>
      </w:r>
    </w:p>
    <w:p w14:paraId="48B00487" w14:textId="12438A2F" w:rsidR="00A34CDE" w:rsidRDefault="00A34CDE" w:rsidP="00B61B41">
      <w:pPr>
        <w:pStyle w:val="Figures"/>
      </w:pPr>
      <w:bookmarkStart w:id="116" w:name="_Ref52891662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7</w:t>
      </w:r>
      <w:r w:rsidR="00851AAD">
        <w:rPr>
          <w:noProof/>
        </w:rPr>
        <w:fldChar w:fldCharType="end"/>
      </w:r>
      <w:bookmarkEnd w:id="116"/>
      <w:r>
        <w:t xml:space="preserve">. </w:t>
      </w:r>
      <w:r w:rsidRPr="00EE3814">
        <w:t>EBS shelf survey length-at-age dat</w:t>
      </w:r>
      <w:r>
        <w:t>a by cohort and year for males and for flathead sole only</w:t>
      </w:r>
      <w:r w:rsidRPr="00EE3814">
        <w:t>.</w:t>
      </w:r>
    </w:p>
    <w:p w14:paraId="4FD17FC9" w14:textId="0ABBCB0E" w:rsidR="00A34CDE" w:rsidRPr="00EE3814" w:rsidRDefault="00A34CDE" w:rsidP="00A34CDE"/>
    <w:p w14:paraId="282E0559" w14:textId="6F9DE76D" w:rsidR="00EE3814" w:rsidRDefault="00EE3814">
      <w:pPr>
        <w:spacing w:after="160" w:line="259" w:lineRule="auto"/>
        <w:rPr>
          <w:highlight w:val="lightGray"/>
        </w:rPr>
      </w:pPr>
    </w:p>
    <w:p w14:paraId="3E360A82" w14:textId="6AF53152" w:rsidR="00EC3961" w:rsidRDefault="00EC3961" w:rsidP="00DD714B">
      <w:pPr>
        <w:keepNext/>
        <w:tabs>
          <w:tab w:val="decimal" w:pos="2610"/>
        </w:tabs>
        <w:rPr>
          <w:highlight w:val="lightGray"/>
        </w:rPr>
      </w:pPr>
    </w:p>
    <w:p w14:paraId="47C1FF06" w14:textId="05C5ABD2" w:rsidR="008C197B" w:rsidRDefault="008C197B" w:rsidP="00807F12">
      <w:bookmarkStart w:id="117" w:name="_Ref527891756"/>
      <w:r w:rsidRPr="00807F12">
        <w:rPr>
          <w:noProof/>
        </w:rPr>
        <w:drawing>
          <wp:inline distT="0" distB="0" distL="0" distR="0" wp14:anchorId="3E1FBB8F" wp14:editId="2A9A8AA5">
            <wp:extent cx="5029200" cy="3657600"/>
            <wp:effectExtent l="0" t="0" r="0" b="0"/>
            <wp:docPr id="16" name="Picture 16" descr="C:\Users\cole.monnahan\Work\assessments\BSAI_flathead\2020_BSAI_Flathead\model_runs\model_comparisons\m01_m06_toprigh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le.monnahan\Work\assessments\BSAI_flathead\2020_BSAI_Flathead\model_runs\model_comparisons\m01_m06_topright\compare2_spawnbio_uncertaint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580009BB" w14:textId="77777777" w:rsidR="003C6889" w:rsidRDefault="00721B56"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8</w:t>
      </w:r>
      <w:r w:rsidR="00851AAD">
        <w:rPr>
          <w:noProof/>
        </w:rPr>
        <w:fldChar w:fldCharType="end"/>
      </w:r>
      <w:bookmarkEnd w:id="117"/>
      <w:r>
        <w:t>. A comparison of spawning biomass</w:t>
      </w:r>
      <w:r w:rsidR="00C73628">
        <w:t xml:space="preserve"> for models </w:t>
      </w:r>
      <w:commentRangeStart w:id="118"/>
      <w:r w:rsidR="00C73628">
        <w:t xml:space="preserve">18.2c </w:t>
      </w:r>
      <w:commentRangeEnd w:id="118"/>
      <w:r w:rsidR="00371EC5">
        <w:rPr>
          <w:rStyle w:val="CommentReference"/>
          <w:rFonts w:eastAsiaTheme="minorHAnsi" w:cstheme="minorBidi"/>
          <w:b w:val="0"/>
          <w:i w:val="0"/>
          <w:snapToGrid/>
        </w:rPr>
        <w:commentReference w:id="118"/>
      </w:r>
      <w:r w:rsidR="00C73628">
        <w:t>and 18.2c (2020)</w:t>
      </w:r>
      <w:r w:rsidR="00FA3F2C">
        <w:t>.</w:t>
      </w:r>
    </w:p>
    <w:p w14:paraId="4B539BC7" w14:textId="5E1C931D" w:rsidR="002E4A32" w:rsidRPr="002E4A32" w:rsidRDefault="00807F12" w:rsidP="00807F12">
      <w:r w:rsidRPr="00807F12">
        <w:rPr>
          <w:noProof/>
        </w:rPr>
        <w:drawing>
          <wp:inline distT="0" distB="0" distL="0" distR="0" wp14:anchorId="7B40D3CE" wp14:editId="09DF7F20">
            <wp:extent cx="5029200" cy="3657600"/>
            <wp:effectExtent l="0" t="0" r="0" b="0"/>
            <wp:docPr id="20" name="Picture 20" descr="C:\Users\cole.monnahan\Work\assessments\BSAI_flathead\2020_BSAI_Flathead\report\figures\compare14_indices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le.monnahan\Work\assessments\BSAI_flathead\2020_BSAI_Flathead\report\figures\compare14_indices_lo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2CD484C" w14:textId="3DDC5EC9" w:rsidR="00C21B1D" w:rsidRDefault="00246752" w:rsidP="00B61B41">
      <w:pPr>
        <w:pStyle w:val="Figures"/>
      </w:pPr>
      <w:bookmarkStart w:id="119" w:name="_Ref52789235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9</w:t>
      </w:r>
      <w:r w:rsidR="00851AAD">
        <w:rPr>
          <w:noProof/>
        </w:rPr>
        <w:fldChar w:fldCharType="end"/>
      </w:r>
      <w:bookmarkEnd w:id="119"/>
      <w:r>
        <w:t xml:space="preserve">. </w:t>
      </w:r>
      <w:r w:rsidR="00C21B1D">
        <w:t xml:space="preserve">A comparison of </w:t>
      </w:r>
      <w:r w:rsidR="00C13079">
        <w:t>fit to the survey biomass index</w:t>
      </w:r>
      <w:r w:rsidR="00C21B1D">
        <w:t xml:space="preserve"> for models 18.2c and 18.2c (2020).</w:t>
      </w:r>
    </w:p>
    <w:p w14:paraId="11B5DC24" w14:textId="679FDDE4" w:rsidR="00246752" w:rsidRDefault="00FD4E2C" w:rsidP="00807F12">
      <w:r>
        <w:lastRenderedPageBreak/>
        <w:pict w14:anchorId="7B1066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5pt;height:4in">
            <v:imagedata r:id="rId21" o:title="compare8_Fvalue_uncertainty"/>
          </v:shape>
        </w:pict>
      </w:r>
    </w:p>
    <w:p w14:paraId="7863A337" w14:textId="66F59EDF" w:rsidR="003C6889" w:rsidRDefault="00034159" w:rsidP="00B61B41">
      <w:pPr>
        <w:pStyle w:val="Figures"/>
      </w:pPr>
      <w:bookmarkStart w:id="120" w:name="_Ref52789237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10</w:t>
      </w:r>
      <w:r w:rsidR="00851AAD">
        <w:rPr>
          <w:noProof/>
        </w:rPr>
        <w:fldChar w:fldCharType="end"/>
      </w:r>
      <w:bookmarkEnd w:id="120"/>
      <w:r>
        <w:t xml:space="preserve">. </w:t>
      </w:r>
      <w:r w:rsidR="003C6889">
        <w:t>A comparison of estimated F values for models 18.2c and 18.2c (2020).</w:t>
      </w:r>
    </w:p>
    <w:p w14:paraId="03EFC525" w14:textId="2BC37BAD" w:rsidR="00DB036A" w:rsidRDefault="00DB036A" w:rsidP="00A00118"/>
    <w:p w14:paraId="250188AB" w14:textId="29E05EAA" w:rsidR="004E7392" w:rsidRDefault="003C6889" w:rsidP="00A00118">
      <w:r w:rsidRPr="003C6889">
        <w:rPr>
          <w:noProof/>
        </w:rPr>
        <w:drawing>
          <wp:inline distT="0" distB="0" distL="0" distR="0" wp14:anchorId="71452B5F" wp14:editId="32B6CCED">
            <wp:extent cx="5031740" cy="3657600"/>
            <wp:effectExtent l="0" t="0" r="0" b="0"/>
            <wp:docPr id="19" name="Picture 19" descr="C:\Users\cole.monnahan\Work\assessments\BSAI_flathead\2020_BSAI_Flathead\model_runs\model_comparisons\m01_m06_topright\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le.monnahan\Work\assessments\BSAI_flathead\2020_BSAI_Flathead\model_runs\model_comparisons\m01_m06_topright\compare10_recruits_uncertain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1740" cy="3657600"/>
                    </a:xfrm>
                    <a:prstGeom prst="rect">
                      <a:avLst/>
                    </a:prstGeom>
                    <a:noFill/>
                    <a:ln>
                      <a:noFill/>
                    </a:ln>
                  </pic:spPr>
                </pic:pic>
              </a:graphicData>
            </a:graphic>
          </wp:inline>
        </w:drawing>
      </w:r>
    </w:p>
    <w:p w14:paraId="71EA4EF6" w14:textId="056C6AD3" w:rsidR="00093177" w:rsidRDefault="00093177" w:rsidP="00A00118"/>
    <w:p w14:paraId="5232613E" w14:textId="334A2E21" w:rsidR="003C6889" w:rsidRDefault="009E5E65" w:rsidP="00B61B41">
      <w:pPr>
        <w:pStyle w:val="Figures"/>
      </w:pPr>
      <w:bookmarkStart w:id="121" w:name="_Ref527896758"/>
      <w:r w:rsidRPr="000F5C0D">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11</w:t>
      </w:r>
      <w:r w:rsidR="00851AAD">
        <w:rPr>
          <w:noProof/>
        </w:rPr>
        <w:fldChar w:fldCharType="end"/>
      </w:r>
      <w:bookmarkEnd w:id="121"/>
      <w:r w:rsidRPr="000F5C0D">
        <w:t xml:space="preserve">. </w:t>
      </w:r>
      <w:r w:rsidR="003C6889">
        <w:t>A comparison of estimated recruits for models 18.2c and 18.2c (2020).</w:t>
      </w:r>
    </w:p>
    <w:p w14:paraId="09C10ABC" w14:textId="3768AF7E" w:rsidR="00C442C1" w:rsidRDefault="00D324CB">
      <w:pPr>
        <w:spacing w:after="160" w:line="259" w:lineRule="auto"/>
      </w:pPr>
      <w:r w:rsidRPr="00D324CB">
        <w:rPr>
          <w:noProof/>
        </w:rPr>
        <w:drawing>
          <wp:inline distT="0" distB="0" distL="0" distR="0" wp14:anchorId="6DB5F939" wp14:editId="5D9EFD4F">
            <wp:extent cx="5029200" cy="3657600"/>
            <wp:effectExtent l="0" t="0" r="0" b="0"/>
            <wp:docPr id="21" name="Picture 21" descr="C:\Users\cole.monnahan\Work\assessments\BSAI_flathead\2020_BSAI_Flathead\report\figures\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le.monnahan\Work\assessments\BSAI_flathead\2020_BSAI_Flathead\report\figures\compare6_SPRratio_uncertaint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585E7470" w14:textId="0D8ADDF4" w:rsidR="001F6578" w:rsidRDefault="004A3DC1" w:rsidP="00B61B41">
      <w:pPr>
        <w:pStyle w:val="Figures"/>
      </w:pPr>
      <w:bookmarkStart w:id="122" w:name="_Ref528129097"/>
      <w:r w:rsidRPr="001F6578">
        <w:rPr>
          <w:rStyle w:val="FiguresChar"/>
          <w:b/>
          <w:i/>
        </w:rPr>
        <w:t xml:space="preserve">Figure </w:t>
      </w:r>
      <w:r w:rsidR="006F6FD5" w:rsidRPr="001F6578">
        <w:rPr>
          <w:rStyle w:val="FiguresChar"/>
          <w:b/>
          <w:i/>
        </w:rPr>
        <w:fldChar w:fldCharType="begin"/>
      </w:r>
      <w:r w:rsidR="006F6FD5" w:rsidRPr="001F6578">
        <w:rPr>
          <w:rStyle w:val="FiguresChar"/>
          <w:b/>
          <w:i/>
        </w:rPr>
        <w:instrText xml:space="preserve"> STYLEREF 1 \s </w:instrText>
      </w:r>
      <w:r w:rsidR="006F6FD5" w:rsidRPr="001F6578">
        <w:rPr>
          <w:rStyle w:val="FiguresChar"/>
          <w:b/>
          <w:i/>
        </w:rPr>
        <w:fldChar w:fldCharType="separate"/>
      </w:r>
      <w:r w:rsidR="00FB4444" w:rsidRPr="001F6578">
        <w:rPr>
          <w:rStyle w:val="FiguresChar"/>
          <w:b/>
          <w:i/>
          <w:noProof/>
        </w:rPr>
        <w:t>9</w:t>
      </w:r>
      <w:r w:rsidR="006F6FD5" w:rsidRPr="001F6578">
        <w:rPr>
          <w:rStyle w:val="FiguresChar"/>
          <w:b/>
          <w:i/>
        </w:rPr>
        <w:fldChar w:fldCharType="end"/>
      </w:r>
      <w:r w:rsidR="006F6FD5" w:rsidRPr="001F6578">
        <w:rPr>
          <w:rStyle w:val="FiguresChar"/>
          <w:b/>
          <w:i/>
        </w:rPr>
        <w:t>.</w:t>
      </w:r>
      <w:r w:rsidR="006F6FD5" w:rsidRPr="001F6578">
        <w:rPr>
          <w:rStyle w:val="FiguresChar"/>
          <w:b/>
          <w:i/>
        </w:rPr>
        <w:fldChar w:fldCharType="begin"/>
      </w:r>
      <w:r w:rsidR="006F6FD5" w:rsidRPr="001F6578">
        <w:rPr>
          <w:rStyle w:val="FiguresChar"/>
          <w:b/>
          <w:i/>
        </w:rPr>
        <w:instrText xml:space="preserve"> SEQ Figure \* ARABIC \s 1 </w:instrText>
      </w:r>
      <w:r w:rsidR="006F6FD5" w:rsidRPr="001F6578">
        <w:rPr>
          <w:rStyle w:val="FiguresChar"/>
          <w:b/>
          <w:i/>
        </w:rPr>
        <w:fldChar w:fldCharType="separate"/>
      </w:r>
      <w:r w:rsidR="00FB4444" w:rsidRPr="001F6578">
        <w:rPr>
          <w:rStyle w:val="FiguresChar"/>
          <w:b/>
          <w:i/>
          <w:noProof/>
        </w:rPr>
        <w:t>12</w:t>
      </w:r>
      <w:r w:rsidR="006F6FD5" w:rsidRPr="001F6578">
        <w:rPr>
          <w:rStyle w:val="FiguresChar"/>
          <w:b/>
          <w:i/>
        </w:rPr>
        <w:fldChar w:fldCharType="end"/>
      </w:r>
      <w:bookmarkEnd w:id="122"/>
      <w:r w:rsidR="00C442C1" w:rsidRPr="001F6578">
        <w:rPr>
          <w:rStyle w:val="FiguresChar"/>
          <w:b/>
          <w:i/>
        </w:rPr>
        <w:t xml:space="preserve">. </w:t>
      </w:r>
      <w:r w:rsidR="001F6578">
        <w:t>A comparison of estimated recruits for models 18.2c and 18.2c (2020).</w:t>
      </w:r>
    </w:p>
    <w:p w14:paraId="079FA31A" w14:textId="53CF723D" w:rsidR="00086109" w:rsidRDefault="00086109" w:rsidP="00B61B41">
      <w:pPr>
        <w:pStyle w:val="Figures"/>
      </w:pPr>
      <w:r>
        <w:br w:type="page"/>
      </w:r>
    </w:p>
    <w:p w14:paraId="5D60EC4A" w14:textId="4ED28E51" w:rsidR="00086109" w:rsidRDefault="00621D69" w:rsidP="00086109">
      <w:r w:rsidRPr="00621D69">
        <w:rPr>
          <w:noProof/>
        </w:rPr>
        <w:lastRenderedPageBreak/>
        <w:drawing>
          <wp:inline distT="0" distB="0" distL="0" distR="0" wp14:anchorId="7E710554" wp14:editId="0BFBE28A">
            <wp:extent cx="5943600" cy="4572000"/>
            <wp:effectExtent l="0" t="0" r="0" b="0"/>
            <wp:docPr id="23" name="Picture 23" descr="C:\Users\cole.monnahan\Work\assessments\BSAI_flathead\2020_BSAI_Flathead\model_runs\Run06_francis_tuning\plots\bio2_sizeatage_plus_CV_and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le.monnahan\Work\assessments\BSAI_flathead\2020_BSAI_Flathead\model_runs\Run06_francis_tuning\plots\bio2_sizeatage_plus_CV_and_S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1F4876C" w14:textId="07910407" w:rsidR="00086109" w:rsidRDefault="00086109" w:rsidP="00B61B41">
      <w:pPr>
        <w:pStyle w:val="Figures"/>
      </w:pPr>
      <w:bookmarkStart w:id="123" w:name="_Ref52851287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13</w:t>
      </w:r>
      <w:r w:rsidR="00851AAD">
        <w:rPr>
          <w:noProof/>
        </w:rPr>
        <w:fldChar w:fldCharType="end"/>
      </w:r>
      <w:bookmarkEnd w:id="123"/>
      <w:r>
        <w:t>. Estimated length-at-age and variability in length-at-age for Model 18.2c</w:t>
      </w:r>
      <w:r w:rsidR="00621D69">
        <w:t xml:space="preserve"> (2020)</w:t>
      </w:r>
      <w:r>
        <w:t>, as well as estimates of CV in length-at-age over ages (bottom plot) and lengths (</w:t>
      </w:r>
      <w:r w:rsidR="00132045">
        <w:t>right plot)</w:t>
      </w:r>
      <w:r>
        <w:t xml:space="preserve"> and translation into </w:t>
      </w:r>
      <w:r w:rsidR="00132045">
        <w:t>standard deviations of lengths. Thick lines are CVs and thin dotted lines are standard devations. Red indicates females and blue indicates males.</w:t>
      </w:r>
    </w:p>
    <w:p w14:paraId="76C6D67B" w14:textId="77777777" w:rsidR="00BF0051" w:rsidRPr="00BF0051" w:rsidRDefault="00BF0051" w:rsidP="00BF0051"/>
    <w:p w14:paraId="038DB39C" w14:textId="50C236AA" w:rsidR="00BF0051" w:rsidRDefault="00B61B41" w:rsidP="00BF0051">
      <w:r w:rsidRPr="00B61B41">
        <w:rPr>
          <w:noProof/>
        </w:rPr>
        <w:lastRenderedPageBreak/>
        <w:drawing>
          <wp:inline distT="0" distB="0" distL="0" distR="0" wp14:anchorId="52F9746B" wp14:editId="17D9B1BC">
            <wp:extent cx="4105656" cy="3158197"/>
            <wp:effectExtent l="0" t="0" r="0" b="4445"/>
            <wp:docPr id="24" name="Picture 24" descr="C:\Users\cole.monnahan\Work\assessments\BSAI_flathead\2020_BSAI_Flathead\model_runs\Run06_francis_tuning\plots\bio1B_len_at_age_matri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le.monnahan\Work\assessments\BSAI_flathead\2020_BSAI_Flathead\model_runs\Run06_francis_tuning\plots\bio1B_len_at_age_matrix_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3925" cy="3164558"/>
                    </a:xfrm>
                    <a:prstGeom prst="rect">
                      <a:avLst/>
                    </a:prstGeom>
                    <a:noFill/>
                    <a:ln>
                      <a:noFill/>
                    </a:ln>
                  </pic:spPr>
                </pic:pic>
              </a:graphicData>
            </a:graphic>
          </wp:inline>
        </w:drawing>
      </w:r>
    </w:p>
    <w:p w14:paraId="31017A54" w14:textId="56D06F4D" w:rsidR="00BF0051" w:rsidRDefault="00B61B41" w:rsidP="00BF0051">
      <w:r w:rsidRPr="00B61B41">
        <w:rPr>
          <w:noProof/>
        </w:rPr>
        <w:drawing>
          <wp:inline distT="0" distB="0" distL="0" distR="0" wp14:anchorId="5111E95E" wp14:editId="0AE2CD1E">
            <wp:extent cx="4169664" cy="3207434"/>
            <wp:effectExtent l="0" t="0" r="2540" b="0"/>
            <wp:docPr id="25" name="Picture 25" descr="C:\Users\cole.monnahan\Work\assessments\BSAI_flathead\2020_BSAI_Flathead\model_runs\Run06_francis_tuning\plots\bio1B_len_at_age_matr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le.monnahan\Work\assessments\BSAI_flathead\2020_BSAI_Flathead\model_runs\Run06_francis_tuning\plots\bio1B_len_at_age_matrix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7296" cy="3213305"/>
                    </a:xfrm>
                    <a:prstGeom prst="rect">
                      <a:avLst/>
                    </a:prstGeom>
                    <a:noFill/>
                    <a:ln>
                      <a:noFill/>
                    </a:ln>
                  </pic:spPr>
                </pic:pic>
              </a:graphicData>
            </a:graphic>
          </wp:inline>
        </w:drawing>
      </w:r>
    </w:p>
    <w:p w14:paraId="05E40C60" w14:textId="5F6A6D52" w:rsidR="00BF0051" w:rsidRPr="00B61B41" w:rsidRDefault="00BF0051" w:rsidP="00B61B41">
      <w:pPr>
        <w:pStyle w:val="Figures"/>
      </w:pPr>
      <w:bookmarkStart w:id="124" w:name="_Ref528512877"/>
      <w:r w:rsidRPr="00B61B41">
        <w:rPr>
          <w:rStyle w:val="FiguresChar"/>
          <w:b/>
          <w:i/>
        </w:rPr>
        <w:t xml:space="preserve">Figure </w:t>
      </w:r>
      <w:r w:rsidR="006F6FD5" w:rsidRPr="00B61B41">
        <w:rPr>
          <w:rStyle w:val="FiguresChar"/>
          <w:b/>
          <w:i/>
        </w:rPr>
        <w:fldChar w:fldCharType="begin"/>
      </w:r>
      <w:r w:rsidR="006F6FD5" w:rsidRPr="00B61B41">
        <w:rPr>
          <w:rStyle w:val="FiguresChar"/>
          <w:b/>
          <w:i/>
        </w:rPr>
        <w:instrText xml:space="preserve"> STYLEREF 1 \s </w:instrText>
      </w:r>
      <w:r w:rsidR="006F6FD5" w:rsidRPr="00B61B41">
        <w:rPr>
          <w:rStyle w:val="FiguresChar"/>
          <w:b/>
          <w:i/>
        </w:rPr>
        <w:fldChar w:fldCharType="separate"/>
      </w:r>
      <w:r w:rsidR="00FB4444" w:rsidRPr="00B61B41">
        <w:rPr>
          <w:rStyle w:val="FiguresChar"/>
          <w:b/>
          <w:i/>
          <w:noProof/>
        </w:rPr>
        <w:t>9</w:t>
      </w:r>
      <w:r w:rsidR="006F6FD5" w:rsidRPr="00B61B41">
        <w:rPr>
          <w:rStyle w:val="FiguresChar"/>
          <w:b/>
          <w:i/>
        </w:rPr>
        <w:fldChar w:fldCharType="end"/>
      </w:r>
      <w:r w:rsidR="006F6FD5" w:rsidRPr="00B61B41">
        <w:rPr>
          <w:rStyle w:val="FiguresChar"/>
          <w:b/>
          <w:i/>
        </w:rPr>
        <w:t>.</w:t>
      </w:r>
      <w:r w:rsidR="006F6FD5" w:rsidRPr="00B61B41">
        <w:rPr>
          <w:rStyle w:val="FiguresChar"/>
          <w:b/>
          <w:i/>
        </w:rPr>
        <w:fldChar w:fldCharType="begin"/>
      </w:r>
      <w:r w:rsidR="006F6FD5" w:rsidRPr="00B61B41">
        <w:rPr>
          <w:rStyle w:val="FiguresChar"/>
          <w:b/>
          <w:i/>
        </w:rPr>
        <w:instrText xml:space="preserve"> SEQ Figure \* ARABIC \s 1 </w:instrText>
      </w:r>
      <w:r w:rsidR="006F6FD5" w:rsidRPr="00B61B41">
        <w:rPr>
          <w:rStyle w:val="FiguresChar"/>
          <w:b/>
          <w:i/>
        </w:rPr>
        <w:fldChar w:fldCharType="separate"/>
      </w:r>
      <w:r w:rsidR="00FB4444" w:rsidRPr="00B61B41">
        <w:rPr>
          <w:rStyle w:val="FiguresChar"/>
          <w:b/>
          <w:i/>
          <w:noProof/>
        </w:rPr>
        <w:t>14</w:t>
      </w:r>
      <w:r w:rsidR="006F6FD5" w:rsidRPr="00B61B41">
        <w:rPr>
          <w:rStyle w:val="FiguresChar"/>
          <w:b/>
          <w:i/>
        </w:rPr>
        <w:fldChar w:fldCharType="end"/>
      </w:r>
      <w:bookmarkEnd w:id="124"/>
      <w:r w:rsidRPr="00B61B41">
        <w:rPr>
          <w:rStyle w:val="FiguresChar"/>
          <w:b/>
          <w:i/>
        </w:rPr>
        <w:t>. Estimated distribution of lengths at each age for females (upper panel) and males (lower panel) for Model 18.2c</w:t>
      </w:r>
      <w:r w:rsidR="00B61B41" w:rsidRPr="00B61B41">
        <w:rPr>
          <w:rStyle w:val="FiguresChar"/>
          <w:b/>
          <w:i/>
        </w:rPr>
        <w:t xml:space="preserve"> (2020)</w:t>
      </w:r>
      <w:r w:rsidRPr="00B61B41">
        <w:t>.</w:t>
      </w:r>
    </w:p>
    <w:p w14:paraId="4E71ABA1" w14:textId="433CACE1" w:rsidR="00C442C1" w:rsidRDefault="00C442C1">
      <w:pPr>
        <w:spacing w:after="160" w:line="259" w:lineRule="auto"/>
      </w:pPr>
      <w:r>
        <w:br w:type="page"/>
      </w:r>
    </w:p>
    <w:p w14:paraId="0D4D6FBE" w14:textId="77777777" w:rsidR="00C442C1" w:rsidRPr="00C442C1" w:rsidRDefault="00C442C1" w:rsidP="00C442C1"/>
    <w:p w14:paraId="1BF7B576" w14:textId="688A3E53" w:rsidR="00954744" w:rsidRDefault="00692FDA" w:rsidP="00954744">
      <w:r w:rsidRPr="00692FDA">
        <w:rPr>
          <w:noProof/>
        </w:rPr>
        <w:drawing>
          <wp:inline distT="0" distB="0" distL="0" distR="0" wp14:anchorId="4F9941D2" wp14:editId="4E75F38B">
            <wp:extent cx="5943600" cy="4570047"/>
            <wp:effectExtent l="0" t="0" r="0" b="2540"/>
            <wp:docPr id="27" name="Picture 27" descr="C:\Users\cole.monnahan\Work\assessments\BSAI_flathead\2020_BSAI_Flathead\model_runs\Run06_francis_tuning\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le.monnahan\Work\assessments\BSAI_flathead\2020_BSAI_Flathead\model_runs\Run06_francis_tuning\plots\sel01_multiple_fleets_length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04B9266" w14:textId="27C8BE14" w:rsidR="00426B31" w:rsidRDefault="00426B31" w:rsidP="00954744"/>
    <w:p w14:paraId="19D15BCB" w14:textId="09B225FD" w:rsidR="00426B31" w:rsidRDefault="00426B31" w:rsidP="00B61B41">
      <w:pPr>
        <w:pStyle w:val="Figures"/>
      </w:pPr>
      <w:bookmarkStart w:id="125" w:name="_Ref52789732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15</w:t>
      </w:r>
      <w:r w:rsidR="00851AAD">
        <w:rPr>
          <w:noProof/>
        </w:rPr>
        <w:fldChar w:fldCharType="end"/>
      </w:r>
      <w:bookmarkEnd w:id="125"/>
      <w:r w:rsidR="00B507F5">
        <w:t xml:space="preserve">. </w:t>
      </w:r>
      <w:r w:rsidR="00AB6FEF">
        <w:t>F</w:t>
      </w:r>
      <w:r w:rsidR="00576A7D">
        <w:t>i</w:t>
      </w:r>
      <w:r w:rsidR="00B507F5">
        <w:t>shery</w:t>
      </w:r>
      <w:r>
        <w:t xml:space="preserve"> selectivity curves in the end year of the model (20</w:t>
      </w:r>
      <w:r w:rsidR="00692FDA">
        <w:t>20</w:t>
      </w:r>
      <w:r>
        <w:t>) for Model 18.2</w:t>
      </w:r>
      <w:r w:rsidR="00692FDA">
        <w:t>c (2020).</w:t>
      </w:r>
    </w:p>
    <w:p w14:paraId="4A3C3C2F" w14:textId="03DDADC5" w:rsidR="00181595" w:rsidRDefault="00181595">
      <w:pPr>
        <w:spacing w:after="160" w:line="259" w:lineRule="auto"/>
      </w:pPr>
      <w:r>
        <w:br w:type="page"/>
      </w:r>
    </w:p>
    <w:p w14:paraId="0D78CD4B" w14:textId="63935C4E" w:rsidR="0041140D" w:rsidRPr="0041140D" w:rsidRDefault="0041140D" w:rsidP="0041140D"/>
    <w:p w14:paraId="7F7DD7EB" w14:textId="7AE7B959" w:rsidR="00426B31" w:rsidRDefault="00D344B1" w:rsidP="00806EC8">
      <w:r w:rsidRPr="00D344B1">
        <w:rPr>
          <w:noProof/>
        </w:rPr>
        <w:drawing>
          <wp:inline distT="0" distB="0" distL="0" distR="0" wp14:anchorId="26BE8A30" wp14:editId="76C81AD7">
            <wp:extent cx="3936534" cy="3026810"/>
            <wp:effectExtent l="0" t="0" r="6985" b="2540"/>
            <wp:docPr id="28" name="Picture 28" descr="C:\Users\cole.monnahan\Work\assessments\BSAI_flathead\2020_BSAI_Flathead\model_runs\Run06_francis_tuning\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le.monnahan\Work\assessments\BSAI_flathead\2020_BSAI_Flathead\model_runs\Run06_francis_tuning\plots\sel03_len_timevary_surf_flt1sex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9129" cy="3036494"/>
                    </a:xfrm>
                    <a:prstGeom prst="rect">
                      <a:avLst/>
                    </a:prstGeom>
                    <a:noFill/>
                    <a:ln>
                      <a:noFill/>
                    </a:ln>
                  </pic:spPr>
                </pic:pic>
              </a:graphicData>
            </a:graphic>
          </wp:inline>
        </w:drawing>
      </w:r>
      <w:r w:rsidRPr="00D344B1">
        <w:rPr>
          <w:noProof/>
        </w:rPr>
        <w:drawing>
          <wp:inline distT="0" distB="0" distL="0" distR="0" wp14:anchorId="59A12833" wp14:editId="5B2F6008">
            <wp:extent cx="4031929" cy="3100159"/>
            <wp:effectExtent l="0" t="0" r="6985" b="5080"/>
            <wp:docPr id="29" name="Picture 29" descr="C:\Users\cole.monnahan\Work\assessments\BSAI_flathead\2020_BSAI_Flathead\model_runs\Run06_francis_tuning\plots\sel03_len_timevary_surf_flt1s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le.monnahan\Work\assessments\BSAI_flathead\2020_BSAI_Flathead\model_runs\Run06_francis_tuning\plots\sel03_len_timevary_surf_flt1sex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166" cy="3108799"/>
                    </a:xfrm>
                    <a:prstGeom prst="rect">
                      <a:avLst/>
                    </a:prstGeom>
                    <a:noFill/>
                    <a:ln>
                      <a:noFill/>
                    </a:ln>
                  </pic:spPr>
                </pic:pic>
              </a:graphicData>
            </a:graphic>
          </wp:inline>
        </w:drawing>
      </w:r>
    </w:p>
    <w:p w14:paraId="193A04CF" w14:textId="34C6848E" w:rsidR="004201B1" w:rsidRDefault="004201B1" w:rsidP="00B61B41">
      <w:pPr>
        <w:pStyle w:val="Figures"/>
      </w:pPr>
      <w:bookmarkStart w:id="126" w:name="_Ref52789752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16</w:t>
      </w:r>
      <w:r w:rsidR="00851AAD">
        <w:rPr>
          <w:noProof/>
        </w:rPr>
        <w:fldChar w:fldCharType="end"/>
      </w:r>
      <w:bookmarkEnd w:id="126"/>
      <w:r w:rsidR="00A907A1">
        <w:t xml:space="preserve">. </w:t>
      </w:r>
      <w:r w:rsidR="009448E9">
        <w:t xml:space="preserve">Annual fishery selectivity for model </w:t>
      </w:r>
      <w:r>
        <w:t>18.2c</w:t>
      </w:r>
      <w:r w:rsidR="009448E9">
        <w:t xml:space="preserve"> (2020) which is </w:t>
      </w:r>
      <w:r>
        <w:t xml:space="preserve">estimated </w:t>
      </w:r>
      <w:r w:rsidR="009448E9">
        <w:t>for 2 time periods,) for females (top panel</w:t>
      </w:r>
      <w:r>
        <w:t xml:space="preserve">) and </w:t>
      </w:r>
      <w:r w:rsidR="009448E9">
        <w:t>males (bottom panel</w:t>
      </w:r>
      <w:r>
        <w:t>).</w:t>
      </w:r>
    </w:p>
    <w:p w14:paraId="02BEED99" w14:textId="77777777" w:rsidR="006003EB" w:rsidRPr="006003EB" w:rsidRDefault="006003EB" w:rsidP="006003EB"/>
    <w:p w14:paraId="2AD12B53" w14:textId="71ADA766" w:rsidR="006003EB" w:rsidRDefault="006003EB">
      <w:pPr>
        <w:spacing w:after="160" w:line="259" w:lineRule="auto"/>
      </w:pPr>
      <w:r>
        <w:br w:type="page"/>
      </w:r>
    </w:p>
    <w:p w14:paraId="2DFBE354" w14:textId="77777777" w:rsidR="006F5E51" w:rsidRPr="006F5E51" w:rsidRDefault="006F5E51" w:rsidP="006F5E51"/>
    <w:p w14:paraId="4E2C57C1" w14:textId="43409914" w:rsidR="006F5E51" w:rsidRDefault="00D344B1" w:rsidP="006F5E51">
      <w:r w:rsidRPr="00D344B1">
        <w:rPr>
          <w:noProof/>
        </w:rPr>
        <w:drawing>
          <wp:inline distT="0" distB="0" distL="0" distR="0" wp14:anchorId="2C9AD821" wp14:editId="1EB95D02">
            <wp:extent cx="5943600" cy="4570047"/>
            <wp:effectExtent l="0" t="0" r="0" b="2540"/>
            <wp:docPr id="30" name="Picture 30" descr="C:\Users\cole.monnahan\Work\assessments\BSAI_flathead\2020_BSAI_Flathead\model_runs\Run06_francis_tuning\plots\sel02_multiple_fleet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le.monnahan\Work\assessments\BSAI_flathead\2020_BSAI_Flathead\model_runs\Run06_francis_tuning\plots\sel02_multiple_fleets_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34CCDE1" w14:textId="791E95E6" w:rsidR="006003EB" w:rsidRDefault="006003EB" w:rsidP="00B61B41">
      <w:pPr>
        <w:pStyle w:val="Figures"/>
      </w:pPr>
      <w:bookmarkStart w:id="127" w:name="_Ref52789733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17</w:t>
      </w:r>
      <w:r w:rsidR="00851AAD">
        <w:rPr>
          <w:noProof/>
        </w:rPr>
        <w:fldChar w:fldCharType="end"/>
      </w:r>
      <w:bookmarkEnd w:id="127"/>
      <w:r>
        <w:t xml:space="preserve">. </w:t>
      </w:r>
      <w:r w:rsidR="00D344B1">
        <w:t>Survey selectivity curves for model 18.2c (2020) as a function of age.</w:t>
      </w:r>
      <w:r>
        <w:t xml:space="preserve"> </w:t>
      </w:r>
    </w:p>
    <w:p w14:paraId="3B661BD0" w14:textId="77777777" w:rsidR="00455CFF" w:rsidRDefault="00455CFF">
      <w:pPr>
        <w:spacing w:after="160" w:line="259" w:lineRule="auto"/>
      </w:pPr>
      <w:r>
        <w:br w:type="page"/>
      </w:r>
    </w:p>
    <w:p w14:paraId="160D0DCE" w14:textId="715600B9" w:rsidR="00DB7B2B" w:rsidRDefault="00F17389">
      <w:pPr>
        <w:spacing w:after="160" w:line="259" w:lineRule="auto"/>
      </w:pPr>
      <w:r w:rsidRPr="00F17389">
        <w:rPr>
          <w:noProof/>
        </w:rPr>
        <w:lastRenderedPageBreak/>
        <w:drawing>
          <wp:inline distT="0" distB="0" distL="0" distR="0" wp14:anchorId="50978B11" wp14:editId="222D9F29">
            <wp:extent cx="5943600" cy="4570047"/>
            <wp:effectExtent l="0" t="0" r="0" b="2540"/>
            <wp:docPr id="31" name="Picture 31" descr="C:\Users\cole.monnahan\Work\assessments\BSAI_flathead\2020_BSAI_Flathead\model_runs\Run06_francis_tuning\plots\comp_age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le.monnahan\Work\assessments\BSAI_flathead\2020_BSAI_Flathead\model_runs\Run06_francis_tuning\plots\comp_agefit__aggregated_across_ti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5087B60" w14:textId="7EC2E8C7" w:rsidR="00DB7B2B" w:rsidRDefault="00DB7B2B">
      <w:pPr>
        <w:spacing w:after="160" w:line="259" w:lineRule="auto"/>
      </w:pPr>
    </w:p>
    <w:p w14:paraId="261FAEB0" w14:textId="4B3FB645" w:rsidR="00DB7B2B" w:rsidRDefault="00DB7B2B" w:rsidP="00B61B41">
      <w:pPr>
        <w:pStyle w:val="Figures"/>
      </w:pPr>
      <w:bookmarkStart w:id="128" w:name="_Ref5278988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18</w:t>
      </w:r>
      <w:r w:rsidR="00851AAD">
        <w:rPr>
          <w:noProof/>
        </w:rPr>
        <w:fldChar w:fldCharType="end"/>
      </w:r>
      <w:bookmarkEnd w:id="128"/>
      <w:r>
        <w:t xml:space="preserve">. </w:t>
      </w:r>
      <w:r w:rsidR="00F17389">
        <w:t>Fi</w:t>
      </w:r>
      <w:r>
        <w:t>t to fishery age data, aggrega</w:t>
      </w:r>
      <w:r w:rsidR="00C01B6B">
        <w:t>ted across time, for Model 18.2</w:t>
      </w:r>
      <w:r w:rsidR="00F17389">
        <w:t>c (2020).</w:t>
      </w:r>
    </w:p>
    <w:p w14:paraId="3A3A5E27" w14:textId="6C3AD1DC" w:rsidR="00FF43FC" w:rsidRDefault="00FF43FC">
      <w:pPr>
        <w:spacing w:after="160" w:line="259" w:lineRule="auto"/>
      </w:pPr>
      <w:r>
        <w:br w:type="page"/>
      </w:r>
    </w:p>
    <w:p w14:paraId="5ADAFCFA" w14:textId="66EC59AA" w:rsidR="00FF43FC" w:rsidRDefault="00273D5E" w:rsidP="00273D5E">
      <w:r w:rsidRPr="00273D5E">
        <w:rPr>
          <w:noProof/>
        </w:rPr>
        <w:lastRenderedPageBreak/>
        <w:drawing>
          <wp:inline distT="0" distB="0" distL="0" distR="0" wp14:anchorId="0430A317" wp14:editId="547EA75E">
            <wp:extent cx="5943600" cy="4570047"/>
            <wp:effectExtent l="0" t="0" r="0" b="2540"/>
            <wp:docPr id="32" name="Picture 32" descr="C:\Users\cole.monnahan\Work\assessments\BSAI_flathead\2020_BSAI_Flathead\model_runs\Run06_francis_tunin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le.monnahan\Work\assessments\BSAI_flathead\2020_BSAI_Flathead\model_runs\Run06_francis_tuning\plots\comp_lenfit__aggregated_across_ti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2DD6B96" w14:textId="39CBF53D" w:rsidR="001454A8" w:rsidRDefault="001454A8" w:rsidP="00B61B41">
      <w:pPr>
        <w:pStyle w:val="Figures"/>
      </w:pPr>
      <w:bookmarkStart w:id="129" w:name="_Ref52789888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19</w:t>
      </w:r>
      <w:r w:rsidR="00851AAD">
        <w:rPr>
          <w:noProof/>
        </w:rPr>
        <w:fldChar w:fldCharType="end"/>
      </w:r>
      <w:bookmarkEnd w:id="129"/>
      <w:r>
        <w:t xml:space="preserve">. </w:t>
      </w:r>
      <w:r w:rsidR="00273D5E">
        <w:t>F</w:t>
      </w:r>
      <w:r>
        <w:t>it to fishery and survey length composition</w:t>
      </w:r>
      <w:r w:rsidR="00F93F2D">
        <w:t xml:space="preserve"> data</w:t>
      </w:r>
      <w:r>
        <w:t>, aggrega</w:t>
      </w:r>
      <w:r w:rsidR="00C01B6B">
        <w:t xml:space="preserve">ted across time, for Model </w:t>
      </w:r>
      <w:r>
        <w:t xml:space="preserve">18.2c </w:t>
      </w:r>
      <w:r w:rsidR="00043123">
        <w:t>(2020).</w:t>
      </w:r>
    </w:p>
    <w:p w14:paraId="32F3BAF6" w14:textId="77777777" w:rsidR="00FF43FC" w:rsidRDefault="00FF43FC">
      <w:pPr>
        <w:spacing w:after="160" w:line="259" w:lineRule="auto"/>
      </w:pPr>
    </w:p>
    <w:p w14:paraId="435B7EBE" w14:textId="7F4A6254" w:rsidR="00FF43FC" w:rsidRDefault="00FF43FC">
      <w:pPr>
        <w:spacing w:after="160" w:line="259" w:lineRule="auto"/>
      </w:pPr>
    </w:p>
    <w:p w14:paraId="63AB2866" w14:textId="3839C2DF" w:rsidR="00FF43FC" w:rsidRDefault="00FF43FC">
      <w:pPr>
        <w:spacing w:after="160" w:line="259" w:lineRule="auto"/>
      </w:pPr>
      <w:r>
        <w:br w:type="page"/>
      </w:r>
    </w:p>
    <w:p w14:paraId="13E25E64" w14:textId="14399696" w:rsidR="001747D2" w:rsidRDefault="004E2EB1" w:rsidP="006003EB">
      <w:r w:rsidRPr="004E2EB1">
        <w:rPr>
          <w:noProof/>
        </w:rPr>
        <w:lastRenderedPageBreak/>
        <w:drawing>
          <wp:inline distT="0" distB="0" distL="0" distR="0" wp14:anchorId="1E7F3204" wp14:editId="46343551">
            <wp:extent cx="5943600" cy="4570047"/>
            <wp:effectExtent l="0" t="0" r="0" b="2540"/>
            <wp:docPr id="33" name="Picture 33" descr="C:\Users\cole.monnahan\Work\assessments\BSAI_flathead\2020_BSAI_Flathead\model_runs\Run06_francis_tuning\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le.monnahan\Work\assessments\BSAI_flathead\2020_BSAI_Flathead\model_runs\Run06_francis_tuning\plots\comp_lenfit_residsflt1mkt0_page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079F8DB0" w14:textId="53CF0ABD" w:rsidR="00385EA8" w:rsidRDefault="00385EA8" w:rsidP="00B61B41">
      <w:pPr>
        <w:pStyle w:val="Figures"/>
      </w:pPr>
      <w:bookmarkStart w:id="130" w:name="_Ref527898997"/>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20</w:t>
      </w:r>
      <w:r w:rsidR="00851AAD">
        <w:rPr>
          <w:noProof/>
        </w:rPr>
        <w:fldChar w:fldCharType="end"/>
      </w:r>
      <w:bookmarkEnd w:id="130"/>
      <w:r w:rsidR="004E2EB1">
        <w:t>. P</w:t>
      </w:r>
      <w:r w:rsidR="00392001">
        <w:t xml:space="preserve">earson residuals </w:t>
      </w:r>
      <w:r w:rsidR="00E83A9F">
        <w:t xml:space="preserve">showing fits to fishery length composition data </w:t>
      </w:r>
      <w:r w:rsidR="004E2EB1">
        <w:t>for Model 18.2.c (2020)</w:t>
      </w:r>
      <w:r>
        <w:t>.</w:t>
      </w:r>
      <w:r w:rsidR="00392001">
        <w:t xml:space="preserve"> Red bubbles along the top of the plots show the scale.</w:t>
      </w:r>
      <w:r w:rsidR="0012229A" w:rsidRPr="0012229A">
        <w:t xml:space="preserve"> </w:t>
      </w:r>
      <w:r w:rsidR="00287B5F">
        <w:t>Filled</w:t>
      </w:r>
      <w:r w:rsidR="0012229A" w:rsidRPr="0012229A">
        <w:t xml:space="preserve"> </w:t>
      </w:r>
      <w:r w:rsidR="00287B5F">
        <w:t>circles</w:t>
      </w:r>
      <w:r w:rsidR="0012229A" w:rsidRPr="0012229A">
        <w:t xml:space="preserve"> are positive residuals (observed &gt; expected) and open </w:t>
      </w:r>
      <w:r w:rsidR="00287B5F">
        <w:t>circles</w:t>
      </w:r>
      <w:r w:rsidR="0012229A" w:rsidRPr="0012229A">
        <w:t xml:space="preserve"> are negative res</w:t>
      </w:r>
      <w:r w:rsidR="00287B5F">
        <w:t>iduals (observed &lt; expected), blue indicates males and red indicates females.</w:t>
      </w:r>
      <w:r w:rsidR="00384965">
        <w:t xml:space="preserve"> Circles across the top of the plots are a legend.</w:t>
      </w:r>
    </w:p>
    <w:p w14:paraId="37B67341" w14:textId="6D706113" w:rsidR="00066AE3" w:rsidRDefault="00066AE3" w:rsidP="00066AE3"/>
    <w:p w14:paraId="60FB6724" w14:textId="534DF3A7" w:rsidR="0087484C" w:rsidRDefault="0087484C" w:rsidP="00066AE3">
      <w:r w:rsidRPr="0087484C">
        <w:rPr>
          <w:noProof/>
        </w:rPr>
        <w:lastRenderedPageBreak/>
        <w:drawing>
          <wp:inline distT="0" distB="0" distL="0" distR="0" wp14:anchorId="0D7341A3" wp14:editId="25284E28">
            <wp:extent cx="5943600" cy="4570047"/>
            <wp:effectExtent l="0" t="0" r="0" b="2540"/>
            <wp:docPr id="34" name="Picture 34" descr="C:\Users\cole.monnahan\Work\assessments\BSAI_flathead\2020_BSAI_Flathead\model_runs\Run06_francis_tuning\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le.monnahan\Work\assessments\BSAI_flathead\2020_BSAI_Flathead\model_runs\Run06_francis_tuning\plots\comp_lenfit_residsflt2mkt0_page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B4747A5" w14:textId="036924FF" w:rsidR="007D6864" w:rsidRDefault="00BF2FFF" w:rsidP="00B61B41">
      <w:pPr>
        <w:pStyle w:val="Figures"/>
      </w:pPr>
      <w:bookmarkStart w:id="131" w:name="_Ref527896764"/>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21</w:t>
      </w:r>
      <w:r w:rsidR="00851AAD">
        <w:rPr>
          <w:noProof/>
        </w:rPr>
        <w:fldChar w:fldCharType="end"/>
      </w:r>
      <w:bookmarkEnd w:id="131"/>
      <w:r w:rsidR="00117E61">
        <w:t xml:space="preserve">. </w:t>
      </w:r>
      <w:r>
        <w:t>Pearson residuals</w:t>
      </w:r>
      <w:r w:rsidR="00595B56">
        <w:t xml:space="preserve"> showing fits to the survey length composition data</w:t>
      </w:r>
      <w:r w:rsidR="00D1374B">
        <w:t xml:space="preserve"> for </w:t>
      </w:r>
      <w:r w:rsidR="0087484C">
        <w:t>Model 18.2c (2020).</w:t>
      </w:r>
      <w:r>
        <w:t xml:space="preserve"> </w:t>
      </w:r>
      <w:r w:rsidR="007D6864">
        <w:t>Filled</w:t>
      </w:r>
      <w:r w:rsidR="007D6864" w:rsidRPr="0012229A">
        <w:t xml:space="preserve"> </w:t>
      </w:r>
      <w:r w:rsidR="007D6864">
        <w:t>circles</w:t>
      </w:r>
      <w:r w:rsidR="007D6864" w:rsidRPr="0012229A">
        <w:t xml:space="preserve"> are positive residuals (observed &gt; expected) and open </w:t>
      </w:r>
      <w:r w:rsidR="007D6864">
        <w:t>circles</w:t>
      </w:r>
      <w:r w:rsidR="007D6864" w:rsidRPr="0012229A">
        <w:t xml:space="preserve"> are negative res</w:t>
      </w:r>
      <w:r w:rsidR="007D6864">
        <w:t>iduals (observed &lt; expected), blue indicates males and red indicates females. Circles across the top of the plots are a legend.</w:t>
      </w:r>
    </w:p>
    <w:p w14:paraId="6F721DAB" w14:textId="68FAFDA5" w:rsidR="00666058" w:rsidRDefault="00016D3B" w:rsidP="00666058">
      <w:r>
        <w:rPr>
          <w:noProof/>
        </w:rPr>
        <w:drawing>
          <wp:inline distT="0" distB="0" distL="0" distR="0" wp14:anchorId="441305A3" wp14:editId="2560D6F2">
            <wp:extent cx="2902891" cy="22329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s7_Spawning_biomass_(mt)_with_95_asymptotic_intervals_interval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2891" cy="2232992"/>
                    </a:xfrm>
                    <a:prstGeom prst="rect">
                      <a:avLst/>
                    </a:prstGeom>
                  </pic:spPr>
                </pic:pic>
              </a:graphicData>
            </a:graphic>
          </wp:inline>
        </w:drawing>
      </w:r>
      <w:r>
        <w:rPr>
          <w:noProof/>
        </w:rPr>
        <w:drawing>
          <wp:inline distT="0" distB="0" distL="0" distR="0" wp14:anchorId="62FE10C2" wp14:editId="0B78DC9F">
            <wp:extent cx="2932487" cy="2255759"/>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_cpuefit_Surve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2487" cy="2255759"/>
                    </a:xfrm>
                    <a:prstGeom prst="rect">
                      <a:avLst/>
                    </a:prstGeom>
                  </pic:spPr>
                </pic:pic>
              </a:graphicData>
            </a:graphic>
          </wp:inline>
        </w:drawing>
      </w:r>
    </w:p>
    <w:p w14:paraId="405FCF4A" w14:textId="43B269F6" w:rsidR="00016D3B" w:rsidRDefault="004B5364" w:rsidP="00666058">
      <w:r>
        <w:rPr>
          <w:noProof/>
        </w:rPr>
        <w:lastRenderedPageBreak/>
        <w:drawing>
          <wp:inline distT="0" distB="0" distL="0" distR="0" wp14:anchorId="14752B9D" wp14:editId="1487E8A5">
            <wp:extent cx="2899935" cy="2229766"/>
            <wp:effectExtent l="0" t="0" r="0" b="0"/>
            <wp:docPr id="35" name="Picture 35" descr="C:\Users\cole.monnahan\Work\assessments\BSAI_flathead\2020_BSAI_Flathead\model_runs\Run06_francis_tuning\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le.monnahan\Work\assessments\BSAI_flathead\2020_BSAI_Flathead\model_runs\Run06_francis_tuning\plots\ts_summaryF.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433" cy="2244758"/>
                    </a:xfrm>
                    <a:prstGeom prst="rect">
                      <a:avLst/>
                    </a:prstGeom>
                    <a:noFill/>
                    <a:ln>
                      <a:noFill/>
                    </a:ln>
                  </pic:spPr>
                </pic:pic>
              </a:graphicData>
            </a:graphic>
          </wp:inline>
        </w:drawing>
      </w:r>
      <w:r>
        <w:rPr>
          <w:noProof/>
        </w:rPr>
        <w:drawing>
          <wp:inline distT="0" distB="0" distL="0" distR="0" wp14:anchorId="1B53D50A" wp14:editId="3174BC45">
            <wp:extent cx="2906969" cy="2235174"/>
            <wp:effectExtent l="0" t="0" r="8255" b="0"/>
            <wp:docPr id="36" name="Picture 36" descr="C:\Users\cole.monnahan\Work\assessments\BSAI_flathead\2020_BSAI_Flathead\model_runs\Run06_francis_tuning\plots\SPR2_minusSPR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le.monnahan\Work\assessments\BSAI_flathead\2020_BSAI_Flathead\model_runs\Run06_francis_tuning\plots\SPR2_minusSPRser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054" cy="2246773"/>
                    </a:xfrm>
                    <a:prstGeom prst="rect">
                      <a:avLst/>
                    </a:prstGeom>
                    <a:noFill/>
                    <a:ln>
                      <a:noFill/>
                    </a:ln>
                  </pic:spPr>
                </pic:pic>
              </a:graphicData>
            </a:graphic>
          </wp:inline>
        </w:drawing>
      </w:r>
    </w:p>
    <w:p w14:paraId="7D222328" w14:textId="781639E2" w:rsidR="00016D3B" w:rsidRDefault="00016D3B" w:rsidP="00B61B41">
      <w:pPr>
        <w:pStyle w:val="Figures"/>
      </w:pPr>
      <w:bookmarkStart w:id="132" w:name="_Ref528216440"/>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22</w:t>
      </w:r>
      <w:r w:rsidR="00851AAD">
        <w:rPr>
          <w:noProof/>
        </w:rPr>
        <w:fldChar w:fldCharType="end"/>
      </w:r>
      <w:bookmarkEnd w:id="132"/>
      <w:r>
        <w:t xml:space="preserve">. </w:t>
      </w:r>
      <w:r w:rsidR="007F4116">
        <w:t>Model 18.2c e</w:t>
      </w:r>
      <w:r>
        <w:t>stimated trends over time for spawning biomass (top left), survey biomass</w:t>
      </w:r>
      <w:r w:rsidR="007F4116">
        <w:t xml:space="preserve"> (dots)</w:t>
      </w:r>
      <w:r>
        <w:t xml:space="preserve"> with 95% asymptotic intervals</w:t>
      </w:r>
      <w:r w:rsidR="007F4116">
        <w:t xml:space="preserve"> (vertical lines)</w:t>
      </w:r>
      <w:r>
        <w:t xml:space="preserve"> and model fit to survey biomass (</w:t>
      </w:r>
      <w:r w:rsidR="007F4116">
        <w:t xml:space="preserve">blue line; </w:t>
      </w:r>
      <w:r>
        <w:t>top right)</w:t>
      </w:r>
      <w:r w:rsidR="004B5364">
        <w:t>,</w:t>
      </w:r>
      <w:r w:rsidR="007F4116">
        <w:t xml:space="preserve"> apical fishing mortality with 95% asymptotic intervals (bottom left), and 1-spawning potential ratio (bottom right).</w:t>
      </w:r>
    </w:p>
    <w:p w14:paraId="3214E04F" w14:textId="07826720" w:rsidR="004B5364" w:rsidRDefault="004B5364" w:rsidP="00666058">
      <w:r w:rsidRPr="004B5364">
        <w:rPr>
          <w:noProof/>
        </w:rPr>
        <w:drawing>
          <wp:inline distT="0" distB="0" distL="0" distR="0" wp14:anchorId="6325FC4A" wp14:editId="382D777E">
            <wp:extent cx="2772535" cy="2131763"/>
            <wp:effectExtent l="0" t="0" r="8890" b="1905"/>
            <wp:docPr id="38" name="Picture 38" descr="C:\Users\cole.monnahan\Work\assessments\BSAI_flathead\2020_BSAI_Flathead\model_runs\Run06_francis_tuning\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le.monnahan\Work\assessments\BSAI_flathead\2020_BSAI_Flathead\model_runs\Run06_francis_tuning\plots\recdevs2_withbar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9377" cy="2137024"/>
                    </a:xfrm>
                    <a:prstGeom prst="rect">
                      <a:avLst/>
                    </a:prstGeom>
                    <a:noFill/>
                    <a:ln>
                      <a:noFill/>
                    </a:ln>
                  </pic:spPr>
                </pic:pic>
              </a:graphicData>
            </a:graphic>
          </wp:inline>
        </w:drawing>
      </w:r>
      <w:r w:rsidRPr="004B5364">
        <w:rPr>
          <w:noProof/>
        </w:rPr>
        <w:drawing>
          <wp:inline distT="0" distB="0" distL="0" distR="0" wp14:anchorId="30BADCB1" wp14:editId="5A446CF9">
            <wp:extent cx="2772453" cy="2131746"/>
            <wp:effectExtent l="0" t="0" r="8890" b="1905"/>
            <wp:docPr id="37" name="Picture 37" descr="C:\Users\cole.monnahan\Work\assessments\BSAI_flathead\2020_BSAI_Flathead\model_runs\Run06_francis_tuning\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ole.monnahan\Work\assessments\BSAI_flathead\2020_BSAI_Flathead\model_runs\Run06_francis_tuning\plots\ts11_Age-0_recruits_(1000s)_with_95_asymptotic_interval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9874" cy="2145141"/>
                    </a:xfrm>
                    <a:prstGeom prst="rect">
                      <a:avLst/>
                    </a:prstGeom>
                    <a:noFill/>
                    <a:ln>
                      <a:noFill/>
                    </a:ln>
                  </pic:spPr>
                </pic:pic>
              </a:graphicData>
            </a:graphic>
          </wp:inline>
        </w:drawing>
      </w:r>
    </w:p>
    <w:p w14:paraId="2E61F41C" w14:textId="17E5C1BE" w:rsidR="00666058" w:rsidRDefault="00666058" w:rsidP="00666058"/>
    <w:p w14:paraId="058B2F08" w14:textId="6A52E8FF" w:rsidR="00666058" w:rsidRDefault="00666058" w:rsidP="00B61B41">
      <w:pPr>
        <w:pStyle w:val="Figures"/>
      </w:pPr>
      <w:bookmarkStart w:id="133" w:name="_Ref52813130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23</w:t>
      </w:r>
      <w:r w:rsidR="00851AAD">
        <w:rPr>
          <w:noProof/>
        </w:rPr>
        <w:fldChar w:fldCharType="end"/>
      </w:r>
      <w:bookmarkEnd w:id="133"/>
      <w:r>
        <w:t xml:space="preserve">. </w:t>
      </w:r>
      <w:r w:rsidR="004B5364">
        <w:t>Model 18.2 (2020) estimated recruitment. Recruitment deviations in log-space (left), age-0 recruits with 95% asymptotic intervals (right).</w:t>
      </w:r>
    </w:p>
    <w:p w14:paraId="385CAD04" w14:textId="5D214941" w:rsidR="000E0CD9" w:rsidRDefault="00DD60BA" w:rsidP="000E0CD9">
      <w:r w:rsidRPr="00DD60BA">
        <w:rPr>
          <w:noProof/>
        </w:rPr>
        <w:lastRenderedPageBreak/>
        <w:drawing>
          <wp:inline distT="0" distB="0" distL="0" distR="0" wp14:anchorId="2B059CE6" wp14:editId="66625D6B">
            <wp:extent cx="4820507" cy="3706498"/>
            <wp:effectExtent l="0" t="0" r="0" b="8255"/>
            <wp:docPr id="59" name="Picture 59" descr="C:\Users\cole.monnahan\Work\assessments\BSAI_flathead\2020_BSAI_Flathead\model_runs\Run06_francis_tuning\plots\numbers1_sex2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ole.monnahan\Work\assessments\BSAI_flathead\2020_BSAI_Flathead\model_runs\Run06_francis_tuning\plots\numbers1_sex2_be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31145" cy="3714678"/>
                    </a:xfrm>
                    <a:prstGeom prst="rect">
                      <a:avLst/>
                    </a:prstGeom>
                    <a:noFill/>
                    <a:ln>
                      <a:noFill/>
                    </a:ln>
                  </pic:spPr>
                </pic:pic>
              </a:graphicData>
            </a:graphic>
          </wp:inline>
        </w:drawing>
      </w:r>
    </w:p>
    <w:p w14:paraId="562B8ADC" w14:textId="044E92B0" w:rsidR="000E0CD9" w:rsidRDefault="00DD60BA" w:rsidP="000E0CD9">
      <w:r w:rsidRPr="00DD60BA">
        <w:rPr>
          <w:noProof/>
        </w:rPr>
        <w:drawing>
          <wp:inline distT="0" distB="0" distL="0" distR="0" wp14:anchorId="2DA6D44E" wp14:editId="6E7CF07D">
            <wp:extent cx="4831161" cy="3714690"/>
            <wp:effectExtent l="0" t="0" r="7620" b="635"/>
            <wp:docPr id="60" name="Picture 60" descr="C:\Users\cole.monnahan\Work\assessments\BSAI_flathead\2020_BSAI_Flathead\model_runs\Run06_francis_tuning\plots\numbers1_sex1_b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le.monnahan\Work\assessments\BSAI_flathead\2020_BSAI_Flathead\model_runs\Run06_francis_tuning\plots\numbers1_sex1_be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8622" cy="3720427"/>
                    </a:xfrm>
                    <a:prstGeom prst="rect">
                      <a:avLst/>
                    </a:prstGeom>
                    <a:noFill/>
                    <a:ln>
                      <a:noFill/>
                    </a:ln>
                  </pic:spPr>
                </pic:pic>
              </a:graphicData>
            </a:graphic>
          </wp:inline>
        </w:drawing>
      </w:r>
    </w:p>
    <w:p w14:paraId="7C72F0CB" w14:textId="111F1E26" w:rsidR="000E0CD9" w:rsidRPr="000E0CD9" w:rsidRDefault="000E0CD9" w:rsidP="00B61B41">
      <w:pPr>
        <w:pStyle w:val="Figures"/>
      </w:pPr>
      <w:bookmarkStart w:id="134" w:name="_Ref52850889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24</w:t>
      </w:r>
      <w:r w:rsidR="00851AAD">
        <w:rPr>
          <w:noProof/>
        </w:rPr>
        <w:fldChar w:fldCharType="end"/>
      </w:r>
      <w:bookmarkEnd w:id="134"/>
      <w:r>
        <w:t>. Expected numbers-at-age at the beginning of the year for females (top panel) and males (bottom panel) for Model 18.2c</w:t>
      </w:r>
      <w:r w:rsidR="00DD60BA">
        <w:t xml:space="preserve"> (2020)</w:t>
      </w:r>
      <w:r>
        <w:t>. Red lines show expected mean numbers-at-age.</w:t>
      </w:r>
    </w:p>
    <w:p w14:paraId="2467D450" w14:textId="3E48C04D" w:rsidR="00B62D11" w:rsidRDefault="00B62D11" w:rsidP="00B62D11"/>
    <w:p w14:paraId="08062F81" w14:textId="59662113" w:rsidR="00B62D11" w:rsidRDefault="00B62D11" w:rsidP="00B62D11"/>
    <w:p w14:paraId="1F72CA2D" w14:textId="0E21B0ED" w:rsidR="00B62D11" w:rsidRDefault="00DD60BA" w:rsidP="00B62D11">
      <w:r w:rsidRPr="00DD60BA">
        <w:rPr>
          <w:noProof/>
        </w:rPr>
        <w:drawing>
          <wp:inline distT="0" distB="0" distL="0" distR="0" wp14:anchorId="4D3AB0F7" wp14:editId="4D6A9D4F">
            <wp:extent cx="5943600" cy="4570047"/>
            <wp:effectExtent l="0" t="0" r="0" b="2540"/>
            <wp:docPr id="61" name="Picture 61" descr="C:\Users\cole.monnahan\Work\assessments\BSAI_flathead\2020_BSAI_Flathead\model_runs\Run06_francis_tuning\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ole.monnahan\Work\assessments\BSAI_flathead\2020_BSAI_Flathead\model_runs\Run06_francis_tuning\plots\comp_len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D8D23AD" w14:textId="43B2644F" w:rsidR="00DD60BA" w:rsidRDefault="00DD60BA" w:rsidP="00B62D11">
      <w:r w:rsidRPr="00DD60BA">
        <w:rPr>
          <w:noProof/>
        </w:rPr>
        <w:lastRenderedPageBreak/>
        <w:drawing>
          <wp:inline distT="0" distB="0" distL="0" distR="0" wp14:anchorId="11EB4D93" wp14:editId="49B5BB75">
            <wp:extent cx="5943600" cy="4570047"/>
            <wp:effectExtent l="0" t="0" r="0" b="2540"/>
            <wp:docPr id="62" name="Picture 62" descr="C:\Users\cole.monnahan\Work\assessments\BSAI_flathead\2020_BSAI_Flathead\model_runs\Run06_francis_tuning\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ole.monnahan\Work\assessments\BSAI_flathead\2020_BSAI_Flathead\model_runs\Run06_francis_tuning\plots\comp_lenfit_flt2mkt0_page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79FC5118" w14:textId="2078E7ED" w:rsidR="00B62D11" w:rsidRDefault="00B62D11" w:rsidP="00B61B41">
      <w:pPr>
        <w:pStyle w:val="Figures"/>
      </w:pPr>
      <w:bookmarkStart w:id="135" w:name="_Ref52781209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25</w:t>
      </w:r>
      <w:r w:rsidR="00851AAD">
        <w:rPr>
          <w:noProof/>
        </w:rPr>
        <w:fldChar w:fldCharType="end"/>
      </w:r>
      <w:bookmarkEnd w:id="135"/>
      <w:r>
        <w:t>. Observed (grey filled area and black line) and expected (red and blue lines) survey length compositions for males (blue lines) and females (red lines) for 1982-2013</w:t>
      </w:r>
      <w:r w:rsidR="00A91381">
        <w:t xml:space="preserve"> for Model 18.2c</w:t>
      </w:r>
      <w:r w:rsidR="00DD60BA">
        <w:t xml:space="preserve"> (2020)</w:t>
      </w:r>
      <w:r>
        <w:t>.</w:t>
      </w:r>
    </w:p>
    <w:p w14:paraId="0A6420C6" w14:textId="58EA8B65" w:rsidR="00B62D11" w:rsidRPr="00B62D11" w:rsidRDefault="00DD60BA" w:rsidP="00B62D11">
      <w:r w:rsidRPr="00DD60BA">
        <w:rPr>
          <w:noProof/>
        </w:rPr>
        <w:lastRenderedPageBreak/>
        <w:drawing>
          <wp:inline distT="0" distB="0" distL="0" distR="0" wp14:anchorId="01FF5145" wp14:editId="7A2163A2">
            <wp:extent cx="5943600" cy="4570047"/>
            <wp:effectExtent l="0" t="0" r="0" b="2540"/>
            <wp:docPr id="63" name="Picture 63" descr="C:\Users\cole.monnahan\Work\assessments\BSAI_flathead\2020_BSAI_Flathead\model_runs\Run06_francis_tuning\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ole.monnahan\Work\assessments\BSAI_flathead\2020_BSAI_Flathead\model_runs\Run06_francis_tuning\plots\comp_lenfit_flt2mkt0_page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F91CF05" w14:textId="74E4773C" w:rsidR="00243B50" w:rsidRDefault="00243B50"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26</w:t>
      </w:r>
      <w:r w:rsidR="00851AAD">
        <w:rPr>
          <w:noProof/>
        </w:rPr>
        <w:fldChar w:fldCharType="end"/>
      </w:r>
      <w:r>
        <w:t>. As for</w:t>
      </w:r>
      <w:r w:rsidR="006E63A0">
        <w:t xml:space="preserve"> </w:t>
      </w:r>
      <w:r w:rsidR="006E63A0">
        <w:fldChar w:fldCharType="begin"/>
      </w:r>
      <w:r w:rsidR="006E63A0">
        <w:instrText xml:space="preserve"> REF _Ref527812095 \h </w:instrText>
      </w:r>
      <w:r w:rsidR="006E63A0">
        <w:fldChar w:fldCharType="separate"/>
      </w:r>
      <w:r w:rsidR="00FB4444">
        <w:t xml:space="preserve">Figure </w:t>
      </w:r>
      <w:r w:rsidR="00FB4444">
        <w:rPr>
          <w:noProof/>
        </w:rPr>
        <w:t>9</w:t>
      </w:r>
      <w:r w:rsidR="00FB4444">
        <w:t>.</w:t>
      </w:r>
      <w:r w:rsidR="00FB4444">
        <w:rPr>
          <w:noProof/>
        </w:rPr>
        <w:t>25</w:t>
      </w:r>
      <w:r w:rsidR="006E63A0">
        <w:fldChar w:fldCharType="end"/>
      </w:r>
      <w:r w:rsidR="006E63A0">
        <w:t>,</w:t>
      </w:r>
      <w:r w:rsidR="00DD60BA">
        <w:t xml:space="preserve"> but for 2014-2019</w:t>
      </w:r>
      <w:r>
        <w:t>.</w:t>
      </w:r>
    </w:p>
    <w:p w14:paraId="680AEF5E" w14:textId="5E77C776" w:rsidR="00B84A63" w:rsidRDefault="00B84A63" w:rsidP="00B84A63"/>
    <w:p w14:paraId="342BEC5C" w14:textId="72C96F2B" w:rsidR="008A389B" w:rsidRDefault="008A389B" w:rsidP="00B84A63">
      <w:r w:rsidRPr="008A389B">
        <w:rPr>
          <w:noProof/>
        </w:rPr>
        <w:lastRenderedPageBreak/>
        <w:drawing>
          <wp:inline distT="0" distB="0" distL="0" distR="0" wp14:anchorId="46D1B7BD" wp14:editId="1367F2B4">
            <wp:extent cx="5943600" cy="4570047"/>
            <wp:effectExtent l="0" t="0" r="0" b="2540"/>
            <wp:docPr id="64" name="Picture 64" descr="C:\Users\cole.monnahan\Work\assessments\BSAI_flathead\2020_BSAI_Flathead\model_runs\Run06_francis_tuning\plots\comp_gst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ole.monnahan\Work\assessments\BSAI_flathead\2020_BSAI_Flathead\model_runs\Run06_francis_tuning\plots\comp_gstagefit_flt2mkt0_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34EEEBE0" w14:textId="6243A591" w:rsidR="00B84A63" w:rsidRDefault="008A389B" w:rsidP="00B84A63">
      <w:r w:rsidRPr="008A389B">
        <w:rPr>
          <w:noProof/>
        </w:rPr>
        <w:lastRenderedPageBreak/>
        <w:drawing>
          <wp:inline distT="0" distB="0" distL="0" distR="0" wp14:anchorId="11DDE023" wp14:editId="38AAE972">
            <wp:extent cx="5943600" cy="4570047"/>
            <wp:effectExtent l="0" t="0" r="0" b="2540"/>
            <wp:docPr id="65" name="Picture 65" descr="C:\Users\cole.monnahan\Work\assessments\BSAI_flathead\2020_BSAI_Flathead\model_runs\Run06_francis_tuning\plots\comp_gstage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ole.monnahan\Work\assessments\BSAI_flathead\2020_BSAI_Flathead\model_runs\Run06_francis_tuning\plots\comp_gstagefit_flt2mkt0_pag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570047"/>
                    </a:xfrm>
                    <a:prstGeom prst="rect">
                      <a:avLst/>
                    </a:prstGeom>
                    <a:noFill/>
                    <a:ln>
                      <a:noFill/>
                    </a:ln>
                  </pic:spPr>
                </pic:pic>
              </a:graphicData>
            </a:graphic>
          </wp:inline>
        </w:drawing>
      </w:r>
    </w:p>
    <w:p w14:paraId="10AECA19" w14:textId="37216F85" w:rsidR="00BD696F" w:rsidRDefault="00BD696F"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27</w:t>
      </w:r>
      <w:r w:rsidR="00851AAD">
        <w:rPr>
          <w:noProof/>
        </w:rPr>
        <w:fldChar w:fldCharType="end"/>
      </w:r>
      <w:r>
        <w:t xml:space="preserve">. Observed (grey filled area and black line) and expected (red and blue lines) </w:t>
      </w:r>
      <w:r w:rsidR="00462832">
        <w:t xml:space="preserve">ghost </w:t>
      </w:r>
      <w:r>
        <w:t>survey age compositions for males (blue lines) and females (red lines) for all years of age composition data</w:t>
      </w:r>
      <w:r w:rsidR="00462832">
        <w:t xml:space="preserve"> for Model 18.2c</w:t>
      </w:r>
      <w:r w:rsidR="00E41E85">
        <w:t xml:space="preserve"> (2020)</w:t>
      </w:r>
      <w:r>
        <w:t>.</w:t>
      </w:r>
      <w:r w:rsidR="00462832">
        <w:t xml:space="preserve"> A conditional age-at-length approach was used and age composition aggregated over length bins was not fit in the objective function. </w:t>
      </w:r>
    </w:p>
    <w:p w14:paraId="05ED13C4" w14:textId="30171A11" w:rsidR="0011581A" w:rsidRDefault="00BC415C" w:rsidP="006003EB">
      <w:r w:rsidRPr="00BC415C">
        <w:rPr>
          <w:noProof/>
        </w:rPr>
        <w:lastRenderedPageBreak/>
        <w:drawing>
          <wp:inline distT="0" distB="0" distL="0" distR="0" wp14:anchorId="78970E82" wp14:editId="203C2F21">
            <wp:extent cx="5003157" cy="3848582"/>
            <wp:effectExtent l="0" t="0" r="7620" b="0"/>
            <wp:docPr id="66" name="Picture 66" descr="C:\Users\cole.monnahan\Work\assessments\BSAI_flathead\2020_BSAI_Flathead\model_runs\Run06_francis_tuning\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le.monnahan\Work\assessments\BSAI_flathead\2020_BSAI_Flathead\model_runs\Run06_francis_tuning\plots\comp_condAALfit_Andre_plotsflt2mkt0_pag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9818" cy="3853706"/>
                    </a:xfrm>
                    <a:prstGeom prst="rect">
                      <a:avLst/>
                    </a:prstGeom>
                    <a:noFill/>
                    <a:ln>
                      <a:noFill/>
                    </a:ln>
                  </pic:spPr>
                </pic:pic>
              </a:graphicData>
            </a:graphic>
          </wp:inline>
        </w:drawing>
      </w:r>
    </w:p>
    <w:p w14:paraId="5C9A903B" w14:textId="0931A740" w:rsidR="0090560F" w:rsidRDefault="00BC415C" w:rsidP="006003EB">
      <w:r w:rsidRPr="00BC415C">
        <w:rPr>
          <w:noProof/>
        </w:rPr>
        <w:drawing>
          <wp:inline distT="0" distB="0" distL="0" distR="0" wp14:anchorId="23E65C29" wp14:editId="07439D7D">
            <wp:extent cx="5055821" cy="3889093"/>
            <wp:effectExtent l="0" t="0" r="0" b="0"/>
            <wp:docPr id="67" name="Picture 67" descr="C:\Users\cole.monnahan\Work\assessments\BSAI_flathead\2020_BSAI_Flathead\model_runs\Run06_francis_tuning\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ole.monnahan\Work\assessments\BSAI_flathead\2020_BSAI_Flathead\model_runs\Run06_francis_tuning\plots\comp_condAALfit_Andre_plotsflt2mkt0_pag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3794" cy="3895226"/>
                    </a:xfrm>
                    <a:prstGeom prst="rect">
                      <a:avLst/>
                    </a:prstGeom>
                    <a:noFill/>
                    <a:ln>
                      <a:noFill/>
                    </a:ln>
                  </pic:spPr>
                </pic:pic>
              </a:graphicData>
            </a:graphic>
          </wp:inline>
        </w:drawing>
      </w:r>
    </w:p>
    <w:p w14:paraId="2704DB7F" w14:textId="17D3DF54" w:rsidR="006B7867" w:rsidRDefault="006B7867" w:rsidP="00B61B41">
      <w:pPr>
        <w:pStyle w:val="Figures"/>
      </w:pPr>
      <w:bookmarkStart w:id="136" w:name="_Ref527810830"/>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28</w:t>
      </w:r>
      <w:r w:rsidR="00851AAD">
        <w:rPr>
          <w:noProof/>
        </w:rPr>
        <w:fldChar w:fldCharType="end"/>
      </w:r>
      <w:bookmarkEnd w:id="136"/>
      <w:r>
        <w:t xml:space="preserve">. </w:t>
      </w:r>
      <w:r w:rsidRPr="00461323">
        <w:t>Observed and expected mean age-at-length for both females and males with 90% intervals about observed age-at-length (left panels) and observed and expected standard deviation in age-at-length (rig</w:t>
      </w:r>
      <w:r w:rsidR="00873711">
        <w:t>ht panels) for Model 18.2c</w:t>
      </w:r>
      <w:r>
        <w:t xml:space="preserve"> for years 1982-1995</w:t>
      </w:r>
      <w:r w:rsidRPr="00461323">
        <w:t>.</w:t>
      </w:r>
    </w:p>
    <w:p w14:paraId="26340AE9" w14:textId="337244A8" w:rsidR="006B7867" w:rsidRPr="006B7867" w:rsidRDefault="00BC415C" w:rsidP="006B7867">
      <w:r w:rsidRPr="00BC415C">
        <w:rPr>
          <w:noProof/>
        </w:rPr>
        <w:drawing>
          <wp:inline distT="0" distB="0" distL="0" distR="0" wp14:anchorId="18411AD4" wp14:editId="7D3E12D8">
            <wp:extent cx="4942968" cy="3802283"/>
            <wp:effectExtent l="0" t="0" r="0" b="8255"/>
            <wp:docPr id="68" name="Picture 68" descr="C:\Users\cole.monnahan\Work\assessments\BSAI_flathead\2020_BSAI_Flathead\model_runs\Run06_francis_tuning\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ole.monnahan\Work\assessments\BSAI_flathead\2020_BSAI_Flathead\model_runs\Run06_francis_tuning\plots\comp_condAALfit_Andre_plotsflt2mkt0_pag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41" cy="3808647"/>
                    </a:xfrm>
                    <a:prstGeom prst="rect">
                      <a:avLst/>
                    </a:prstGeom>
                    <a:noFill/>
                    <a:ln>
                      <a:noFill/>
                    </a:ln>
                  </pic:spPr>
                </pic:pic>
              </a:graphicData>
            </a:graphic>
          </wp:inline>
        </w:drawing>
      </w:r>
    </w:p>
    <w:p w14:paraId="757B86FD" w14:textId="0891799C" w:rsidR="0090560F" w:rsidRDefault="00BC415C" w:rsidP="006003EB">
      <w:r w:rsidRPr="00BC415C">
        <w:rPr>
          <w:noProof/>
        </w:rPr>
        <w:lastRenderedPageBreak/>
        <w:drawing>
          <wp:inline distT="0" distB="0" distL="0" distR="0" wp14:anchorId="209C4029" wp14:editId="083C23DF">
            <wp:extent cx="4965539" cy="3819645"/>
            <wp:effectExtent l="0" t="0" r="6985" b="0"/>
            <wp:docPr id="69" name="Picture 69" descr="C:\Users\cole.monnahan\Work\assessments\BSAI_flathead\2020_BSAI_Flathead\model_runs\Run06_francis_tuning\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ole.monnahan\Work\assessments\BSAI_flathead\2020_BSAI_Flathead\model_runs\Run06_francis_tuning\plots\comp_condAALfit_Andre_plotsflt2mkt0_page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2581" cy="3825062"/>
                    </a:xfrm>
                    <a:prstGeom prst="rect">
                      <a:avLst/>
                    </a:prstGeom>
                    <a:noFill/>
                    <a:ln>
                      <a:noFill/>
                    </a:ln>
                  </pic:spPr>
                </pic:pic>
              </a:graphicData>
            </a:graphic>
          </wp:inline>
        </w:drawing>
      </w:r>
    </w:p>
    <w:p w14:paraId="21FF8BB6" w14:textId="6E2F6477" w:rsidR="008958F7" w:rsidRDefault="00EA2705"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29</w:t>
      </w:r>
      <w:r w:rsidR="00851AAD">
        <w:rPr>
          <w:noProof/>
        </w:rPr>
        <w:fldChar w:fldCharType="end"/>
      </w:r>
      <w:r>
        <w:t xml:space="preserve">. </w:t>
      </w:r>
      <w:r w:rsidR="000C5173">
        <w:t xml:space="preserve">As for </w:t>
      </w:r>
      <w:r w:rsidR="000C5173">
        <w:fldChar w:fldCharType="begin"/>
      </w:r>
      <w:r w:rsidR="000C5173">
        <w:instrText xml:space="preserve"> REF _Ref527810830 \h </w:instrText>
      </w:r>
      <w:r w:rsidR="003252D4">
        <w:instrText xml:space="preserve"> \* MERGEFORMAT </w:instrText>
      </w:r>
      <w:r w:rsidR="000C5173">
        <w:fldChar w:fldCharType="separate"/>
      </w:r>
      <w:r w:rsidR="00FB4444">
        <w:t xml:space="preserve">Figure </w:t>
      </w:r>
      <w:r w:rsidR="00FB4444">
        <w:rPr>
          <w:noProof/>
        </w:rPr>
        <w:t>9.28</w:t>
      </w:r>
      <w:r w:rsidR="000C5173">
        <w:fldChar w:fldCharType="end"/>
      </w:r>
      <w:r w:rsidR="000C5173">
        <w:t xml:space="preserve">, but for years </w:t>
      </w:r>
      <w:r w:rsidR="00BC415C">
        <w:t>1999</w:t>
      </w:r>
      <w:r w:rsidR="000C5173">
        <w:t>-200</w:t>
      </w:r>
      <w:r w:rsidR="00BC415C">
        <w:t>4</w:t>
      </w:r>
      <w:r w:rsidR="000C5173">
        <w:t>.</w:t>
      </w:r>
    </w:p>
    <w:p w14:paraId="214CAE96" w14:textId="1B5DEA3F" w:rsidR="008D3290" w:rsidRDefault="008D3290" w:rsidP="006003EB"/>
    <w:p w14:paraId="7CF043A8" w14:textId="2294346F" w:rsidR="00DF462E" w:rsidRDefault="00BC415C" w:rsidP="006003EB">
      <w:r w:rsidRPr="00BC415C">
        <w:rPr>
          <w:noProof/>
        </w:rPr>
        <w:lastRenderedPageBreak/>
        <w:drawing>
          <wp:inline distT="0" distB="0" distL="0" distR="0" wp14:anchorId="07700607" wp14:editId="52495920">
            <wp:extent cx="5146105" cy="3958542"/>
            <wp:effectExtent l="0" t="0" r="0" b="4445"/>
            <wp:docPr id="70" name="Picture 70" descr="C:\Users\cole.monnahan\Work\assessments\BSAI_flathead\2020_BSAI_Flathead\model_runs\Run06_francis_tuning\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ole.monnahan\Work\assessments\BSAI_flathead\2020_BSAI_Flathead\model_runs\Run06_francis_tuning\plots\comp_condAALfit_Andre_plotsflt2mkt0_page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7548" cy="3967344"/>
                    </a:xfrm>
                    <a:prstGeom prst="rect">
                      <a:avLst/>
                    </a:prstGeom>
                    <a:noFill/>
                    <a:ln>
                      <a:noFill/>
                    </a:ln>
                  </pic:spPr>
                </pic:pic>
              </a:graphicData>
            </a:graphic>
          </wp:inline>
        </w:drawing>
      </w:r>
    </w:p>
    <w:p w14:paraId="04EE35B4" w14:textId="389C8F2E" w:rsidR="00DF462E" w:rsidRDefault="00BC415C" w:rsidP="006003EB">
      <w:r w:rsidRPr="00BC415C">
        <w:rPr>
          <w:noProof/>
        </w:rPr>
        <w:drawing>
          <wp:inline distT="0" distB="0" distL="0" distR="0" wp14:anchorId="0427932B" wp14:editId="6329749D">
            <wp:extent cx="5185458" cy="3988814"/>
            <wp:effectExtent l="0" t="0" r="0" b="0"/>
            <wp:docPr id="74" name="Picture 74" descr="C:\Users\cole.monnahan\Work\assessments\BSAI_flathead\2020_BSAI_Flathead\model_runs\Run06_francis_tuning\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ole.monnahan\Work\assessments\BSAI_flathead\2020_BSAI_Flathead\model_runs\Run06_francis_tuning\plots\comp_condAALfit_Andre_plotsflt2mkt0_page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1994" cy="3993841"/>
                    </a:xfrm>
                    <a:prstGeom prst="rect">
                      <a:avLst/>
                    </a:prstGeom>
                    <a:noFill/>
                    <a:ln>
                      <a:noFill/>
                    </a:ln>
                  </pic:spPr>
                </pic:pic>
              </a:graphicData>
            </a:graphic>
          </wp:inline>
        </w:drawing>
      </w:r>
    </w:p>
    <w:p w14:paraId="1C86A3F3" w14:textId="0CEE471D" w:rsidR="0023276A" w:rsidRDefault="00EA2705" w:rsidP="00B61B41">
      <w:pPr>
        <w:pStyle w:val="Figures"/>
      </w:pPr>
      <w:r>
        <w:lastRenderedPageBreak/>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30</w:t>
      </w:r>
      <w:r w:rsidR="00851AAD">
        <w:rPr>
          <w:noProof/>
        </w:rPr>
        <w:fldChar w:fldCharType="end"/>
      </w:r>
      <w:r>
        <w:t xml:space="preserve">. </w:t>
      </w:r>
      <w:r w:rsidR="00532BD9">
        <w:t xml:space="preserve">As for </w:t>
      </w:r>
      <w:r w:rsidR="00532BD9">
        <w:fldChar w:fldCharType="begin"/>
      </w:r>
      <w:r w:rsidR="00532BD9">
        <w:instrText xml:space="preserve"> REF _Ref527810830 \h </w:instrText>
      </w:r>
      <w:r w:rsidR="003252D4">
        <w:instrText xml:space="preserve"> \* MERGEFORMAT </w:instrText>
      </w:r>
      <w:r w:rsidR="00532BD9">
        <w:fldChar w:fldCharType="separate"/>
      </w:r>
      <w:r w:rsidR="00FB4444">
        <w:t xml:space="preserve">Figure </w:t>
      </w:r>
      <w:r w:rsidR="00FB4444">
        <w:rPr>
          <w:noProof/>
        </w:rPr>
        <w:t>9.28</w:t>
      </w:r>
      <w:r w:rsidR="00532BD9">
        <w:fldChar w:fldCharType="end"/>
      </w:r>
      <w:r w:rsidR="00532BD9">
        <w:t>, but for years 200</w:t>
      </w:r>
      <w:r w:rsidR="00BC415C">
        <w:t>5</w:t>
      </w:r>
      <w:r w:rsidR="00532BD9">
        <w:t>-201</w:t>
      </w:r>
      <w:r w:rsidR="00BC415C">
        <w:t>0</w:t>
      </w:r>
      <w:r w:rsidR="00532BD9">
        <w:t>.</w:t>
      </w:r>
    </w:p>
    <w:p w14:paraId="73D1DCC1" w14:textId="550ED6F7" w:rsidR="00810A99" w:rsidRDefault="00810A99" w:rsidP="006003EB"/>
    <w:p w14:paraId="3559AF80" w14:textId="3E911179" w:rsidR="00810A99" w:rsidRDefault="00BC415C" w:rsidP="006003EB">
      <w:r w:rsidRPr="00BC415C">
        <w:rPr>
          <w:noProof/>
        </w:rPr>
        <w:drawing>
          <wp:inline distT="0" distB="0" distL="0" distR="0" wp14:anchorId="086E756A" wp14:editId="5AF8DD32">
            <wp:extent cx="4734046" cy="3641575"/>
            <wp:effectExtent l="0" t="0" r="0" b="0"/>
            <wp:docPr id="75" name="Picture 75" descr="C:\Users\cole.monnahan\Work\assessments\BSAI_flathead\2020_BSAI_Flathead\model_runs\Run06_francis_tuning\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ole.monnahan\Work\assessments\BSAI_flathead\2020_BSAI_Flathead\model_runs\Run06_francis_tuning\plots\comp_condAALfit_Andre_plotsflt2mkt0_page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5360" cy="3650278"/>
                    </a:xfrm>
                    <a:prstGeom prst="rect">
                      <a:avLst/>
                    </a:prstGeom>
                    <a:noFill/>
                    <a:ln>
                      <a:noFill/>
                    </a:ln>
                  </pic:spPr>
                </pic:pic>
              </a:graphicData>
            </a:graphic>
          </wp:inline>
        </w:drawing>
      </w:r>
    </w:p>
    <w:p w14:paraId="67B99BED" w14:textId="2CDA004A" w:rsidR="00810A99" w:rsidRDefault="00BC415C" w:rsidP="006003EB">
      <w:r w:rsidRPr="00BC415C">
        <w:rPr>
          <w:noProof/>
        </w:rPr>
        <w:drawing>
          <wp:inline distT="0" distB="0" distL="0" distR="0" wp14:anchorId="6D4F9D95" wp14:editId="176275BE">
            <wp:extent cx="4860210" cy="3738623"/>
            <wp:effectExtent l="0" t="0" r="0" b="0"/>
            <wp:docPr id="76" name="Picture 76" descr="C:\Users\cole.monnahan\Work\assessments\BSAI_flathead\2020_BSAI_Flathead\model_runs\Run06_francis_tuning\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ole.monnahan\Work\assessments\BSAI_flathead\2020_BSAI_Flathead\model_runs\Run06_francis_tuning\plots\comp_condAALfit_Andre_plotsflt2mkt0_page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9757" cy="3745967"/>
                    </a:xfrm>
                    <a:prstGeom prst="rect">
                      <a:avLst/>
                    </a:prstGeom>
                    <a:noFill/>
                    <a:ln>
                      <a:noFill/>
                    </a:ln>
                  </pic:spPr>
                </pic:pic>
              </a:graphicData>
            </a:graphic>
          </wp:inline>
        </w:drawing>
      </w:r>
    </w:p>
    <w:p w14:paraId="205EFD9D" w14:textId="4BFE30EE" w:rsidR="00BC415C" w:rsidRDefault="00BC415C" w:rsidP="008100E0">
      <w:bookmarkStart w:id="137" w:name="_Ref528218660"/>
      <w:r w:rsidRPr="00BC415C">
        <w:rPr>
          <w:noProof/>
        </w:rPr>
        <w:lastRenderedPageBreak/>
        <w:drawing>
          <wp:inline distT="0" distB="0" distL="0" distR="0" wp14:anchorId="4AB3AA69" wp14:editId="5F075DA9">
            <wp:extent cx="4988689" cy="3837453"/>
            <wp:effectExtent l="0" t="0" r="2540" b="0"/>
            <wp:docPr id="78" name="Picture 78" descr="C:\Users\cole.monnahan\Work\assessments\BSAI_flathead\2020_BSAI_Flathead\model_runs\Run06_francis_tuning\plots\comp_condAALfit_Andre_plotsflt2mkt0_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ole.monnahan\Work\assessments\BSAI_flathead\2020_BSAI_Flathead\model_runs\Run06_francis_tuning\plots\comp_condAALfit_Andre_plotsflt2mkt0_page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5428" cy="3842637"/>
                    </a:xfrm>
                    <a:prstGeom prst="rect">
                      <a:avLst/>
                    </a:prstGeom>
                    <a:noFill/>
                    <a:ln>
                      <a:noFill/>
                    </a:ln>
                  </pic:spPr>
                </pic:pic>
              </a:graphicData>
            </a:graphic>
          </wp:inline>
        </w:drawing>
      </w:r>
    </w:p>
    <w:p w14:paraId="7700F02A" w14:textId="3356B4B3" w:rsidR="00DB02E8" w:rsidRDefault="00DB02E8"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31</w:t>
      </w:r>
      <w:r w:rsidR="00851AAD">
        <w:rPr>
          <w:noProof/>
        </w:rPr>
        <w:fldChar w:fldCharType="end"/>
      </w:r>
      <w:bookmarkEnd w:id="137"/>
      <w:r>
        <w:t xml:space="preserve">. As for </w:t>
      </w:r>
      <w:r>
        <w:fldChar w:fldCharType="begin"/>
      </w:r>
      <w:r>
        <w:instrText xml:space="preserve"> REF _Ref527810830 \h </w:instrText>
      </w:r>
      <w:r w:rsidR="003252D4">
        <w:instrText xml:space="preserve"> \* MERGEFORMAT </w:instrText>
      </w:r>
      <w:r>
        <w:fldChar w:fldCharType="separate"/>
      </w:r>
      <w:r w:rsidR="00FB4444">
        <w:t xml:space="preserve">Figure </w:t>
      </w:r>
      <w:r w:rsidR="00FB4444">
        <w:rPr>
          <w:noProof/>
        </w:rPr>
        <w:t>9.28</w:t>
      </w:r>
      <w:r>
        <w:fldChar w:fldCharType="end"/>
      </w:r>
      <w:r>
        <w:t>, but for years 201</w:t>
      </w:r>
      <w:r w:rsidR="00BC415C">
        <w:t>1-2019</w:t>
      </w:r>
      <w:r>
        <w:t>.</w:t>
      </w:r>
    </w:p>
    <w:p w14:paraId="5C48FE0F" w14:textId="3D75462D" w:rsidR="00FA5691" w:rsidRDefault="00FA5691" w:rsidP="00D50B18">
      <w:pPr>
        <w:spacing w:after="160" w:line="259" w:lineRule="auto"/>
      </w:pPr>
      <w:r>
        <w:br w:type="page"/>
      </w:r>
      <w:r w:rsidR="00D50B18">
        <w:rPr>
          <w:noProof/>
        </w:rPr>
        <w:lastRenderedPageBreak/>
        <w:drawing>
          <wp:inline distT="0" distB="0" distL="0" distR="0" wp14:anchorId="6400BF20" wp14:editId="008151EC">
            <wp:extent cx="4724785" cy="3634450"/>
            <wp:effectExtent l="0" t="0" r="0" b="4445"/>
            <wp:docPr id="80" name="Picture 80" descr="C:\Users\cole.monnahan\Work\assessments\BSAI_flathead\2020_BSAI_Flathead\model_runs\Run06_francis_tuning\plots\comp_condAALfit_resid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ole.monnahan\Work\assessments\BSAI_flathead\2020_BSAI_Flathead\model_runs\Run06_francis_tuning\plots\comp_condAALfit_residsflt2mkt0_page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5616" cy="3642782"/>
                    </a:xfrm>
                    <a:prstGeom prst="rect">
                      <a:avLst/>
                    </a:prstGeom>
                    <a:noFill/>
                    <a:ln>
                      <a:noFill/>
                    </a:ln>
                  </pic:spPr>
                </pic:pic>
              </a:graphicData>
            </a:graphic>
          </wp:inline>
        </w:drawing>
      </w:r>
    </w:p>
    <w:p w14:paraId="331FF0F5" w14:textId="529FEE56" w:rsidR="00FA5691" w:rsidRPr="00FA5691" w:rsidRDefault="00D50B18" w:rsidP="00FA5691">
      <w:r>
        <w:rPr>
          <w:noProof/>
        </w:rPr>
        <w:drawing>
          <wp:inline distT="0" distB="0" distL="0" distR="0" wp14:anchorId="0C5BAC09" wp14:editId="16C41AD3">
            <wp:extent cx="4716684" cy="3628218"/>
            <wp:effectExtent l="0" t="0" r="8255" b="0"/>
            <wp:docPr id="79" name="Picture 79" descr="C:\Users\cole.monnahan\Work\assessments\BSAI_flathead\2020_BSAI_Flathead\model_runs\Run06_francis_tuning\plots\comp_condAAL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ole.monnahan\Work\assessments\BSAI_flathead\2020_BSAI_Flathead\model_runs\Run06_francis_tuning\plots\comp_condAALfit_residsflt2mkt0_page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0699" cy="3631306"/>
                    </a:xfrm>
                    <a:prstGeom prst="rect">
                      <a:avLst/>
                    </a:prstGeom>
                    <a:noFill/>
                    <a:ln>
                      <a:noFill/>
                    </a:ln>
                  </pic:spPr>
                </pic:pic>
              </a:graphicData>
            </a:graphic>
          </wp:inline>
        </w:drawing>
      </w:r>
    </w:p>
    <w:p w14:paraId="28F1AC29" w14:textId="1069A300" w:rsidR="00845B13" w:rsidRDefault="00FA5691" w:rsidP="00B61B41">
      <w:pPr>
        <w:pStyle w:val="Figures"/>
      </w:pPr>
      <w:bookmarkStart w:id="138" w:name="_Ref528510942"/>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32</w:t>
      </w:r>
      <w:r w:rsidR="00851AAD">
        <w:rPr>
          <w:noProof/>
        </w:rPr>
        <w:fldChar w:fldCharType="end"/>
      </w:r>
      <w:bookmarkEnd w:id="138"/>
      <w:r>
        <w:t xml:space="preserve">. Pearson residuals for </w:t>
      </w:r>
      <w:r w:rsidR="00AF47E6">
        <w:t xml:space="preserve">model fits to </w:t>
      </w:r>
      <w:r>
        <w:t xml:space="preserve">conditional age-at-length </w:t>
      </w:r>
      <w:r w:rsidR="00AF47E6">
        <w:t>data for females (red) and males (blue)</w:t>
      </w:r>
      <w:r w:rsidR="00590E99">
        <w:t xml:space="preserve"> for years 1982-2001</w:t>
      </w:r>
      <w:r w:rsidR="00AF47E6">
        <w:t>. Filled circles indicate positive residuals (observed&gt;expected) and open circles indicate negative residuals (observed&lt;expected). The maximum value was 2</w:t>
      </w:r>
      <w:r w:rsidR="00D50B18">
        <w:t>0</w:t>
      </w:r>
      <w:r w:rsidR="00AF47E6">
        <w:t>.</w:t>
      </w:r>
      <w:r w:rsidR="00D50B18">
        <w:t>55</w:t>
      </w:r>
      <w:r w:rsidR="00AF47E6">
        <w:t>.</w:t>
      </w:r>
    </w:p>
    <w:p w14:paraId="726B9D1B" w14:textId="697249F0" w:rsidR="00590E99" w:rsidRDefault="00D50B18">
      <w:pPr>
        <w:spacing w:after="160" w:line="259" w:lineRule="auto"/>
      </w:pPr>
      <w:r w:rsidRPr="00D50B18">
        <w:rPr>
          <w:noProof/>
        </w:rPr>
        <w:lastRenderedPageBreak/>
        <w:drawing>
          <wp:inline distT="0" distB="0" distL="0" distR="0" wp14:anchorId="3A317DED" wp14:editId="1EEB4E07">
            <wp:extent cx="4905351" cy="3773347"/>
            <wp:effectExtent l="0" t="0" r="0" b="0"/>
            <wp:docPr id="81" name="Picture 81" descr="C:\Users\cole.monnahan\Work\assessments\BSAI_flathead\2020_BSAI_Flathead\model_runs\Run06_francis_tuning\plots\comp_condAAL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ole.monnahan\Work\assessments\BSAI_flathead\2020_BSAI_Flathead\model_runs\Run06_francis_tuning\plots\comp_condAALfit_residsflt2mkt0_page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2024" cy="3778480"/>
                    </a:xfrm>
                    <a:prstGeom prst="rect">
                      <a:avLst/>
                    </a:prstGeom>
                    <a:noFill/>
                    <a:ln>
                      <a:noFill/>
                    </a:ln>
                  </pic:spPr>
                </pic:pic>
              </a:graphicData>
            </a:graphic>
          </wp:inline>
        </w:drawing>
      </w:r>
    </w:p>
    <w:p w14:paraId="5DDDC47B" w14:textId="719BDCC6" w:rsidR="00590E99" w:rsidRDefault="00D50B18">
      <w:pPr>
        <w:spacing w:after="160" w:line="259" w:lineRule="auto"/>
      </w:pPr>
      <w:r w:rsidRPr="00D50B18">
        <w:rPr>
          <w:noProof/>
        </w:rPr>
        <w:drawing>
          <wp:inline distT="0" distB="0" distL="0" distR="0" wp14:anchorId="5B8626AC" wp14:editId="5A3225D3">
            <wp:extent cx="4948177" cy="3806290"/>
            <wp:effectExtent l="0" t="0" r="5080" b="3810"/>
            <wp:docPr id="82" name="Picture 82" descr="C:\Users\cole.monnahan\Work\assessments\BSAI_flathead\2020_BSAI_Flathead\model_runs\Run06_francis_tuning\plots\comp_condAALfit_resid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ole.monnahan\Work\assessments\BSAI_flathead\2020_BSAI_Flathead\model_runs\Run06_francis_tuning\plots\comp_condAALfit_residsflt2mkt0_page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53886" cy="3810682"/>
                    </a:xfrm>
                    <a:prstGeom prst="rect">
                      <a:avLst/>
                    </a:prstGeom>
                    <a:noFill/>
                    <a:ln>
                      <a:noFill/>
                    </a:ln>
                  </pic:spPr>
                </pic:pic>
              </a:graphicData>
            </a:graphic>
          </wp:inline>
        </w:drawing>
      </w:r>
    </w:p>
    <w:p w14:paraId="5E95836B" w14:textId="23EDCF14" w:rsidR="00590E99" w:rsidRDefault="00590E99" w:rsidP="00B61B41">
      <w:pPr>
        <w:pStyle w:val="Figures"/>
      </w:pPr>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33</w:t>
      </w:r>
      <w:r w:rsidR="00851AAD">
        <w:rPr>
          <w:noProof/>
        </w:rPr>
        <w:fldChar w:fldCharType="end"/>
      </w:r>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but for years 2002-2009.</w:t>
      </w:r>
    </w:p>
    <w:p w14:paraId="50B780D6" w14:textId="6711CDA2" w:rsidR="00A52BFA" w:rsidRDefault="00D50B18">
      <w:pPr>
        <w:spacing w:after="160" w:line="259" w:lineRule="auto"/>
      </w:pPr>
      <w:r w:rsidRPr="00D50B18">
        <w:rPr>
          <w:noProof/>
        </w:rPr>
        <w:lastRenderedPageBreak/>
        <w:drawing>
          <wp:inline distT="0" distB="0" distL="0" distR="0" wp14:anchorId="76DF7130" wp14:editId="10DA903E">
            <wp:extent cx="4958015" cy="3813858"/>
            <wp:effectExtent l="0" t="0" r="0" b="0"/>
            <wp:docPr id="83" name="Picture 83" descr="C:\Users\cole.monnahan\Work\assessments\BSAI_flathead\2020_BSAI_Flathead\model_runs\Run06_francis_tuning\plots\comp_condAALfit_resid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ole.monnahan\Work\assessments\BSAI_flathead\2020_BSAI_Flathead\model_runs\Run06_francis_tuning\plots\comp_condAALfit_residsflt2mkt0_page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5419" cy="3819553"/>
                    </a:xfrm>
                    <a:prstGeom prst="rect">
                      <a:avLst/>
                    </a:prstGeom>
                    <a:noFill/>
                    <a:ln>
                      <a:noFill/>
                    </a:ln>
                  </pic:spPr>
                </pic:pic>
              </a:graphicData>
            </a:graphic>
          </wp:inline>
        </w:drawing>
      </w:r>
    </w:p>
    <w:p w14:paraId="4ADBFD43" w14:textId="67FBF780" w:rsidR="00A52BFA" w:rsidRDefault="00D50B18">
      <w:pPr>
        <w:spacing w:after="160" w:line="259" w:lineRule="auto"/>
      </w:pPr>
      <w:r w:rsidRPr="00D50B18">
        <w:rPr>
          <w:noProof/>
        </w:rPr>
        <w:drawing>
          <wp:inline distT="0" distB="0" distL="0" distR="0" wp14:anchorId="5B66CD26" wp14:editId="3192CE2A">
            <wp:extent cx="4965539" cy="3819645"/>
            <wp:effectExtent l="0" t="0" r="6985" b="0"/>
            <wp:docPr id="84" name="Picture 84" descr="C:\Users\cole.monnahan\Work\assessments\BSAI_flathead\2020_BSAI_Flathead\model_runs\Run06_francis_tuning\plots\comp_condAALfit_resid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ole.monnahan\Work\assessments\BSAI_flathead\2020_BSAI_Flathead\model_runs\Run06_francis_tuning\plots\comp_condAALfit_residsflt2mkt0_page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3713" cy="3825933"/>
                    </a:xfrm>
                    <a:prstGeom prst="rect">
                      <a:avLst/>
                    </a:prstGeom>
                    <a:noFill/>
                    <a:ln>
                      <a:noFill/>
                    </a:ln>
                  </pic:spPr>
                </pic:pic>
              </a:graphicData>
            </a:graphic>
          </wp:inline>
        </w:drawing>
      </w:r>
    </w:p>
    <w:p w14:paraId="4852C5F6" w14:textId="69083D55" w:rsidR="00D50B18" w:rsidRDefault="00D50B18">
      <w:pPr>
        <w:spacing w:after="160" w:line="259" w:lineRule="auto"/>
      </w:pPr>
      <w:r w:rsidRPr="00D50B18">
        <w:rPr>
          <w:noProof/>
        </w:rPr>
        <w:lastRenderedPageBreak/>
        <w:drawing>
          <wp:inline distT="0" distB="0" distL="0" distR="0" wp14:anchorId="1EADD0E4" wp14:editId="47B67362">
            <wp:extent cx="5943600" cy="4572000"/>
            <wp:effectExtent l="0" t="0" r="0" b="0"/>
            <wp:docPr id="85" name="Picture 85" descr="C:\Users\cole.monnahan\Work\assessments\BSAI_flathead\2020_BSAI_Flathead\model_runs\Run06_francis_tuning\plots\comp_condAALfit_resid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ole.monnahan\Work\assessments\BSAI_flathead\2020_BSAI_Flathead\model_runs\Run06_francis_tuning\plots\comp_condAALfit_residsflt2mkt0_page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72586382" w14:textId="21A05A00" w:rsidR="00A52BFA" w:rsidRDefault="00A52BFA" w:rsidP="00B61B41">
      <w:pPr>
        <w:pStyle w:val="Figures"/>
      </w:pPr>
      <w:bookmarkStart w:id="139" w:name="_Ref528511203"/>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34</w:t>
      </w:r>
      <w:r w:rsidR="00851AAD">
        <w:rPr>
          <w:noProof/>
        </w:rPr>
        <w:fldChar w:fldCharType="end"/>
      </w:r>
      <w:bookmarkEnd w:id="139"/>
      <w:r>
        <w:t xml:space="preserve">. As for </w:t>
      </w:r>
      <w:r>
        <w:fldChar w:fldCharType="begin"/>
      </w:r>
      <w:r>
        <w:instrText xml:space="preserve"> REF _Ref528510942 \h </w:instrText>
      </w:r>
      <w:r>
        <w:fldChar w:fldCharType="separate"/>
      </w:r>
      <w:r w:rsidR="00FB4444">
        <w:t xml:space="preserve">Figure </w:t>
      </w:r>
      <w:r w:rsidR="00FB4444">
        <w:rPr>
          <w:noProof/>
        </w:rPr>
        <w:t>9</w:t>
      </w:r>
      <w:r w:rsidR="00FB4444">
        <w:t>.</w:t>
      </w:r>
      <w:r w:rsidR="00FB4444">
        <w:rPr>
          <w:noProof/>
        </w:rPr>
        <w:t>32</w:t>
      </w:r>
      <w:r>
        <w:fldChar w:fldCharType="end"/>
      </w:r>
      <w:r>
        <w:t xml:space="preserve">, but </w:t>
      </w:r>
      <w:r w:rsidR="00CD66C6">
        <w:t>for</w:t>
      </w:r>
      <w:r w:rsidR="008100E0">
        <w:t xml:space="preserve"> years 2010-2019</w:t>
      </w:r>
      <w:r>
        <w:t>.</w:t>
      </w:r>
    </w:p>
    <w:p w14:paraId="5C670306" w14:textId="65AA0221" w:rsidR="00E418D5" w:rsidRPr="00845B13" w:rsidRDefault="008100E0" w:rsidP="00845B13">
      <w:r>
        <w:rPr>
          <w:noProof/>
        </w:rPr>
        <w:lastRenderedPageBreak/>
        <w:drawing>
          <wp:inline distT="0" distB="0" distL="0" distR="0" wp14:anchorId="37BC9709" wp14:editId="6BF390E8">
            <wp:extent cx="5431998" cy="4178460"/>
            <wp:effectExtent l="0" t="0" r="0" b="0"/>
            <wp:docPr id="86" name="Picture 86" descr="C:\Users\cole.monnahan\Work\assessments\BSAI_flathead\2020_BSAI_Flathead\model_runs\Run06_francis_tuning\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cole.monnahan\Work\assessments\BSAI_flathead\2020_BSAI_Flathead\model_runs\Run06_francis_tuning\plots\comp_lenfit_flt1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5321" cy="4181016"/>
                    </a:xfrm>
                    <a:prstGeom prst="rect">
                      <a:avLst/>
                    </a:prstGeom>
                    <a:noFill/>
                    <a:ln>
                      <a:noFill/>
                    </a:ln>
                  </pic:spPr>
                </pic:pic>
              </a:graphicData>
            </a:graphic>
          </wp:inline>
        </w:drawing>
      </w:r>
    </w:p>
    <w:p w14:paraId="513A1417" w14:textId="50FE03C3" w:rsidR="003252D4" w:rsidRPr="003252D4" w:rsidRDefault="007B79F6" w:rsidP="003252D4">
      <w:r w:rsidRPr="007B79F6">
        <w:rPr>
          <w:noProof/>
        </w:rPr>
        <w:lastRenderedPageBreak/>
        <w:drawing>
          <wp:inline distT="0" distB="0" distL="0" distR="0" wp14:anchorId="2F5D29BF" wp14:editId="07EDF207">
            <wp:extent cx="5943600" cy="4572000"/>
            <wp:effectExtent l="0" t="0" r="0" b="0"/>
            <wp:docPr id="88" name="Picture 88" descr="C:\Users\cole.monnahan\Work\assessments\BSAI_flathead\2020_BSAI_Flathead\model_runs\Run06_francis_tuning\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cole.monnahan\Work\assessments\BSAI_flathead\2020_BSAI_Flathead\model_runs\Run06_francis_tuning\plots\comp_lenfit_flt1mkt0_pag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39B8C63" w14:textId="05C9216C" w:rsidR="00810A99" w:rsidRPr="006003EB" w:rsidRDefault="0041551E" w:rsidP="00B61B41">
      <w:pPr>
        <w:pStyle w:val="Figures"/>
      </w:pPr>
      <w:bookmarkStart w:id="140" w:name="_Ref528325338"/>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35</w:t>
      </w:r>
      <w:r w:rsidR="00851AAD">
        <w:rPr>
          <w:noProof/>
        </w:rPr>
        <w:fldChar w:fldCharType="end"/>
      </w:r>
      <w:bookmarkEnd w:id="140"/>
      <w:r>
        <w:t xml:space="preserve">. Observed (grey filled area and black line) and expected (red and blue lines) fishery length compositions for males (blue lines) and females (red lines) for all years for Model </w:t>
      </w:r>
      <w:r w:rsidR="00D76A95">
        <w:t>18.2c</w:t>
      </w:r>
      <w:r w:rsidR="008100E0">
        <w:t xml:space="preserve"> (2020)</w:t>
      </w:r>
      <w:r w:rsidR="00D76A95">
        <w:t>.</w:t>
      </w:r>
      <w:r w:rsidR="007B79F6">
        <w:t xml:space="preserve"> Lengths compositions are only included in the model likelhiood for years when there are not age compositions, otherwise the lengths are included as a ghost fleet (Fig. 9.36).</w:t>
      </w:r>
    </w:p>
    <w:p w14:paraId="64C30DF6" w14:textId="77777777" w:rsidR="00714F61" w:rsidRPr="00806EC8" w:rsidRDefault="00714F61" w:rsidP="00806EC8"/>
    <w:p w14:paraId="442CFA65" w14:textId="39F17686" w:rsidR="00E761CD" w:rsidRDefault="007B79F6" w:rsidP="00A00118">
      <w:r w:rsidRPr="007B79F6">
        <w:rPr>
          <w:noProof/>
        </w:rPr>
        <w:lastRenderedPageBreak/>
        <w:drawing>
          <wp:inline distT="0" distB="0" distL="0" distR="0" wp14:anchorId="0A8ABADD" wp14:editId="1EC4A1D8">
            <wp:extent cx="5597517" cy="4305782"/>
            <wp:effectExtent l="0" t="0" r="3810" b="0"/>
            <wp:docPr id="89" name="Picture 89" descr="C:\Users\cole.monnahan\Work\assessments\BSAI_flathead\2020_BSAI_Flathead\model_runs\Run06_francis_tuning\plots\comp_gst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ole.monnahan\Work\assessments\BSAI_flathead\2020_BSAI_Flathead\model_runs\Run06_francis_tuning\plots\comp_gstlenfit_flt1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1159" cy="4308584"/>
                    </a:xfrm>
                    <a:prstGeom prst="rect">
                      <a:avLst/>
                    </a:prstGeom>
                    <a:noFill/>
                    <a:ln>
                      <a:noFill/>
                    </a:ln>
                  </pic:spPr>
                </pic:pic>
              </a:graphicData>
            </a:graphic>
          </wp:inline>
        </w:drawing>
      </w:r>
    </w:p>
    <w:p w14:paraId="70DD28A3" w14:textId="4042ADE2" w:rsidR="00044689" w:rsidRDefault="00BA4B1B" w:rsidP="00B61B41">
      <w:pPr>
        <w:pStyle w:val="Figures"/>
      </w:pPr>
      <w:bookmarkStart w:id="141" w:name="_Ref528305961"/>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36</w:t>
      </w:r>
      <w:r w:rsidR="00851AAD">
        <w:rPr>
          <w:noProof/>
        </w:rPr>
        <w:fldChar w:fldCharType="end"/>
      </w:r>
      <w:bookmarkEnd w:id="141"/>
      <w:r>
        <w:t>. Observed (grey filled area and black line) and expected (red and blue lines) ghost fishery length compositions for males (blue lines) and females (red lines) for all years for Model 18.2c</w:t>
      </w:r>
      <w:r w:rsidR="007B79F6">
        <w:t xml:space="preserve"> (2020)</w:t>
      </w:r>
      <w:r>
        <w:t>. Fishery age composition data exist and the model fit to these data in the years represented in this figure, and therefore the objective function did not fit to length composition data in these years.</w:t>
      </w:r>
    </w:p>
    <w:p w14:paraId="41F31CE9" w14:textId="3BF82476" w:rsidR="00044689" w:rsidRDefault="007B79F6" w:rsidP="00044689">
      <w:r w:rsidRPr="007B79F6">
        <w:rPr>
          <w:noProof/>
        </w:rPr>
        <w:lastRenderedPageBreak/>
        <w:drawing>
          <wp:inline distT="0" distB="0" distL="0" distR="0" wp14:anchorId="0DD3B637" wp14:editId="60D08E83">
            <wp:extent cx="5943600" cy="4572000"/>
            <wp:effectExtent l="0" t="0" r="0" b="0"/>
            <wp:docPr id="90" name="Picture 90" descr="C:\Users\cole.monnahan\Work\assessments\BSAI_flathead\2020_BSAI_Flathead\model_runs\Run06_francis_tuning\plots\comp_age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cole.monnahan\Work\assessments\BSAI_flathead\2020_BSAI_Flathead\model_runs\Run06_francis_tuning\plots\comp_agefit_flt1mkt0_page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99B99C9" w14:textId="50BCAE34" w:rsidR="007B79F6" w:rsidRPr="00044689" w:rsidRDefault="007B79F6" w:rsidP="00044689">
      <w:r w:rsidRPr="007B79F6">
        <w:rPr>
          <w:noProof/>
        </w:rPr>
        <w:lastRenderedPageBreak/>
        <w:drawing>
          <wp:inline distT="0" distB="0" distL="0" distR="0" wp14:anchorId="21381FE6" wp14:editId="64217F23">
            <wp:extent cx="5943600" cy="4572000"/>
            <wp:effectExtent l="0" t="0" r="0" b="0"/>
            <wp:docPr id="91" name="Picture 91" descr="C:\Users\cole.monnahan\Work\assessments\BSAI_flathead\2020_BSAI_Flathead\model_runs\Run06_francis_tuning\plots\comp_age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ole.monnahan\Work\assessments\BSAI_flathead\2020_BSAI_Flathead\model_runs\Run06_francis_tuning\plots\comp_agefit_flt1mkt0_pag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FABDE8D" w14:textId="4269E5E9" w:rsidR="00BA4B1B" w:rsidRDefault="00044689" w:rsidP="00B61B41">
      <w:pPr>
        <w:pStyle w:val="Figures"/>
      </w:pPr>
      <w:bookmarkStart w:id="142" w:name="_Ref528305955"/>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37</w:t>
      </w:r>
      <w:r w:rsidR="00851AAD">
        <w:rPr>
          <w:noProof/>
        </w:rPr>
        <w:fldChar w:fldCharType="end"/>
      </w:r>
      <w:bookmarkEnd w:id="142"/>
      <w:r>
        <w:t>. Observed (grey filled area and black line) and expected (red and blue lines) fishery age compositions for males (blue lines) and females (red lines) for Model 18.2c</w:t>
      </w:r>
      <w:r w:rsidR="003B2297">
        <w:t xml:space="preserve"> (2020)</w:t>
      </w:r>
      <w:r>
        <w:t>.</w:t>
      </w:r>
    </w:p>
    <w:p w14:paraId="73A5E5BF" w14:textId="113AAB69" w:rsidR="00740F19" w:rsidRPr="00740F19" w:rsidRDefault="00740F19" w:rsidP="00740F19">
      <w:r w:rsidRPr="00740F19">
        <w:rPr>
          <w:noProof/>
        </w:rPr>
        <w:lastRenderedPageBreak/>
        <w:drawing>
          <wp:inline distT="0" distB="0" distL="0" distR="0" wp14:anchorId="6E25F171" wp14:editId="0AEF1664">
            <wp:extent cx="5029200" cy="4114800"/>
            <wp:effectExtent l="0" t="0" r="0" b="0"/>
            <wp:docPr id="92" name="Picture 92" descr="C:\Users\cole.monnahan\Work\assessments\BSAI_flathead\2020_BSAI_Flathead\report\figures\phas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cole.monnahan\Work\assessments\BSAI_flathead\2020_BSAI_Flathead\report\figures\phase_plo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598ADCB" w14:textId="0DFF30EC" w:rsidR="00FD1AF5" w:rsidRDefault="005E70D2" w:rsidP="00B61B41">
      <w:pPr>
        <w:pStyle w:val="Figures"/>
      </w:pPr>
      <w:bookmarkStart w:id="143" w:name="Fig_8_7"/>
      <w:bookmarkStart w:id="144" w:name="_Ref402725764"/>
      <w:bookmarkEnd w:id="143"/>
      <w:r w:rsidRPr="005E70D2">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38</w:t>
      </w:r>
      <w:r w:rsidR="00851AAD">
        <w:rPr>
          <w:noProof/>
        </w:rPr>
        <w:fldChar w:fldCharType="end"/>
      </w:r>
      <w:bookmarkEnd w:id="144"/>
      <w:r w:rsidRPr="005E70D2">
        <w:t xml:space="preserve">. </w:t>
      </w:r>
      <w:r w:rsidR="00317286">
        <w:t>Phase plot showing spawning biomass and apical fishing mortality relative to B35% and F35%, respectively for each model year in addition to two projectio</w:t>
      </w:r>
      <w:r w:rsidR="00FD70D9">
        <w:t>n years (black line)</w:t>
      </w:r>
      <w:r w:rsidR="00317286">
        <w:t>.</w:t>
      </w:r>
      <w:r w:rsidR="00FD70D9">
        <w:t xml:space="preserve"> The grey dot shows the first year plotted (1964).</w:t>
      </w:r>
      <w:r w:rsidR="00317286">
        <w:t xml:space="preserve"> The solid red line shows the ABC Tier 3 control rule and the dotted line shows the OFL Tier 3 control rule.</w:t>
      </w:r>
    </w:p>
    <w:p w14:paraId="06BD4FF7" w14:textId="27B1614B" w:rsidR="00B85B0B" w:rsidRDefault="00B85B0B">
      <w:pPr>
        <w:spacing w:after="160" w:line="259" w:lineRule="auto"/>
      </w:pPr>
      <w:r>
        <w:br w:type="page"/>
      </w:r>
    </w:p>
    <w:p w14:paraId="5AEE3450" w14:textId="77777777" w:rsidR="00B85B0B" w:rsidRPr="00B85B0B" w:rsidRDefault="00B85B0B" w:rsidP="00B85B0B"/>
    <w:p w14:paraId="7C1DBD7E" w14:textId="4AF96350" w:rsidR="0038282C" w:rsidRDefault="0038282C" w:rsidP="0038282C"/>
    <w:p w14:paraId="703FED5A" w14:textId="5C63D731" w:rsidR="00B85B0B" w:rsidRDefault="00B85B0B" w:rsidP="0038282C">
      <w:pPr>
        <w:rPr>
          <w:noProof/>
        </w:rPr>
      </w:pPr>
    </w:p>
    <w:p w14:paraId="704EEC34" w14:textId="7D43588D" w:rsidR="00740F19" w:rsidRDefault="00740F19" w:rsidP="0038282C">
      <w:pPr>
        <w:rPr>
          <w:noProof/>
        </w:rPr>
      </w:pPr>
      <w:commentRangeStart w:id="145"/>
      <w:r w:rsidRPr="00740F19">
        <w:rPr>
          <w:noProof/>
        </w:rPr>
        <w:drawing>
          <wp:inline distT="0" distB="0" distL="0" distR="0" wp14:anchorId="7DFAF214" wp14:editId="2C1DEAA4">
            <wp:extent cx="4446415" cy="3420319"/>
            <wp:effectExtent l="0" t="0" r="0" b="8890"/>
            <wp:docPr id="93" name="Picture 93" descr="C:\Users\cole.monnahan\Work\assessments\BSAI_flathead\2020_BSAI_Flathead\model_runs\retrospectives\bottomleft\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ole.monnahan\Work\assessments\BSAI_flathead\2020_BSAI_Flathead\model_runs\retrospectives\bottomleft\compare2_spawnbio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51056" cy="3423889"/>
                    </a:xfrm>
                    <a:prstGeom prst="rect">
                      <a:avLst/>
                    </a:prstGeom>
                    <a:noFill/>
                    <a:ln>
                      <a:noFill/>
                    </a:ln>
                  </pic:spPr>
                </pic:pic>
              </a:graphicData>
            </a:graphic>
          </wp:inline>
        </w:drawing>
      </w:r>
      <w:commentRangeEnd w:id="145"/>
      <w:r w:rsidR="00371EC5">
        <w:rPr>
          <w:rStyle w:val="CommentReference"/>
        </w:rPr>
        <w:commentReference w:id="145"/>
      </w:r>
    </w:p>
    <w:p w14:paraId="1BA90CB1" w14:textId="3BE13404" w:rsidR="00740F19" w:rsidRDefault="00C90C9C" w:rsidP="0038282C">
      <w:pPr>
        <w:rPr>
          <w:noProof/>
        </w:rPr>
      </w:pPr>
      <w:r w:rsidRPr="00C90C9C">
        <w:rPr>
          <w:noProof/>
        </w:rPr>
        <w:drawing>
          <wp:inline distT="0" distB="0" distL="0" distR="0" wp14:anchorId="02980992" wp14:editId="1FBF26B4">
            <wp:extent cx="4536697" cy="3489767"/>
            <wp:effectExtent l="0" t="0" r="0" b="0"/>
            <wp:docPr id="94" name="Picture 94" descr="C:\Users\cole.monnahan\Work\assessments\BSAI_flathead\2020_BSAI_Flathead\model_runs\retrospectives\topleft\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cole.monnahan\Work\assessments\BSAI_flathead\2020_BSAI_Flathead\model_runs\retrospectives\topleft\compare9_recruit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5598" cy="3496614"/>
                    </a:xfrm>
                    <a:prstGeom prst="rect">
                      <a:avLst/>
                    </a:prstGeom>
                    <a:noFill/>
                    <a:ln>
                      <a:noFill/>
                    </a:ln>
                  </pic:spPr>
                </pic:pic>
              </a:graphicData>
            </a:graphic>
          </wp:inline>
        </w:drawing>
      </w:r>
    </w:p>
    <w:p w14:paraId="49954349" w14:textId="3BF5A93C" w:rsidR="00C90C9C" w:rsidRDefault="00C90C9C" w:rsidP="0038282C">
      <w:pPr>
        <w:rPr>
          <w:noProof/>
        </w:rPr>
      </w:pPr>
      <w:r w:rsidRPr="00C90C9C">
        <w:rPr>
          <w:noProof/>
        </w:rPr>
        <w:lastRenderedPageBreak/>
        <w:drawing>
          <wp:inline distT="0" distB="0" distL="0" distR="0" wp14:anchorId="7684E038" wp14:editId="49BF0CFB">
            <wp:extent cx="4670385" cy="3592604"/>
            <wp:effectExtent l="0" t="0" r="0" b="8255"/>
            <wp:docPr id="95" name="Picture 95" descr="C:\Users\cole.monnahan\Work\assessments\BSAI_flathead\2020_BSAI_Flathead\model_runs\retrospectives\topleft\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ole.monnahan\Work\assessments\BSAI_flathead\2020_BSAI_Flathead\model_runs\retrospectives\topleft\compare8_Fvalue_uncertain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3269" cy="3594823"/>
                    </a:xfrm>
                    <a:prstGeom prst="rect">
                      <a:avLst/>
                    </a:prstGeom>
                    <a:noFill/>
                    <a:ln>
                      <a:noFill/>
                    </a:ln>
                  </pic:spPr>
                </pic:pic>
              </a:graphicData>
            </a:graphic>
          </wp:inline>
        </w:drawing>
      </w:r>
    </w:p>
    <w:p w14:paraId="21305F13" w14:textId="408A418D" w:rsidR="00B85B0B" w:rsidRPr="0038282C" w:rsidRDefault="002622DB" w:rsidP="00B61B41">
      <w:pPr>
        <w:pStyle w:val="Figures"/>
      </w:pPr>
      <w:bookmarkStart w:id="146" w:name="_Ref528420869"/>
      <w:r>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39</w:t>
      </w:r>
      <w:r w:rsidR="00851AAD">
        <w:rPr>
          <w:noProof/>
        </w:rPr>
        <w:fldChar w:fldCharType="end"/>
      </w:r>
      <w:bookmarkEnd w:id="146"/>
      <w:r>
        <w:t xml:space="preserve">. </w:t>
      </w:r>
      <w:r w:rsidR="00AB4411" w:rsidRPr="00AB4411">
        <w:t>Spawning stock biomass (top</w:t>
      </w:r>
      <w:r w:rsidR="00740F19">
        <w:t>), recruitment (middle</w:t>
      </w:r>
      <w:r w:rsidR="00AB4411" w:rsidRPr="00AB4411">
        <w:t>)</w:t>
      </w:r>
      <w:r w:rsidR="00740F19">
        <w:t>, and fishing mortality (bottom</w:t>
      </w:r>
      <w:r w:rsidR="00AB4411" w:rsidRPr="00AB4411">
        <w:t>) for retrospective model runs leaving out 0 to 10 years of the</w:t>
      </w:r>
      <w:r w:rsidR="00AB4411">
        <w:t xml:space="preserve"> most recent data for Model 18.2c</w:t>
      </w:r>
      <w:r w:rsidR="00AB4411" w:rsidRPr="00AB4411">
        <w:t>. Vertical lines show corresponding 95% asymptotic confidence intervals.</w:t>
      </w:r>
    </w:p>
    <w:p w14:paraId="7903F294" w14:textId="77777777" w:rsidR="000B0FDE" w:rsidRPr="0087267B" w:rsidRDefault="000B0FDE" w:rsidP="000B0FDE">
      <w:pPr>
        <w:rPr>
          <w:highlight w:val="lightGray"/>
        </w:rPr>
      </w:pPr>
    </w:p>
    <w:p w14:paraId="62BF0BEE" w14:textId="1C32EC1A" w:rsidR="00760B5F" w:rsidRPr="0087267B" w:rsidRDefault="00760B5F">
      <w:pPr>
        <w:spacing w:after="160" w:line="259" w:lineRule="auto"/>
        <w:rPr>
          <w:highlight w:val="lightGray"/>
        </w:rPr>
      </w:pPr>
      <w:r w:rsidRPr="0087267B">
        <w:rPr>
          <w:highlight w:val="lightGray"/>
        </w:rPr>
        <w:br w:type="page"/>
      </w:r>
    </w:p>
    <w:p w14:paraId="78046BEB" w14:textId="5B691050" w:rsidR="00760B5F" w:rsidRPr="0087267B" w:rsidRDefault="00760B5F" w:rsidP="00760B5F">
      <w:pPr>
        <w:rPr>
          <w:highlight w:val="lightGray"/>
        </w:rPr>
      </w:pPr>
      <w:r w:rsidRPr="0087267B">
        <w:rPr>
          <w:noProof/>
          <w:highlight w:val="lightGray"/>
        </w:rPr>
        <w:lastRenderedPageBreak/>
        <w:drawing>
          <wp:inline distT="0" distB="0" distL="0" distR="0" wp14:anchorId="68A3C2FF" wp14:editId="618AB6C6">
            <wp:extent cx="5772150" cy="3371850"/>
            <wp:effectExtent l="0" t="0" r="0" b="0"/>
            <wp:docPr id="71" name="Picture 71" descr="FHSadu_EB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HSadu_EBSweb"/>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884" b="18931"/>
                    <a:stretch/>
                  </pic:blipFill>
                  <pic:spPr bwMode="auto">
                    <a:xfrm>
                      <a:off x="0" y="0"/>
                      <a:ext cx="577215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74B56640" w14:textId="2127413E" w:rsidR="00760B5F" w:rsidRPr="000B2614" w:rsidRDefault="00760B5F" w:rsidP="00B61B41">
      <w:pPr>
        <w:pStyle w:val="Figures"/>
      </w:pPr>
      <w:bookmarkStart w:id="147" w:name="_Ref402785934"/>
      <w:r w:rsidRPr="000B2614">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40</w:t>
      </w:r>
      <w:r w:rsidR="00851AAD">
        <w:rPr>
          <w:noProof/>
        </w:rPr>
        <w:fldChar w:fldCharType="end"/>
      </w:r>
      <w:bookmarkEnd w:id="147"/>
      <w:r w:rsidRPr="000B2614">
        <w:t>. Ecosystem links to adult flathead sole in the eastern Bering Sea (based on a balanced ecosystem model for the eastern Bering Sea in the early 1990s; Aydin et al, 2007).  Green boxes: prey groups; blue boxes: predator groups.  Box size reflects group biomass.  Lines indicate significant linkages.</w:t>
      </w:r>
    </w:p>
    <w:p w14:paraId="70D83E77" w14:textId="046E5628" w:rsidR="00760B5F" w:rsidRPr="0087267B" w:rsidRDefault="001E7268" w:rsidP="007F77AA">
      <w:pPr>
        <w:pStyle w:val="Caption"/>
        <w:rPr>
          <w:highlight w:val="lightGray"/>
        </w:rPr>
      </w:pPr>
      <w:r w:rsidRPr="0087267B">
        <w:rPr>
          <w:noProof/>
          <w:highlight w:val="lightGray"/>
        </w:rPr>
        <w:drawing>
          <wp:inline distT="0" distB="0" distL="0" distR="0" wp14:anchorId="17EBFE05" wp14:editId="189B57BA">
            <wp:extent cx="4686300" cy="3362325"/>
            <wp:effectExtent l="0" t="0" r="0" b="9525"/>
            <wp:docPr id="72" name="Picture 72" descr="Die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etDetail_lgFHSoleB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1350" b="8073"/>
                    <a:stretch/>
                  </pic:blipFill>
                  <pic:spPr bwMode="auto">
                    <a:xfrm>
                      <a:off x="0" y="0"/>
                      <a:ext cx="4686300"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7BCB7C0C" w14:textId="71F25240" w:rsidR="001E7268" w:rsidRPr="009A0A5C" w:rsidRDefault="001E7268" w:rsidP="00B61B41">
      <w:pPr>
        <w:pStyle w:val="Figures"/>
      </w:pPr>
      <w:bookmarkStart w:id="148" w:name="_Ref402786008"/>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41</w:t>
      </w:r>
      <w:r w:rsidR="00851AAD">
        <w:rPr>
          <w:noProof/>
        </w:rPr>
        <w:fldChar w:fldCharType="end"/>
      </w:r>
      <w:bookmarkEnd w:id="148"/>
      <w:r w:rsidRPr="009A0A5C">
        <w:t>. Diet composition of adult flathead sole in the eastern Bering Sea (based on a balanced ecosystem model for the eastern Bering Sea in the early 1990s; Aydin et al, 2007).</w:t>
      </w:r>
    </w:p>
    <w:p w14:paraId="1A8132B2" w14:textId="3FC5E35F" w:rsidR="001E7268" w:rsidRPr="0087267B" w:rsidRDefault="001E7268" w:rsidP="001E7268">
      <w:pPr>
        <w:rPr>
          <w:highlight w:val="lightGray"/>
        </w:rPr>
      </w:pPr>
      <w:r w:rsidRPr="0087267B">
        <w:rPr>
          <w:noProof/>
          <w:highlight w:val="lightGray"/>
        </w:rPr>
        <w:lastRenderedPageBreak/>
        <w:drawing>
          <wp:inline distT="0" distB="0" distL="0" distR="0" wp14:anchorId="25B09A51" wp14:editId="525BCBDF">
            <wp:extent cx="4733925" cy="3048000"/>
            <wp:effectExtent l="0" t="0" r="9525" b="0"/>
            <wp:docPr id="73" name="Picture 73" descr="MortDetail_lgFHSol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rtDetail_lgFHSoleB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347" b="16667"/>
                    <a:stretch/>
                  </pic:blipFill>
                  <pic:spPr bwMode="auto">
                    <a:xfrm>
                      <a:off x="0" y="0"/>
                      <a:ext cx="473392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B47D51F" w14:textId="7F2385EE" w:rsidR="001E7268" w:rsidRPr="009A0A5C" w:rsidRDefault="001E7268" w:rsidP="00B61B41">
      <w:pPr>
        <w:pStyle w:val="Figures"/>
      </w:pPr>
      <w:bookmarkStart w:id="149" w:name="_Ref402787466"/>
      <w:r w:rsidRPr="009A0A5C">
        <w:t xml:space="preserve">Figure </w:t>
      </w:r>
      <w:r w:rsidR="00851AAD">
        <w:rPr>
          <w:noProof/>
        </w:rPr>
        <w:fldChar w:fldCharType="begin"/>
      </w:r>
      <w:r w:rsidR="00851AAD">
        <w:rPr>
          <w:noProof/>
        </w:rPr>
        <w:instrText xml:space="preserve"> STYLEREF 1 \s </w:instrText>
      </w:r>
      <w:r w:rsidR="00851AAD">
        <w:rPr>
          <w:noProof/>
        </w:rPr>
        <w:fldChar w:fldCharType="separate"/>
      </w:r>
      <w:r w:rsidR="00FB4444">
        <w:rPr>
          <w:noProof/>
        </w:rPr>
        <w:t>9</w:t>
      </w:r>
      <w:r w:rsidR="00851AAD">
        <w:rPr>
          <w:noProof/>
        </w:rPr>
        <w:fldChar w:fldCharType="end"/>
      </w:r>
      <w:r w:rsidR="006F6FD5">
        <w:t>.</w:t>
      </w:r>
      <w:r w:rsidR="00851AAD">
        <w:rPr>
          <w:noProof/>
        </w:rPr>
        <w:fldChar w:fldCharType="begin"/>
      </w:r>
      <w:r w:rsidR="00851AAD">
        <w:rPr>
          <w:noProof/>
        </w:rPr>
        <w:instrText xml:space="preserve"> SEQ Figure \* ARABIC \s 1 </w:instrText>
      </w:r>
      <w:r w:rsidR="00851AAD">
        <w:rPr>
          <w:noProof/>
        </w:rPr>
        <w:fldChar w:fldCharType="separate"/>
      </w:r>
      <w:r w:rsidR="00FB4444">
        <w:rPr>
          <w:noProof/>
        </w:rPr>
        <w:t>42</w:t>
      </w:r>
      <w:r w:rsidR="00851AAD">
        <w:rPr>
          <w:noProof/>
        </w:rPr>
        <w:fldChar w:fldCharType="end"/>
      </w:r>
      <w:bookmarkEnd w:id="149"/>
      <w:r w:rsidRPr="009A0A5C">
        <w:t>. Mortality sources for flathead sole in the eastern Bering Sea (based on a balanced ecosystem model for the eastern Bering Sea in the early 1990s; Aydin et al, 2007).</w:t>
      </w:r>
    </w:p>
    <w:p w14:paraId="7D8A5C51" w14:textId="40049A58" w:rsidR="00A14825" w:rsidRPr="0087267B" w:rsidRDefault="00A14825">
      <w:pPr>
        <w:spacing w:after="160" w:line="259" w:lineRule="auto"/>
        <w:rPr>
          <w:highlight w:val="lightGray"/>
        </w:rPr>
      </w:pPr>
      <w:r w:rsidRPr="0087267B">
        <w:rPr>
          <w:highlight w:val="lightGray"/>
        </w:rPr>
        <w:br w:type="page"/>
      </w:r>
    </w:p>
    <w:p w14:paraId="5C65561F" w14:textId="50FEFBAA" w:rsidR="00226AA6" w:rsidRPr="00F8369D" w:rsidRDefault="00152688" w:rsidP="000161A6">
      <w:pPr>
        <w:pStyle w:val="Heading1"/>
      </w:pPr>
      <w:r>
        <w:lastRenderedPageBreak/>
        <w:t xml:space="preserve">Appendix </w:t>
      </w:r>
      <w:del w:id="150" w:author="Ben.Williams" w:date="2020-11-02T17:48:00Z">
        <w:r w:rsidDel="001F35FF">
          <w:delText>E</w:delText>
        </w:r>
      </w:del>
      <w:ins w:id="151" w:author="Ben.Williams" w:date="2020-11-02T17:48:00Z">
        <w:r w:rsidR="001F35FF">
          <w:t>A</w:t>
        </w:r>
      </w:ins>
    </w:p>
    <w:p w14:paraId="2E67DA9E" w14:textId="66656F22" w:rsidR="00EE13BA" w:rsidRPr="00DD6D62" w:rsidRDefault="002738AB" w:rsidP="00845A93">
      <w:pPr>
        <w:pStyle w:val="Heading2"/>
      </w:pPr>
      <w:r w:rsidRPr="00DD6D62">
        <w:t>Supplemental Catch Data</w:t>
      </w:r>
    </w:p>
    <w:p w14:paraId="5EED1563" w14:textId="57A0442A" w:rsidR="00A14825" w:rsidRDefault="0013141B" w:rsidP="00DD6D62">
      <w:pPr>
        <w:pStyle w:val="SAFETableCaption"/>
      </w:pPr>
      <w:r w:rsidRPr="0013141B">
        <w:t xml:space="preserve">Table </w:t>
      </w:r>
      <w:del w:id="152" w:author="Ben.Williams" w:date="2020-11-02T17:48:00Z">
        <w:r w:rsidRPr="0013141B" w:rsidDel="001F35FF">
          <w:delText>D</w:delText>
        </w:r>
      </w:del>
      <w:ins w:id="153" w:author="Ben.Williams" w:date="2020-11-02T17:48:00Z">
        <w:r w:rsidR="001F35FF">
          <w:t>A</w:t>
        </w:r>
      </w:ins>
      <w:r w:rsidR="00A51CA3" w:rsidRPr="0013141B">
        <w:t>.1</w:t>
      </w:r>
      <w:r w:rsidR="00D02E33">
        <w:t>-</w:t>
      </w:r>
      <w:del w:id="154" w:author="Ben.Williams" w:date="2020-11-02T17:48:00Z">
        <w:r w:rsidR="00D02E33" w:rsidDel="001F35FF">
          <w:delText>D3</w:delText>
        </w:r>
      </w:del>
      <w:ins w:id="155" w:author="Ben.Williams" w:date="2020-11-02T17:48:00Z">
        <w:r w:rsidR="001F35FF">
          <w:t>A3</w:t>
        </w:r>
      </w:ins>
      <w:r w:rsidR="00A51CA3" w:rsidRPr="0013141B">
        <w:t>. Total non-commercial fishery catches not included in the AKFIN estimates of total catch</w:t>
      </w:r>
      <w:r w:rsidR="00FA3ADC" w:rsidRPr="0013141B">
        <w:t>. Units are not known (not identified on the AKFIN website), but may be kg.</w:t>
      </w:r>
      <w:r w:rsidR="0046727E">
        <w:t xml:space="preserve"> Top table is by agency, and bottom two tables are by type of collection and within agency.</w:t>
      </w:r>
    </w:p>
    <w:tbl>
      <w:tblPr>
        <w:tblW w:w="3802" w:type="dxa"/>
        <w:tblLook w:val="04A0" w:firstRow="1" w:lastRow="0" w:firstColumn="1" w:lastColumn="0" w:noHBand="0" w:noVBand="1"/>
      </w:tblPr>
      <w:tblGrid>
        <w:gridCol w:w="754"/>
        <w:gridCol w:w="783"/>
        <w:gridCol w:w="716"/>
        <w:gridCol w:w="783"/>
        <w:gridCol w:w="766"/>
      </w:tblGrid>
      <w:tr w:rsidR="0013141B" w:rsidRPr="0013141B" w14:paraId="5C1D4F72" w14:textId="77777777" w:rsidTr="00B84FF3">
        <w:trPr>
          <w:trHeight w:val="300"/>
        </w:trPr>
        <w:tc>
          <w:tcPr>
            <w:tcW w:w="754" w:type="dxa"/>
            <w:tcBorders>
              <w:top w:val="single" w:sz="4" w:space="0" w:color="auto"/>
              <w:left w:val="nil"/>
              <w:bottom w:val="single" w:sz="8" w:space="0" w:color="auto"/>
              <w:right w:val="nil"/>
            </w:tcBorders>
            <w:shd w:val="clear" w:color="000000" w:fill="FFFFFF"/>
            <w:noWrap/>
            <w:vAlign w:val="bottom"/>
            <w:hideMark/>
          </w:tcPr>
          <w:p w14:paraId="6C345019" w14:textId="19979386"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Year</w:t>
            </w:r>
          </w:p>
        </w:tc>
        <w:tc>
          <w:tcPr>
            <w:tcW w:w="783" w:type="dxa"/>
            <w:tcBorders>
              <w:top w:val="single" w:sz="4" w:space="0" w:color="auto"/>
              <w:left w:val="nil"/>
              <w:bottom w:val="single" w:sz="8" w:space="0" w:color="auto"/>
              <w:right w:val="nil"/>
            </w:tcBorders>
            <w:shd w:val="clear" w:color="000000" w:fill="FFFFFF"/>
            <w:noWrap/>
            <w:vAlign w:val="bottom"/>
            <w:hideMark/>
          </w:tcPr>
          <w:p w14:paraId="2DF1B3DD"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ADFG</w:t>
            </w:r>
          </w:p>
        </w:tc>
        <w:tc>
          <w:tcPr>
            <w:tcW w:w="716" w:type="dxa"/>
            <w:tcBorders>
              <w:top w:val="single" w:sz="4" w:space="0" w:color="auto"/>
              <w:left w:val="nil"/>
              <w:bottom w:val="single" w:sz="8" w:space="0" w:color="auto"/>
              <w:right w:val="nil"/>
            </w:tcBorders>
            <w:shd w:val="clear" w:color="000000" w:fill="FFFFFF"/>
            <w:noWrap/>
            <w:vAlign w:val="bottom"/>
            <w:hideMark/>
          </w:tcPr>
          <w:p w14:paraId="2C8DE49A"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IPHC</w:t>
            </w:r>
          </w:p>
        </w:tc>
        <w:tc>
          <w:tcPr>
            <w:tcW w:w="783" w:type="dxa"/>
            <w:tcBorders>
              <w:top w:val="single" w:sz="4" w:space="0" w:color="auto"/>
              <w:left w:val="nil"/>
              <w:bottom w:val="single" w:sz="8" w:space="0" w:color="auto"/>
              <w:right w:val="nil"/>
            </w:tcBorders>
            <w:shd w:val="clear" w:color="000000" w:fill="FFFFFF"/>
            <w:noWrap/>
            <w:vAlign w:val="bottom"/>
            <w:hideMark/>
          </w:tcPr>
          <w:p w14:paraId="5A87AE14"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NMFS</w:t>
            </w:r>
          </w:p>
        </w:tc>
        <w:tc>
          <w:tcPr>
            <w:tcW w:w="766" w:type="dxa"/>
            <w:tcBorders>
              <w:top w:val="single" w:sz="4" w:space="0" w:color="auto"/>
              <w:left w:val="nil"/>
              <w:bottom w:val="single" w:sz="8" w:space="0" w:color="auto"/>
              <w:right w:val="nil"/>
            </w:tcBorders>
            <w:shd w:val="clear" w:color="000000" w:fill="FFFFFF"/>
            <w:noWrap/>
            <w:vAlign w:val="bottom"/>
            <w:hideMark/>
          </w:tcPr>
          <w:p w14:paraId="222E0FB5" w14:textId="77777777" w:rsidR="0013141B" w:rsidRPr="0013141B" w:rsidRDefault="0013141B" w:rsidP="0013141B">
            <w:pPr>
              <w:spacing w:after="0"/>
              <w:jc w:val="right"/>
              <w:rPr>
                <w:rFonts w:eastAsia="Times New Roman" w:cs="Times New Roman"/>
                <w:b/>
                <w:bCs/>
                <w:color w:val="000000"/>
                <w:sz w:val="20"/>
                <w:szCs w:val="20"/>
              </w:rPr>
            </w:pPr>
            <w:r w:rsidRPr="0013141B">
              <w:rPr>
                <w:rFonts w:eastAsia="Times New Roman" w:cs="Times New Roman"/>
                <w:b/>
                <w:bCs/>
                <w:color w:val="000000"/>
                <w:sz w:val="20"/>
                <w:szCs w:val="20"/>
              </w:rPr>
              <w:t>Total</w:t>
            </w:r>
          </w:p>
        </w:tc>
      </w:tr>
      <w:tr w:rsidR="0013141B" w:rsidRPr="0013141B" w14:paraId="6DC229F5" w14:textId="77777777" w:rsidTr="00B84FF3">
        <w:trPr>
          <w:trHeight w:val="264"/>
        </w:trPr>
        <w:tc>
          <w:tcPr>
            <w:tcW w:w="754" w:type="dxa"/>
            <w:tcBorders>
              <w:top w:val="nil"/>
              <w:left w:val="nil"/>
              <w:bottom w:val="nil"/>
              <w:right w:val="nil"/>
            </w:tcBorders>
            <w:shd w:val="clear" w:color="000000" w:fill="FFFFFF"/>
            <w:noWrap/>
            <w:vAlign w:val="bottom"/>
            <w:hideMark/>
          </w:tcPr>
          <w:p w14:paraId="3507A784"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2010</w:t>
            </w:r>
          </w:p>
        </w:tc>
        <w:tc>
          <w:tcPr>
            <w:tcW w:w="783" w:type="dxa"/>
            <w:tcBorders>
              <w:top w:val="nil"/>
              <w:left w:val="nil"/>
              <w:bottom w:val="nil"/>
              <w:right w:val="nil"/>
            </w:tcBorders>
            <w:shd w:val="clear" w:color="000000" w:fill="FFFFFF"/>
            <w:noWrap/>
            <w:vAlign w:val="bottom"/>
            <w:hideMark/>
          </w:tcPr>
          <w:p w14:paraId="01B2501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3,244</w:t>
            </w:r>
          </w:p>
        </w:tc>
        <w:tc>
          <w:tcPr>
            <w:tcW w:w="716" w:type="dxa"/>
            <w:tcBorders>
              <w:top w:val="nil"/>
              <w:left w:val="nil"/>
              <w:bottom w:val="nil"/>
              <w:right w:val="nil"/>
            </w:tcBorders>
            <w:shd w:val="clear" w:color="000000" w:fill="FFFFFF"/>
            <w:noWrap/>
            <w:vAlign w:val="bottom"/>
            <w:hideMark/>
          </w:tcPr>
          <w:p w14:paraId="30B753BB"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5</w:t>
            </w:r>
          </w:p>
        </w:tc>
        <w:tc>
          <w:tcPr>
            <w:tcW w:w="783" w:type="dxa"/>
            <w:tcBorders>
              <w:top w:val="nil"/>
              <w:left w:val="nil"/>
              <w:bottom w:val="nil"/>
              <w:right w:val="nil"/>
            </w:tcBorders>
            <w:shd w:val="clear" w:color="000000" w:fill="FFFFFF"/>
            <w:noWrap/>
            <w:vAlign w:val="bottom"/>
            <w:hideMark/>
          </w:tcPr>
          <w:p w14:paraId="0413EA7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27,156</w:t>
            </w:r>
          </w:p>
        </w:tc>
        <w:tc>
          <w:tcPr>
            <w:tcW w:w="766" w:type="dxa"/>
            <w:tcBorders>
              <w:top w:val="nil"/>
              <w:left w:val="nil"/>
              <w:bottom w:val="nil"/>
              <w:right w:val="nil"/>
            </w:tcBorders>
            <w:shd w:val="clear" w:color="000000" w:fill="FFFFFF"/>
            <w:noWrap/>
            <w:vAlign w:val="bottom"/>
            <w:hideMark/>
          </w:tcPr>
          <w:p w14:paraId="0B16337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30,406</w:t>
            </w:r>
          </w:p>
        </w:tc>
      </w:tr>
      <w:tr w:rsidR="0013141B" w:rsidRPr="0013141B" w14:paraId="4A71FE21" w14:textId="77777777" w:rsidTr="00B84FF3">
        <w:trPr>
          <w:trHeight w:val="264"/>
        </w:trPr>
        <w:tc>
          <w:tcPr>
            <w:tcW w:w="754" w:type="dxa"/>
            <w:tcBorders>
              <w:top w:val="nil"/>
              <w:left w:val="nil"/>
              <w:bottom w:val="nil"/>
              <w:right w:val="nil"/>
            </w:tcBorders>
            <w:shd w:val="clear" w:color="000000" w:fill="FFFFFF"/>
            <w:noWrap/>
            <w:vAlign w:val="bottom"/>
            <w:hideMark/>
          </w:tcPr>
          <w:p w14:paraId="4CD09D4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2011</w:t>
            </w:r>
          </w:p>
        </w:tc>
        <w:tc>
          <w:tcPr>
            <w:tcW w:w="783" w:type="dxa"/>
            <w:tcBorders>
              <w:top w:val="nil"/>
              <w:left w:val="nil"/>
              <w:bottom w:val="nil"/>
              <w:right w:val="nil"/>
            </w:tcBorders>
            <w:shd w:val="clear" w:color="000000" w:fill="FFFFFF"/>
            <w:noWrap/>
            <w:vAlign w:val="bottom"/>
            <w:hideMark/>
          </w:tcPr>
          <w:p w14:paraId="7A2DAD3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2,592</w:t>
            </w:r>
          </w:p>
        </w:tc>
        <w:tc>
          <w:tcPr>
            <w:tcW w:w="716" w:type="dxa"/>
            <w:tcBorders>
              <w:top w:val="nil"/>
              <w:left w:val="nil"/>
              <w:bottom w:val="nil"/>
              <w:right w:val="nil"/>
            </w:tcBorders>
            <w:shd w:val="clear" w:color="000000" w:fill="FFFFFF"/>
            <w:noWrap/>
            <w:vAlign w:val="bottom"/>
            <w:hideMark/>
          </w:tcPr>
          <w:p w14:paraId="4559FDD4"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13</w:t>
            </w:r>
          </w:p>
        </w:tc>
        <w:tc>
          <w:tcPr>
            <w:tcW w:w="783" w:type="dxa"/>
            <w:tcBorders>
              <w:top w:val="nil"/>
              <w:left w:val="nil"/>
              <w:bottom w:val="nil"/>
              <w:right w:val="nil"/>
            </w:tcBorders>
            <w:shd w:val="clear" w:color="000000" w:fill="FFFFFF"/>
            <w:noWrap/>
            <w:vAlign w:val="bottom"/>
            <w:hideMark/>
          </w:tcPr>
          <w:p w14:paraId="286B7D5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32,555</w:t>
            </w:r>
          </w:p>
        </w:tc>
        <w:tc>
          <w:tcPr>
            <w:tcW w:w="766" w:type="dxa"/>
            <w:tcBorders>
              <w:top w:val="nil"/>
              <w:left w:val="nil"/>
              <w:bottom w:val="nil"/>
              <w:right w:val="nil"/>
            </w:tcBorders>
            <w:shd w:val="clear" w:color="000000" w:fill="FFFFFF"/>
            <w:noWrap/>
            <w:vAlign w:val="bottom"/>
            <w:hideMark/>
          </w:tcPr>
          <w:p w14:paraId="3EB54056"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35,160</w:t>
            </w:r>
          </w:p>
        </w:tc>
      </w:tr>
      <w:tr w:rsidR="0013141B" w:rsidRPr="0013141B" w14:paraId="01A15176" w14:textId="77777777" w:rsidTr="00B84FF3">
        <w:trPr>
          <w:trHeight w:val="264"/>
        </w:trPr>
        <w:tc>
          <w:tcPr>
            <w:tcW w:w="754" w:type="dxa"/>
            <w:tcBorders>
              <w:top w:val="nil"/>
              <w:left w:val="nil"/>
              <w:bottom w:val="nil"/>
              <w:right w:val="nil"/>
            </w:tcBorders>
            <w:shd w:val="clear" w:color="000000" w:fill="FFFFFF"/>
            <w:noWrap/>
            <w:vAlign w:val="bottom"/>
            <w:hideMark/>
          </w:tcPr>
          <w:p w14:paraId="122F1E7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2012</w:t>
            </w:r>
          </w:p>
        </w:tc>
        <w:tc>
          <w:tcPr>
            <w:tcW w:w="783" w:type="dxa"/>
            <w:tcBorders>
              <w:top w:val="nil"/>
              <w:left w:val="nil"/>
              <w:bottom w:val="nil"/>
              <w:right w:val="nil"/>
            </w:tcBorders>
            <w:shd w:val="clear" w:color="000000" w:fill="FFFFFF"/>
            <w:noWrap/>
            <w:vAlign w:val="bottom"/>
            <w:hideMark/>
          </w:tcPr>
          <w:p w14:paraId="34B18DD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2,814</w:t>
            </w:r>
          </w:p>
        </w:tc>
        <w:tc>
          <w:tcPr>
            <w:tcW w:w="716" w:type="dxa"/>
            <w:tcBorders>
              <w:top w:val="nil"/>
              <w:left w:val="nil"/>
              <w:bottom w:val="nil"/>
              <w:right w:val="nil"/>
            </w:tcBorders>
            <w:shd w:val="clear" w:color="000000" w:fill="FFFFFF"/>
            <w:noWrap/>
            <w:vAlign w:val="bottom"/>
            <w:hideMark/>
          </w:tcPr>
          <w:p w14:paraId="1A9AF7DA"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39</w:t>
            </w:r>
          </w:p>
        </w:tc>
        <w:tc>
          <w:tcPr>
            <w:tcW w:w="783" w:type="dxa"/>
            <w:tcBorders>
              <w:top w:val="nil"/>
              <w:left w:val="nil"/>
              <w:bottom w:val="nil"/>
              <w:right w:val="nil"/>
            </w:tcBorders>
            <w:shd w:val="clear" w:color="000000" w:fill="FFFFFF"/>
            <w:noWrap/>
            <w:vAlign w:val="bottom"/>
            <w:hideMark/>
          </w:tcPr>
          <w:p w14:paraId="4623270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22,284</w:t>
            </w:r>
          </w:p>
        </w:tc>
        <w:tc>
          <w:tcPr>
            <w:tcW w:w="766" w:type="dxa"/>
            <w:tcBorders>
              <w:top w:val="nil"/>
              <w:left w:val="nil"/>
              <w:bottom w:val="nil"/>
              <w:right w:val="nil"/>
            </w:tcBorders>
            <w:shd w:val="clear" w:color="000000" w:fill="FFFFFF"/>
            <w:noWrap/>
            <w:vAlign w:val="bottom"/>
            <w:hideMark/>
          </w:tcPr>
          <w:p w14:paraId="4D9C562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25,137</w:t>
            </w:r>
          </w:p>
        </w:tc>
      </w:tr>
      <w:tr w:rsidR="0013141B" w:rsidRPr="0013141B" w14:paraId="5C49B3CA" w14:textId="77777777" w:rsidTr="00B84FF3">
        <w:trPr>
          <w:trHeight w:val="264"/>
        </w:trPr>
        <w:tc>
          <w:tcPr>
            <w:tcW w:w="754" w:type="dxa"/>
            <w:tcBorders>
              <w:top w:val="nil"/>
              <w:left w:val="nil"/>
              <w:bottom w:val="nil"/>
              <w:right w:val="nil"/>
            </w:tcBorders>
            <w:shd w:val="clear" w:color="000000" w:fill="FFFFFF"/>
            <w:noWrap/>
            <w:vAlign w:val="bottom"/>
            <w:hideMark/>
          </w:tcPr>
          <w:p w14:paraId="24BEE00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2013</w:t>
            </w:r>
          </w:p>
        </w:tc>
        <w:tc>
          <w:tcPr>
            <w:tcW w:w="783" w:type="dxa"/>
            <w:tcBorders>
              <w:top w:val="nil"/>
              <w:left w:val="nil"/>
              <w:bottom w:val="nil"/>
              <w:right w:val="nil"/>
            </w:tcBorders>
            <w:shd w:val="clear" w:color="000000" w:fill="FFFFFF"/>
            <w:noWrap/>
            <w:vAlign w:val="bottom"/>
            <w:hideMark/>
          </w:tcPr>
          <w:p w14:paraId="49A637C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2,426</w:t>
            </w:r>
          </w:p>
        </w:tc>
        <w:tc>
          <w:tcPr>
            <w:tcW w:w="716" w:type="dxa"/>
            <w:tcBorders>
              <w:top w:val="nil"/>
              <w:left w:val="nil"/>
              <w:bottom w:val="nil"/>
              <w:right w:val="nil"/>
            </w:tcBorders>
            <w:shd w:val="clear" w:color="000000" w:fill="FFFFFF"/>
            <w:noWrap/>
            <w:vAlign w:val="bottom"/>
            <w:hideMark/>
          </w:tcPr>
          <w:p w14:paraId="08B79A17"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 </w:t>
            </w:r>
          </w:p>
        </w:tc>
        <w:tc>
          <w:tcPr>
            <w:tcW w:w="783" w:type="dxa"/>
            <w:tcBorders>
              <w:top w:val="nil"/>
              <w:left w:val="nil"/>
              <w:bottom w:val="nil"/>
              <w:right w:val="nil"/>
            </w:tcBorders>
            <w:shd w:val="clear" w:color="000000" w:fill="FFFFFF"/>
            <w:noWrap/>
            <w:vAlign w:val="bottom"/>
            <w:hideMark/>
          </w:tcPr>
          <w:p w14:paraId="069F21A7"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19,647</w:t>
            </w:r>
          </w:p>
        </w:tc>
        <w:tc>
          <w:tcPr>
            <w:tcW w:w="766" w:type="dxa"/>
            <w:tcBorders>
              <w:top w:val="nil"/>
              <w:left w:val="nil"/>
              <w:bottom w:val="nil"/>
              <w:right w:val="nil"/>
            </w:tcBorders>
            <w:shd w:val="clear" w:color="000000" w:fill="FFFFFF"/>
            <w:noWrap/>
            <w:vAlign w:val="bottom"/>
            <w:hideMark/>
          </w:tcPr>
          <w:p w14:paraId="21DAA71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22,072</w:t>
            </w:r>
          </w:p>
        </w:tc>
      </w:tr>
      <w:tr w:rsidR="0013141B" w:rsidRPr="0013141B" w14:paraId="5FCB10E5" w14:textId="77777777" w:rsidTr="00B84FF3">
        <w:trPr>
          <w:trHeight w:val="264"/>
        </w:trPr>
        <w:tc>
          <w:tcPr>
            <w:tcW w:w="754" w:type="dxa"/>
            <w:tcBorders>
              <w:top w:val="nil"/>
              <w:left w:val="nil"/>
              <w:bottom w:val="nil"/>
              <w:right w:val="nil"/>
            </w:tcBorders>
            <w:shd w:val="clear" w:color="000000" w:fill="FFFFFF"/>
            <w:noWrap/>
            <w:vAlign w:val="bottom"/>
            <w:hideMark/>
          </w:tcPr>
          <w:p w14:paraId="1283255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2014</w:t>
            </w:r>
          </w:p>
        </w:tc>
        <w:tc>
          <w:tcPr>
            <w:tcW w:w="783" w:type="dxa"/>
            <w:tcBorders>
              <w:top w:val="nil"/>
              <w:left w:val="nil"/>
              <w:bottom w:val="nil"/>
              <w:right w:val="nil"/>
            </w:tcBorders>
            <w:shd w:val="clear" w:color="000000" w:fill="FFFFFF"/>
            <w:noWrap/>
            <w:vAlign w:val="bottom"/>
            <w:hideMark/>
          </w:tcPr>
          <w:p w14:paraId="4C3BABE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1,938</w:t>
            </w:r>
          </w:p>
        </w:tc>
        <w:tc>
          <w:tcPr>
            <w:tcW w:w="716" w:type="dxa"/>
            <w:tcBorders>
              <w:top w:val="nil"/>
              <w:left w:val="nil"/>
              <w:bottom w:val="nil"/>
              <w:right w:val="nil"/>
            </w:tcBorders>
            <w:shd w:val="clear" w:color="000000" w:fill="FFFFFF"/>
            <w:noWrap/>
            <w:vAlign w:val="bottom"/>
            <w:hideMark/>
          </w:tcPr>
          <w:p w14:paraId="283FADF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6</w:t>
            </w:r>
          </w:p>
        </w:tc>
        <w:tc>
          <w:tcPr>
            <w:tcW w:w="783" w:type="dxa"/>
            <w:tcBorders>
              <w:top w:val="nil"/>
              <w:left w:val="nil"/>
              <w:bottom w:val="nil"/>
              <w:right w:val="nil"/>
            </w:tcBorders>
            <w:shd w:val="clear" w:color="000000" w:fill="FFFFFF"/>
            <w:noWrap/>
            <w:vAlign w:val="bottom"/>
            <w:hideMark/>
          </w:tcPr>
          <w:p w14:paraId="2E00C04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23,118</w:t>
            </w:r>
          </w:p>
        </w:tc>
        <w:tc>
          <w:tcPr>
            <w:tcW w:w="766" w:type="dxa"/>
            <w:tcBorders>
              <w:top w:val="nil"/>
              <w:left w:val="nil"/>
              <w:bottom w:val="nil"/>
              <w:right w:val="nil"/>
            </w:tcBorders>
            <w:shd w:val="clear" w:color="000000" w:fill="FFFFFF"/>
            <w:noWrap/>
            <w:vAlign w:val="bottom"/>
            <w:hideMark/>
          </w:tcPr>
          <w:p w14:paraId="6DDD59C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25,062</w:t>
            </w:r>
          </w:p>
        </w:tc>
      </w:tr>
      <w:tr w:rsidR="0013141B" w:rsidRPr="0013141B" w14:paraId="35EDBAAC" w14:textId="77777777" w:rsidTr="00B84FF3">
        <w:trPr>
          <w:trHeight w:val="264"/>
        </w:trPr>
        <w:tc>
          <w:tcPr>
            <w:tcW w:w="754" w:type="dxa"/>
            <w:tcBorders>
              <w:top w:val="nil"/>
              <w:left w:val="nil"/>
              <w:bottom w:val="nil"/>
              <w:right w:val="nil"/>
            </w:tcBorders>
            <w:shd w:val="clear" w:color="000000" w:fill="FFFFFF"/>
            <w:noWrap/>
            <w:vAlign w:val="bottom"/>
            <w:hideMark/>
          </w:tcPr>
          <w:p w14:paraId="0C54121D"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2015</w:t>
            </w:r>
          </w:p>
        </w:tc>
        <w:tc>
          <w:tcPr>
            <w:tcW w:w="783" w:type="dxa"/>
            <w:tcBorders>
              <w:top w:val="nil"/>
              <w:left w:val="nil"/>
              <w:bottom w:val="nil"/>
              <w:right w:val="nil"/>
            </w:tcBorders>
            <w:shd w:val="clear" w:color="000000" w:fill="FFFFFF"/>
            <w:noWrap/>
            <w:vAlign w:val="bottom"/>
            <w:hideMark/>
          </w:tcPr>
          <w:p w14:paraId="10478BC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2,432</w:t>
            </w:r>
          </w:p>
        </w:tc>
        <w:tc>
          <w:tcPr>
            <w:tcW w:w="716" w:type="dxa"/>
            <w:tcBorders>
              <w:top w:val="nil"/>
              <w:left w:val="nil"/>
              <w:bottom w:val="nil"/>
              <w:right w:val="nil"/>
            </w:tcBorders>
            <w:shd w:val="clear" w:color="000000" w:fill="FFFFFF"/>
            <w:noWrap/>
            <w:vAlign w:val="bottom"/>
            <w:hideMark/>
          </w:tcPr>
          <w:p w14:paraId="23C8F47B"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13</w:t>
            </w:r>
          </w:p>
        </w:tc>
        <w:tc>
          <w:tcPr>
            <w:tcW w:w="783" w:type="dxa"/>
            <w:tcBorders>
              <w:top w:val="nil"/>
              <w:left w:val="nil"/>
              <w:bottom w:val="nil"/>
              <w:right w:val="nil"/>
            </w:tcBorders>
            <w:shd w:val="clear" w:color="000000" w:fill="FFFFFF"/>
            <w:noWrap/>
            <w:vAlign w:val="bottom"/>
            <w:hideMark/>
          </w:tcPr>
          <w:p w14:paraId="6F57E13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15,920</w:t>
            </w:r>
          </w:p>
        </w:tc>
        <w:tc>
          <w:tcPr>
            <w:tcW w:w="766" w:type="dxa"/>
            <w:tcBorders>
              <w:top w:val="nil"/>
              <w:left w:val="nil"/>
              <w:bottom w:val="nil"/>
              <w:right w:val="nil"/>
            </w:tcBorders>
            <w:shd w:val="clear" w:color="000000" w:fill="FFFFFF"/>
            <w:noWrap/>
            <w:vAlign w:val="bottom"/>
            <w:hideMark/>
          </w:tcPr>
          <w:p w14:paraId="196795E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18,366</w:t>
            </w:r>
          </w:p>
        </w:tc>
      </w:tr>
      <w:tr w:rsidR="0013141B" w:rsidRPr="0013141B" w14:paraId="38131995" w14:textId="77777777" w:rsidTr="00B84FF3">
        <w:trPr>
          <w:trHeight w:val="264"/>
        </w:trPr>
        <w:tc>
          <w:tcPr>
            <w:tcW w:w="754" w:type="dxa"/>
            <w:tcBorders>
              <w:top w:val="nil"/>
              <w:left w:val="nil"/>
              <w:bottom w:val="nil"/>
              <w:right w:val="nil"/>
            </w:tcBorders>
            <w:shd w:val="clear" w:color="000000" w:fill="FFFFFF"/>
            <w:noWrap/>
            <w:vAlign w:val="bottom"/>
            <w:hideMark/>
          </w:tcPr>
          <w:p w14:paraId="7C1F1B7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2016</w:t>
            </w:r>
          </w:p>
        </w:tc>
        <w:tc>
          <w:tcPr>
            <w:tcW w:w="783" w:type="dxa"/>
            <w:tcBorders>
              <w:top w:val="nil"/>
              <w:left w:val="nil"/>
              <w:bottom w:val="nil"/>
              <w:right w:val="nil"/>
            </w:tcBorders>
            <w:shd w:val="clear" w:color="000000" w:fill="FFFFFF"/>
            <w:noWrap/>
            <w:vAlign w:val="bottom"/>
            <w:hideMark/>
          </w:tcPr>
          <w:p w14:paraId="506DB345"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2,699</w:t>
            </w:r>
          </w:p>
        </w:tc>
        <w:tc>
          <w:tcPr>
            <w:tcW w:w="716" w:type="dxa"/>
            <w:tcBorders>
              <w:top w:val="nil"/>
              <w:left w:val="nil"/>
              <w:bottom w:val="nil"/>
              <w:right w:val="nil"/>
            </w:tcBorders>
            <w:shd w:val="clear" w:color="000000" w:fill="FFFFFF"/>
            <w:noWrap/>
            <w:vAlign w:val="bottom"/>
            <w:hideMark/>
          </w:tcPr>
          <w:p w14:paraId="1B832E78"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 </w:t>
            </w:r>
          </w:p>
        </w:tc>
        <w:tc>
          <w:tcPr>
            <w:tcW w:w="783" w:type="dxa"/>
            <w:tcBorders>
              <w:top w:val="nil"/>
              <w:left w:val="nil"/>
              <w:bottom w:val="nil"/>
              <w:right w:val="nil"/>
            </w:tcBorders>
            <w:shd w:val="clear" w:color="000000" w:fill="FFFFFF"/>
            <w:noWrap/>
            <w:vAlign w:val="bottom"/>
            <w:hideMark/>
          </w:tcPr>
          <w:p w14:paraId="129A6140"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22,256</w:t>
            </w:r>
          </w:p>
        </w:tc>
        <w:tc>
          <w:tcPr>
            <w:tcW w:w="766" w:type="dxa"/>
            <w:tcBorders>
              <w:top w:val="nil"/>
              <w:left w:val="nil"/>
              <w:bottom w:val="nil"/>
              <w:right w:val="nil"/>
            </w:tcBorders>
            <w:shd w:val="clear" w:color="000000" w:fill="FFFFFF"/>
            <w:noWrap/>
            <w:vAlign w:val="bottom"/>
            <w:hideMark/>
          </w:tcPr>
          <w:p w14:paraId="47919BCE"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24,955</w:t>
            </w:r>
          </w:p>
        </w:tc>
      </w:tr>
      <w:tr w:rsidR="0013141B" w:rsidRPr="0013141B" w14:paraId="4B7226F2" w14:textId="77777777" w:rsidTr="00B84FF3">
        <w:trPr>
          <w:trHeight w:val="264"/>
        </w:trPr>
        <w:tc>
          <w:tcPr>
            <w:tcW w:w="754" w:type="dxa"/>
            <w:tcBorders>
              <w:top w:val="nil"/>
              <w:left w:val="nil"/>
              <w:bottom w:val="single" w:sz="8" w:space="0" w:color="auto"/>
              <w:right w:val="nil"/>
            </w:tcBorders>
            <w:shd w:val="clear" w:color="000000" w:fill="FFFFFF"/>
            <w:noWrap/>
            <w:vAlign w:val="bottom"/>
            <w:hideMark/>
          </w:tcPr>
          <w:p w14:paraId="4FC94A9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2017</w:t>
            </w:r>
          </w:p>
        </w:tc>
        <w:tc>
          <w:tcPr>
            <w:tcW w:w="783" w:type="dxa"/>
            <w:tcBorders>
              <w:top w:val="nil"/>
              <w:left w:val="nil"/>
              <w:bottom w:val="single" w:sz="8" w:space="0" w:color="auto"/>
              <w:right w:val="nil"/>
            </w:tcBorders>
            <w:shd w:val="clear" w:color="000000" w:fill="FFFFFF"/>
            <w:noWrap/>
            <w:vAlign w:val="bottom"/>
            <w:hideMark/>
          </w:tcPr>
          <w:p w14:paraId="78402892"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2,584</w:t>
            </w:r>
          </w:p>
        </w:tc>
        <w:tc>
          <w:tcPr>
            <w:tcW w:w="716" w:type="dxa"/>
            <w:tcBorders>
              <w:top w:val="nil"/>
              <w:left w:val="nil"/>
              <w:bottom w:val="single" w:sz="8" w:space="0" w:color="auto"/>
              <w:right w:val="nil"/>
            </w:tcBorders>
            <w:shd w:val="clear" w:color="000000" w:fill="FFFFFF"/>
            <w:noWrap/>
            <w:vAlign w:val="bottom"/>
            <w:hideMark/>
          </w:tcPr>
          <w:p w14:paraId="50616A71"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14</w:t>
            </w:r>
          </w:p>
        </w:tc>
        <w:tc>
          <w:tcPr>
            <w:tcW w:w="783" w:type="dxa"/>
            <w:tcBorders>
              <w:top w:val="nil"/>
              <w:left w:val="nil"/>
              <w:bottom w:val="single" w:sz="8" w:space="0" w:color="auto"/>
              <w:right w:val="nil"/>
            </w:tcBorders>
            <w:shd w:val="clear" w:color="000000" w:fill="FFFFFF"/>
            <w:noWrap/>
            <w:vAlign w:val="bottom"/>
            <w:hideMark/>
          </w:tcPr>
          <w:p w14:paraId="443D3F33"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22,548</w:t>
            </w:r>
          </w:p>
        </w:tc>
        <w:tc>
          <w:tcPr>
            <w:tcW w:w="766" w:type="dxa"/>
            <w:tcBorders>
              <w:top w:val="nil"/>
              <w:left w:val="nil"/>
              <w:bottom w:val="single" w:sz="8" w:space="0" w:color="auto"/>
              <w:right w:val="nil"/>
            </w:tcBorders>
            <w:shd w:val="clear" w:color="000000" w:fill="FFFFFF"/>
            <w:noWrap/>
            <w:vAlign w:val="bottom"/>
            <w:hideMark/>
          </w:tcPr>
          <w:p w14:paraId="7CAE72AC" w14:textId="77777777" w:rsidR="0013141B" w:rsidRPr="0013141B" w:rsidRDefault="0013141B" w:rsidP="0013141B">
            <w:pPr>
              <w:spacing w:after="0"/>
              <w:jc w:val="right"/>
              <w:rPr>
                <w:rFonts w:eastAsia="Times New Roman" w:cs="Times New Roman"/>
                <w:color w:val="000000"/>
                <w:sz w:val="20"/>
                <w:szCs w:val="20"/>
              </w:rPr>
            </w:pPr>
            <w:r w:rsidRPr="0013141B">
              <w:rPr>
                <w:rFonts w:eastAsia="Times New Roman" w:cs="Times New Roman"/>
                <w:color w:val="000000"/>
                <w:sz w:val="20"/>
                <w:szCs w:val="20"/>
              </w:rPr>
              <w:t>25,145</w:t>
            </w:r>
          </w:p>
        </w:tc>
      </w:tr>
    </w:tbl>
    <w:p w14:paraId="7732D1FF" w14:textId="77C72798" w:rsidR="001E7268" w:rsidRDefault="001E7268" w:rsidP="00335605">
      <w:pPr>
        <w:spacing w:after="160" w:line="259" w:lineRule="auto"/>
        <w:rPr>
          <w:iCs/>
          <w:color w:val="000000" w:themeColor="text1"/>
          <w:szCs w:val="18"/>
        </w:rPr>
      </w:pPr>
    </w:p>
    <w:tbl>
      <w:tblPr>
        <w:tblW w:w="3500" w:type="dxa"/>
        <w:tblLook w:val="04A0" w:firstRow="1" w:lastRow="0" w:firstColumn="1" w:lastColumn="0" w:noHBand="0" w:noVBand="1"/>
      </w:tblPr>
      <w:tblGrid>
        <w:gridCol w:w="576"/>
        <w:gridCol w:w="960"/>
        <w:gridCol w:w="1040"/>
        <w:gridCol w:w="1060"/>
      </w:tblGrid>
      <w:tr w:rsidR="0046727E" w:rsidRPr="0046727E" w14:paraId="4E6E5C36" w14:textId="77777777" w:rsidTr="0046727E">
        <w:trPr>
          <w:trHeight w:val="264"/>
        </w:trPr>
        <w:tc>
          <w:tcPr>
            <w:tcW w:w="440" w:type="dxa"/>
            <w:tcBorders>
              <w:top w:val="nil"/>
              <w:left w:val="nil"/>
              <w:bottom w:val="nil"/>
              <w:right w:val="nil"/>
            </w:tcBorders>
            <w:shd w:val="clear" w:color="000000" w:fill="FFFFFF"/>
            <w:noWrap/>
            <w:vAlign w:val="bottom"/>
            <w:hideMark/>
          </w:tcPr>
          <w:p w14:paraId="06B5C935"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2000" w:type="dxa"/>
            <w:gridSpan w:val="2"/>
            <w:tcBorders>
              <w:top w:val="single" w:sz="4" w:space="0" w:color="auto"/>
              <w:left w:val="nil"/>
              <w:bottom w:val="single" w:sz="4" w:space="0" w:color="auto"/>
              <w:right w:val="nil"/>
            </w:tcBorders>
            <w:shd w:val="clear" w:color="000000" w:fill="FFFFFF"/>
            <w:vAlign w:val="bottom"/>
            <w:hideMark/>
          </w:tcPr>
          <w:p w14:paraId="06F4A80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ADFG</w:t>
            </w:r>
          </w:p>
        </w:tc>
        <w:tc>
          <w:tcPr>
            <w:tcW w:w="1060" w:type="dxa"/>
            <w:tcBorders>
              <w:top w:val="single" w:sz="4" w:space="0" w:color="auto"/>
              <w:left w:val="nil"/>
              <w:bottom w:val="single" w:sz="4" w:space="0" w:color="auto"/>
              <w:right w:val="nil"/>
            </w:tcBorders>
            <w:shd w:val="clear" w:color="000000" w:fill="FFFFFF"/>
            <w:vAlign w:val="bottom"/>
            <w:hideMark/>
          </w:tcPr>
          <w:p w14:paraId="72DE1F94"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IPHC</w:t>
            </w:r>
          </w:p>
        </w:tc>
      </w:tr>
      <w:tr w:rsidR="0046727E" w:rsidRPr="0046727E" w14:paraId="6848C808" w14:textId="77777777" w:rsidTr="0046727E">
        <w:trPr>
          <w:trHeight w:val="1404"/>
        </w:trPr>
        <w:tc>
          <w:tcPr>
            <w:tcW w:w="440" w:type="dxa"/>
            <w:tcBorders>
              <w:top w:val="nil"/>
              <w:left w:val="nil"/>
              <w:bottom w:val="single" w:sz="8" w:space="0" w:color="auto"/>
              <w:right w:val="nil"/>
            </w:tcBorders>
            <w:shd w:val="clear" w:color="000000" w:fill="FFFFFF"/>
            <w:noWrap/>
            <w:vAlign w:val="bottom"/>
            <w:hideMark/>
          </w:tcPr>
          <w:p w14:paraId="7AD46FB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Year</w:t>
            </w:r>
          </w:p>
        </w:tc>
        <w:tc>
          <w:tcPr>
            <w:tcW w:w="960" w:type="dxa"/>
            <w:tcBorders>
              <w:top w:val="nil"/>
              <w:left w:val="nil"/>
              <w:bottom w:val="single" w:sz="8" w:space="0" w:color="auto"/>
              <w:right w:val="nil"/>
            </w:tcBorders>
            <w:shd w:val="clear" w:color="000000" w:fill="FFFFFF"/>
            <w:vAlign w:val="bottom"/>
            <w:hideMark/>
          </w:tcPr>
          <w:p w14:paraId="42CF839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Large-Mesh Trawl Survey</w:t>
            </w:r>
          </w:p>
        </w:tc>
        <w:tc>
          <w:tcPr>
            <w:tcW w:w="1040" w:type="dxa"/>
            <w:tcBorders>
              <w:top w:val="nil"/>
              <w:left w:val="nil"/>
              <w:bottom w:val="single" w:sz="8" w:space="0" w:color="auto"/>
              <w:right w:val="nil"/>
            </w:tcBorders>
            <w:shd w:val="clear" w:color="000000" w:fill="FFFFFF"/>
            <w:vAlign w:val="bottom"/>
            <w:hideMark/>
          </w:tcPr>
          <w:p w14:paraId="2DF93C3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St. Matthews Crab Survey</w:t>
            </w:r>
          </w:p>
        </w:tc>
        <w:tc>
          <w:tcPr>
            <w:tcW w:w="1060" w:type="dxa"/>
            <w:tcBorders>
              <w:top w:val="nil"/>
              <w:left w:val="nil"/>
              <w:bottom w:val="single" w:sz="8" w:space="0" w:color="auto"/>
              <w:right w:val="nil"/>
            </w:tcBorders>
            <w:shd w:val="clear" w:color="000000" w:fill="FFFFFF"/>
            <w:vAlign w:val="bottom"/>
            <w:hideMark/>
          </w:tcPr>
          <w:p w14:paraId="4D87A81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IPHC Annual Longline Survey</w:t>
            </w:r>
          </w:p>
        </w:tc>
      </w:tr>
      <w:tr w:rsidR="0046727E" w:rsidRPr="0046727E" w14:paraId="2BB2ACA7" w14:textId="77777777" w:rsidTr="0046727E">
        <w:trPr>
          <w:trHeight w:val="264"/>
        </w:trPr>
        <w:tc>
          <w:tcPr>
            <w:tcW w:w="440" w:type="dxa"/>
            <w:tcBorders>
              <w:top w:val="nil"/>
              <w:left w:val="nil"/>
              <w:bottom w:val="nil"/>
              <w:right w:val="nil"/>
            </w:tcBorders>
            <w:shd w:val="clear" w:color="000000" w:fill="FFFFFF"/>
            <w:noWrap/>
            <w:vAlign w:val="bottom"/>
            <w:hideMark/>
          </w:tcPr>
          <w:p w14:paraId="4B2ECBE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2011</w:t>
            </w:r>
          </w:p>
        </w:tc>
        <w:tc>
          <w:tcPr>
            <w:tcW w:w="960" w:type="dxa"/>
            <w:tcBorders>
              <w:top w:val="nil"/>
              <w:left w:val="nil"/>
              <w:bottom w:val="nil"/>
              <w:right w:val="nil"/>
            </w:tcBorders>
            <w:shd w:val="clear" w:color="000000" w:fill="FFFFFF"/>
            <w:noWrap/>
            <w:vAlign w:val="bottom"/>
            <w:hideMark/>
          </w:tcPr>
          <w:p w14:paraId="5D510D18"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2,592</w:t>
            </w:r>
          </w:p>
        </w:tc>
        <w:tc>
          <w:tcPr>
            <w:tcW w:w="1040" w:type="dxa"/>
            <w:tcBorders>
              <w:top w:val="nil"/>
              <w:left w:val="nil"/>
              <w:bottom w:val="nil"/>
              <w:right w:val="nil"/>
            </w:tcBorders>
            <w:shd w:val="clear" w:color="000000" w:fill="FFFFFF"/>
            <w:noWrap/>
            <w:vAlign w:val="bottom"/>
            <w:hideMark/>
          </w:tcPr>
          <w:p w14:paraId="09704A0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33D5C9F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13</w:t>
            </w:r>
          </w:p>
        </w:tc>
      </w:tr>
      <w:tr w:rsidR="0046727E" w:rsidRPr="0046727E" w14:paraId="43BA0907" w14:textId="77777777" w:rsidTr="0046727E">
        <w:trPr>
          <w:trHeight w:val="264"/>
        </w:trPr>
        <w:tc>
          <w:tcPr>
            <w:tcW w:w="440" w:type="dxa"/>
            <w:tcBorders>
              <w:top w:val="nil"/>
              <w:left w:val="nil"/>
              <w:bottom w:val="nil"/>
              <w:right w:val="nil"/>
            </w:tcBorders>
            <w:shd w:val="clear" w:color="000000" w:fill="FFFFFF"/>
            <w:noWrap/>
            <w:vAlign w:val="bottom"/>
            <w:hideMark/>
          </w:tcPr>
          <w:p w14:paraId="00964FE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2012</w:t>
            </w:r>
          </w:p>
        </w:tc>
        <w:tc>
          <w:tcPr>
            <w:tcW w:w="960" w:type="dxa"/>
            <w:tcBorders>
              <w:top w:val="nil"/>
              <w:left w:val="nil"/>
              <w:bottom w:val="nil"/>
              <w:right w:val="nil"/>
            </w:tcBorders>
            <w:shd w:val="clear" w:color="000000" w:fill="FFFFFF"/>
            <w:noWrap/>
            <w:vAlign w:val="bottom"/>
            <w:hideMark/>
          </w:tcPr>
          <w:p w14:paraId="2184CEA1"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2,814</w:t>
            </w:r>
          </w:p>
        </w:tc>
        <w:tc>
          <w:tcPr>
            <w:tcW w:w="1040" w:type="dxa"/>
            <w:tcBorders>
              <w:top w:val="nil"/>
              <w:left w:val="nil"/>
              <w:bottom w:val="nil"/>
              <w:right w:val="nil"/>
            </w:tcBorders>
            <w:shd w:val="clear" w:color="000000" w:fill="FFFFFF"/>
            <w:noWrap/>
            <w:vAlign w:val="bottom"/>
            <w:hideMark/>
          </w:tcPr>
          <w:p w14:paraId="7EF7AB4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7E74039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39</w:t>
            </w:r>
          </w:p>
        </w:tc>
      </w:tr>
      <w:tr w:rsidR="0046727E" w:rsidRPr="0046727E" w14:paraId="7B13B0D0" w14:textId="77777777" w:rsidTr="0046727E">
        <w:trPr>
          <w:trHeight w:val="264"/>
        </w:trPr>
        <w:tc>
          <w:tcPr>
            <w:tcW w:w="440" w:type="dxa"/>
            <w:tcBorders>
              <w:top w:val="nil"/>
              <w:left w:val="nil"/>
              <w:bottom w:val="nil"/>
              <w:right w:val="nil"/>
            </w:tcBorders>
            <w:shd w:val="clear" w:color="000000" w:fill="FFFFFF"/>
            <w:noWrap/>
            <w:vAlign w:val="bottom"/>
            <w:hideMark/>
          </w:tcPr>
          <w:p w14:paraId="52F9174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2013</w:t>
            </w:r>
          </w:p>
        </w:tc>
        <w:tc>
          <w:tcPr>
            <w:tcW w:w="960" w:type="dxa"/>
            <w:tcBorders>
              <w:top w:val="nil"/>
              <w:left w:val="nil"/>
              <w:bottom w:val="nil"/>
              <w:right w:val="nil"/>
            </w:tcBorders>
            <w:shd w:val="clear" w:color="000000" w:fill="FFFFFF"/>
            <w:noWrap/>
            <w:vAlign w:val="bottom"/>
            <w:hideMark/>
          </w:tcPr>
          <w:p w14:paraId="38FFC2E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2,426</w:t>
            </w:r>
          </w:p>
        </w:tc>
        <w:tc>
          <w:tcPr>
            <w:tcW w:w="1040" w:type="dxa"/>
            <w:tcBorders>
              <w:top w:val="nil"/>
              <w:left w:val="nil"/>
              <w:bottom w:val="nil"/>
              <w:right w:val="nil"/>
            </w:tcBorders>
            <w:shd w:val="clear" w:color="000000" w:fill="FFFFFF"/>
            <w:noWrap/>
            <w:vAlign w:val="bottom"/>
            <w:hideMark/>
          </w:tcPr>
          <w:p w14:paraId="46E61C1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04D1AE2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58BF4FFC" w14:textId="77777777" w:rsidTr="0046727E">
        <w:trPr>
          <w:trHeight w:val="264"/>
        </w:trPr>
        <w:tc>
          <w:tcPr>
            <w:tcW w:w="440" w:type="dxa"/>
            <w:tcBorders>
              <w:top w:val="nil"/>
              <w:left w:val="nil"/>
              <w:bottom w:val="nil"/>
              <w:right w:val="nil"/>
            </w:tcBorders>
            <w:shd w:val="clear" w:color="000000" w:fill="FFFFFF"/>
            <w:noWrap/>
            <w:vAlign w:val="bottom"/>
            <w:hideMark/>
          </w:tcPr>
          <w:p w14:paraId="3D730BC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2014</w:t>
            </w:r>
          </w:p>
        </w:tc>
        <w:tc>
          <w:tcPr>
            <w:tcW w:w="960" w:type="dxa"/>
            <w:tcBorders>
              <w:top w:val="nil"/>
              <w:left w:val="nil"/>
              <w:bottom w:val="nil"/>
              <w:right w:val="nil"/>
            </w:tcBorders>
            <w:shd w:val="clear" w:color="000000" w:fill="FFFFFF"/>
            <w:noWrap/>
            <w:vAlign w:val="bottom"/>
            <w:hideMark/>
          </w:tcPr>
          <w:p w14:paraId="0198BB93"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1,938</w:t>
            </w:r>
          </w:p>
        </w:tc>
        <w:tc>
          <w:tcPr>
            <w:tcW w:w="1040" w:type="dxa"/>
            <w:tcBorders>
              <w:top w:val="nil"/>
              <w:left w:val="nil"/>
              <w:bottom w:val="nil"/>
              <w:right w:val="nil"/>
            </w:tcBorders>
            <w:shd w:val="clear" w:color="000000" w:fill="FFFFFF"/>
            <w:noWrap/>
            <w:vAlign w:val="bottom"/>
            <w:hideMark/>
          </w:tcPr>
          <w:p w14:paraId="5B60B2CB"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27B7FF0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6</w:t>
            </w:r>
          </w:p>
        </w:tc>
      </w:tr>
      <w:tr w:rsidR="0046727E" w:rsidRPr="0046727E" w14:paraId="5031EA66" w14:textId="77777777" w:rsidTr="0046727E">
        <w:trPr>
          <w:trHeight w:val="264"/>
        </w:trPr>
        <w:tc>
          <w:tcPr>
            <w:tcW w:w="440" w:type="dxa"/>
            <w:tcBorders>
              <w:top w:val="nil"/>
              <w:left w:val="nil"/>
              <w:bottom w:val="nil"/>
              <w:right w:val="nil"/>
            </w:tcBorders>
            <w:shd w:val="clear" w:color="000000" w:fill="FFFFFF"/>
            <w:noWrap/>
            <w:vAlign w:val="bottom"/>
            <w:hideMark/>
          </w:tcPr>
          <w:p w14:paraId="3E6C695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2015</w:t>
            </w:r>
          </w:p>
        </w:tc>
        <w:tc>
          <w:tcPr>
            <w:tcW w:w="960" w:type="dxa"/>
            <w:tcBorders>
              <w:top w:val="nil"/>
              <w:left w:val="nil"/>
              <w:bottom w:val="nil"/>
              <w:right w:val="nil"/>
            </w:tcBorders>
            <w:shd w:val="clear" w:color="000000" w:fill="FFFFFF"/>
            <w:noWrap/>
            <w:vAlign w:val="bottom"/>
            <w:hideMark/>
          </w:tcPr>
          <w:p w14:paraId="6011EC92"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2,432</w:t>
            </w:r>
          </w:p>
        </w:tc>
        <w:tc>
          <w:tcPr>
            <w:tcW w:w="1040" w:type="dxa"/>
            <w:tcBorders>
              <w:top w:val="nil"/>
              <w:left w:val="nil"/>
              <w:bottom w:val="nil"/>
              <w:right w:val="nil"/>
            </w:tcBorders>
            <w:shd w:val="clear" w:color="000000" w:fill="FFFFFF"/>
            <w:noWrap/>
            <w:vAlign w:val="bottom"/>
            <w:hideMark/>
          </w:tcPr>
          <w:p w14:paraId="2AAD7F32"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5CF5790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13</w:t>
            </w:r>
          </w:p>
        </w:tc>
      </w:tr>
      <w:tr w:rsidR="0046727E" w:rsidRPr="0046727E" w14:paraId="67265753" w14:textId="77777777" w:rsidTr="0046727E">
        <w:trPr>
          <w:trHeight w:val="264"/>
        </w:trPr>
        <w:tc>
          <w:tcPr>
            <w:tcW w:w="440" w:type="dxa"/>
            <w:tcBorders>
              <w:top w:val="nil"/>
              <w:left w:val="nil"/>
              <w:bottom w:val="nil"/>
              <w:right w:val="nil"/>
            </w:tcBorders>
            <w:shd w:val="clear" w:color="000000" w:fill="FFFFFF"/>
            <w:noWrap/>
            <w:vAlign w:val="bottom"/>
            <w:hideMark/>
          </w:tcPr>
          <w:p w14:paraId="25FA1C81"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2016</w:t>
            </w:r>
          </w:p>
        </w:tc>
        <w:tc>
          <w:tcPr>
            <w:tcW w:w="960" w:type="dxa"/>
            <w:tcBorders>
              <w:top w:val="nil"/>
              <w:left w:val="nil"/>
              <w:bottom w:val="nil"/>
              <w:right w:val="nil"/>
            </w:tcBorders>
            <w:shd w:val="clear" w:color="000000" w:fill="FFFFFF"/>
            <w:noWrap/>
            <w:vAlign w:val="bottom"/>
            <w:hideMark/>
          </w:tcPr>
          <w:p w14:paraId="0724455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2,699</w:t>
            </w:r>
          </w:p>
        </w:tc>
        <w:tc>
          <w:tcPr>
            <w:tcW w:w="1040" w:type="dxa"/>
            <w:tcBorders>
              <w:top w:val="nil"/>
              <w:left w:val="nil"/>
              <w:bottom w:val="nil"/>
              <w:right w:val="nil"/>
            </w:tcBorders>
            <w:shd w:val="clear" w:color="000000" w:fill="FFFFFF"/>
            <w:noWrap/>
            <w:vAlign w:val="bottom"/>
            <w:hideMark/>
          </w:tcPr>
          <w:p w14:paraId="158541E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1060" w:type="dxa"/>
            <w:tcBorders>
              <w:top w:val="nil"/>
              <w:left w:val="nil"/>
              <w:bottom w:val="nil"/>
              <w:right w:val="nil"/>
            </w:tcBorders>
            <w:shd w:val="clear" w:color="000000" w:fill="FFFFFF"/>
            <w:noWrap/>
            <w:vAlign w:val="bottom"/>
            <w:hideMark/>
          </w:tcPr>
          <w:p w14:paraId="343EC55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4D97DB52" w14:textId="77777777" w:rsidTr="0046727E">
        <w:trPr>
          <w:trHeight w:val="264"/>
        </w:trPr>
        <w:tc>
          <w:tcPr>
            <w:tcW w:w="440" w:type="dxa"/>
            <w:tcBorders>
              <w:top w:val="nil"/>
              <w:left w:val="nil"/>
              <w:bottom w:val="single" w:sz="8" w:space="0" w:color="auto"/>
              <w:right w:val="nil"/>
            </w:tcBorders>
            <w:shd w:val="clear" w:color="000000" w:fill="FFFFFF"/>
            <w:noWrap/>
            <w:vAlign w:val="bottom"/>
            <w:hideMark/>
          </w:tcPr>
          <w:p w14:paraId="44F1037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2017</w:t>
            </w:r>
          </w:p>
        </w:tc>
        <w:tc>
          <w:tcPr>
            <w:tcW w:w="960" w:type="dxa"/>
            <w:tcBorders>
              <w:top w:val="nil"/>
              <w:left w:val="nil"/>
              <w:bottom w:val="single" w:sz="8" w:space="0" w:color="auto"/>
              <w:right w:val="nil"/>
            </w:tcBorders>
            <w:shd w:val="clear" w:color="000000" w:fill="FFFFFF"/>
            <w:noWrap/>
            <w:vAlign w:val="bottom"/>
            <w:hideMark/>
          </w:tcPr>
          <w:p w14:paraId="6D1FA14F"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2,583</w:t>
            </w:r>
          </w:p>
        </w:tc>
        <w:tc>
          <w:tcPr>
            <w:tcW w:w="1040" w:type="dxa"/>
            <w:tcBorders>
              <w:top w:val="nil"/>
              <w:left w:val="nil"/>
              <w:bottom w:val="single" w:sz="8" w:space="0" w:color="auto"/>
              <w:right w:val="nil"/>
            </w:tcBorders>
            <w:shd w:val="clear" w:color="000000" w:fill="FFFFFF"/>
            <w:noWrap/>
            <w:vAlign w:val="bottom"/>
            <w:hideMark/>
          </w:tcPr>
          <w:p w14:paraId="717C37CD"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w:t>
            </w:r>
          </w:p>
        </w:tc>
        <w:tc>
          <w:tcPr>
            <w:tcW w:w="1060" w:type="dxa"/>
            <w:tcBorders>
              <w:top w:val="nil"/>
              <w:left w:val="nil"/>
              <w:bottom w:val="single" w:sz="8" w:space="0" w:color="auto"/>
              <w:right w:val="nil"/>
            </w:tcBorders>
            <w:shd w:val="clear" w:color="000000" w:fill="FFFFFF"/>
            <w:noWrap/>
            <w:vAlign w:val="bottom"/>
            <w:hideMark/>
          </w:tcPr>
          <w:p w14:paraId="4575A71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14</w:t>
            </w:r>
          </w:p>
        </w:tc>
      </w:tr>
    </w:tbl>
    <w:p w14:paraId="0BD027C2" w14:textId="5228178E" w:rsidR="0046727E" w:rsidRDefault="0046727E" w:rsidP="00335605">
      <w:pPr>
        <w:spacing w:after="160" w:line="259" w:lineRule="auto"/>
        <w:rPr>
          <w:iCs/>
          <w:color w:val="000000" w:themeColor="text1"/>
          <w:szCs w:val="18"/>
        </w:rPr>
      </w:pPr>
    </w:p>
    <w:tbl>
      <w:tblPr>
        <w:tblW w:w="9700" w:type="dxa"/>
        <w:tblLook w:val="04A0" w:firstRow="1" w:lastRow="0" w:firstColumn="1" w:lastColumn="0" w:noHBand="0" w:noVBand="1"/>
      </w:tblPr>
      <w:tblGrid>
        <w:gridCol w:w="576"/>
        <w:gridCol w:w="1140"/>
        <w:gridCol w:w="1096"/>
        <w:gridCol w:w="866"/>
        <w:gridCol w:w="860"/>
        <w:gridCol w:w="1040"/>
        <w:gridCol w:w="780"/>
        <w:gridCol w:w="1140"/>
        <w:gridCol w:w="1060"/>
        <w:gridCol w:w="767"/>
        <w:gridCol w:w="940"/>
      </w:tblGrid>
      <w:tr w:rsidR="0046727E" w:rsidRPr="0046727E" w14:paraId="7061A609" w14:textId="77777777" w:rsidTr="0046727E">
        <w:trPr>
          <w:trHeight w:val="264"/>
        </w:trPr>
        <w:tc>
          <w:tcPr>
            <w:tcW w:w="440" w:type="dxa"/>
            <w:tcBorders>
              <w:top w:val="nil"/>
              <w:left w:val="nil"/>
              <w:bottom w:val="nil"/>
              <w:right w:val="nil"/>
            </w:tcBorders>
            <w:shd w:val="clear" w:color="000000" w:fill="FFFFFF"/>
            <w:vAlign w:val="bottom"/>
            <w:hideMark/>
          </w:tcPr>
          <w:p w14:paraId="598B6EBE"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 </w:t>
            </w:r>
          </w:p>
        </w:tc>
        <w:tc>
          <w:tcPr>
            <w:tcW w:w="9260" w:type="dxa"/>
            <w:gridSpan w:val="10"/>
            <w:tcBorders>
              <w:top w:val="single" w:sz="4" w:space="0" w:color="auto"/>
              <w:left w:val="nil"/>
              <w:bottom w:val="single" w:sz="4" w:space="0" w:color="auto"/>
              <w:right w:val="nil"/>
            </w:tcBorders>
            <w:shd w:val="clear" w:color="000000" w:fill="FFFFFF"/>
            <w:vAlign w:val="bottom"/>
            <w:hideMark/>
          </w:tcPr>
          <w:p w14:paraId="552465C9"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NMFS</w:t>
            </w:r>
          </w:p>
        </w:tc>
      </w:tr>
      <w:tr w:rsidR="0046727E" w:rsidRPr="0046727E" w14:paraId="60AEF6A4" w14:textId="77777777" w:rsidTr="0046727E">
        <w:trPr>
          <w:trHeight w:val="1404"/>
        </w:trPr>
        <w:tc>
          <w:tcPr>
            <w:tcW w:w="440" w:type="dxa"/>
            <w:tcBorders>
              <w:top w:val="nil"/>
              <w:left w:val="nil"/>
              <w:bottom w:val="single" w:sz="8" w:space="0" w:color="auto"/>
              <w:right w:val="nil"/>
            </w:tcBorders>
            <w:shd w:val="clear" w:color="000000" w:fill="FFFFFF"/>
            <w:noWrap/>
            <w:vAlign w:val="bottom"/>
            <w:hideMark/>
          </w:tcPr>
          <w:p w14:paraId="6D2B9530"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Year</w:t>
            </w:r>
          </w:p>
        </w:tc>
        <w:tc>
          <w:tcPr>
            <w:tcW w:w="1140" w:type="dxa"/>
            <w:tcBorders>
              <w:top w:val="nil"/>
              <w:left w:val="nil"/>
              <w:bottom w:val="single" w:sz="8" w:space="0" w:color="auto"/>
              <w:right w:val="nil"/>
            </w:tcBorders>
            <w:shd w:val="clear" w:color="000000" w:fill="FFFFFF"/>
            <w:vAlign w:val="bottom"/>
            <w:hideMark/>
          </w:tcPr>
          <w:p w14:paraId="3C073E4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Aleutian Island Bottom Trawl Survey</w:t>
            </w:r>
          </w:p>
        </w:tc>
        <w:tc>
          <w:tcPr>
            <w:tcW w:w="940" w:type="dxa"/>
            <w:tcBorders>
              <w:top w:val="nil"/>
              <w:left w:val="nil"/>
              <w:bottom w:val="single" w:sz="8" w:space="0" w:color="auto"/>
              <w:right w:val="nil"/>
            </w:tcBorders>
            <w:shd w:val="clear" w:color="000000" w:fill="FFFFFF"/>
            <w:vAlign w:val="bottom"/>
            <w:hideMark/>
          </w:tcPr>
          <w:p w14:paraId="7CEC528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Aleutian Islands Cooperative Acoustic Survey</w:t>
            </w:r>
          </w:p>
        </w:tc>
        <w:tc>
          <w:tcPr>
            <w:tcW w:w="680" w:type="dxa"/>
            <w:tcBorders>
              <w:top w:val="nil"/>
              <w:left w:val="nil"/>
              <w:bottom w:val="single" w:sz="8" w:space="0" w:color="auto"/>
              <w:right w:val="nil"/>
            </w:tcBorders>
            <w:shd w:val="clear" w:color="000000" w:fill="FFFFFF"/>
            <w:vAlign w:val="bottom"/>
            <w:hideMark/>
          </w:tcPr>
          <w:p w14:paraId="1125E14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Annual Longline Survey</w:t>
            </w:r>
          </w:p>
        </w:tc>
        <w:tc>
          <w:tcPr>
            <w:tcW w:w="860" w:type="dxa"/>
            <w:tcBorders>
              <w:top w:val="nil"/>
              <w:left w:val="nil"/>
              <w:bottom w:val="single" w:sz="8" w:space="0" w:color="auto"/>
              <w:right w:val="nil"/>
            </w:tcBorders>
            <w:shd w:val="clear" w:color="000000" w:fill="FFFFFF"/>
            <w:vAlign w:val="bottom"/>
            <w:hideMark/>
          </w:tcPr>
          <w:p w14:paraId="753F2BB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Acoustic Survey</w:t>
            </w:r>
          </w:p>
        </w:tc>
        <w:tc>
          <w:tcPr>
            <w:tcW w:w="1040" w:type="dxa"/>
            <w:tcBorders>
              <w:top w:val="nil"/>
              <w:left w:val="nil"/>
              <w:bottom w:val="single" w:sz="8" w:space="0" w:color="auto"/>
              <w:right w:val="nil"/>
            </w:tcBorders>
            <w:shd w:val="clear" w:color="000000" w:fill="FFFFFF"/>
            <w:vAlign w:val="bottom"/>
            <w:hideMark/>
          </w:tcPr>
          <w:p w14:paraId="137BFE2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Bottom Trawl Survey</w:t>
            </w:r>
          </w:p>
        </w:tc>
        <w:tc>
          <w:tcPr>
            <w:tcW w:w="780" w:type="dxa"/>
            <w:tcBorders>
              <w:top w:val="nil"/>
              <w:left w:val="nil"/>
              <w:bottom w:val="single" w:sz="8" w:space="0" w:color="auto"/>
              <w:right w:val="nil"/>
            </w:tcBorders>
            <w:shd w:val="clear" w:color="000000" w:fill="FFFFFF"/>
            <w:vAlign w:val="bottom"/>
            <w:hideMark/>
          </w:tcPr>
          <w:p w14:paraId="16D27B9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Bering Sea Slope Survey</w:t>
            </w:r>
          </w:p>
        </w:tc>
        <w:tc>
          <w:tcPr>
            <w:tcW w:w="1140" w:type="dxa"/>
            <w:tcBorders>
              <w:top w:val="nil"/>
              <w:left w:val="nil"/>
              <w:bottom w:val="single" w:sz="8" w:space="0" w:color="auto"/>
              <w:right w:val="nil"/>
            </w:tcBorders>
            <w:shd w:val="clear" w:color="000000" w:fill="FFFFFF"/>
            <w:vAlign w:val="bottom"/>
            <w:hideMark/>
          </w:tcPr>
          <w:p w14:paraId="23DBD34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Eastern Bering Sea Bottom Trawl Survey</w:t>
            </w:r>
          </w:p>
        </w:tc>
        <w:tc>
          <w:tcPr>
            <w:tcW w:w="1060" w:type="dxa"/>
            <w:tcBorders>
              <w:top w:val="nil"/>
              <w:left w:val="nil"/>
              <w:bottom w:val="single" w:sz="8" w:space="0" w:color="auto"/>
              <w:right w:val="nil"/>
            </w:tcBorders>
            <w:shd w:val="clear" w:color="000000" w:fill="FFFFFF"/>
            <w:vAlign w:val="bottom"/>
            <w:hideMark/>
          </w:tcPr>
          <w:p w14:paraId="4346187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Northern Bering Sea Bottom Trawl Survey</w:t>
            </w:r>
          </w:p>
        </w:tc>
        <w:tc>
          <w:tcPr>
            <w:tcW w:w="680" w:type="dxa"/>
            <w:tcBorders>
              <w:top w:val="nil"/>
              <w:left w:val="nil"/>
              <w:bottom w:val="single" w:sz="8" w:space="0" w:color="auto"/>
              <w:right w:val="nil"/>
            </w:tcBorders>
            <w:shd w:val="clear" w:color="000000" w:fill="FFFFFF"/>
            <w:vAlign w:val="bottom"/>
            <w:hideMark/>
          </w:tcPr>
          <w:p w14:paraId="7324C7B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Pollock EFP 11-01</w:t>
            </w:r>
          </w:p>
        </w:tc>
        <w:tc>
          <w:tcPr>
            <w:tcW w:w="940" w:type="dxa"/>
            <w:tcBorders>
              <w:top w:val="nil"/>
              <w:left w:val="nil"/>
              <w:bottom w:val="single" w:sz="8" w:space="0" w:color="auto"/>
              <w:right w:val="nil"/>
            </w:tcBorders>
            <w:shd w:val="clear" w:color="000000" w:fill="FFFFFF"/>
            <w:vAlign w:val="bottom"/>
            <w:hideMark/>
          </w:tcPr>
          <w:p w14:paraId="650DE24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Summer EBS Survey with Russia</w:t>
            </w:r>
          </w:p>
        </w:tc>
      </w:tr>
      <w:tr w:rsidR="0046727E" w:rsidRPr="0046727E" w14:paraId="17159324" w14:textId="77777777" w:rsidTr="0046727E">
        <w:trPr>
          <w:trHeight w:val="264"/>
        </w:trPr>
        <w:tc>
          <w:tcPr>
            <w:tcW w:w="440" w:type="dxa"/>
            <w:tcBorders>
              <w:top w:val="nil"/>
              <w:left w:val="nil"/>
              <w:bottom w:val="nil"/>
              <w:right w:val="nil"/>
            </w:tcBorders>
            <w:shd w:val="clear" w:color="000000" w:fill="FFFFFF"/>
            <w:noWrap/>
            <w:vAlign w:val="bottom"/>
            <w:hideMark/>
          </w:tcPr>
          <w:p w14:paraId="3338CF8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2011</w:t>
            </w:r>
          </w:p>
        </w:tc>
        <w:tc>
          <w:tcPr>
            <w:tcW w:w="1140" w:type="dxa"/>
            <w:tcBorders>
              <w:top w:val="nil"/>
              <w:left w:val="nil"/>
              <w:bottom w:val="nil"/>
              <w:right w:val="nil"/>
            </w:tcBorders>
            <w:shd w:val="clear" w:color="000000" w:fill="FFFFFF"/>
            <w:noWrap/>
            <w:vAlign w:val="bottom"/>
            <w:hideMark/>
          </w:tcPr>
          <w:p w14:paraId="257EB26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089002E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7CB07D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105</w:t>
            </w:r>
          </w:p>
        </w:tc>
        <w:tc>
          <w:tcPr>
            <w:tcW w:w="860" w:type="dxa"/>
            <w:tcBorders>
              <w:top w:val="nil"/>
              <w:left w:val="nil"/>
              <w:bottom w:val="nil"/>
              <w:right w:val="nil"/>
            </w:tcBorders>
            <w:shd w:val="clear" w:color="000000" w:fill="FFFFFF"/>
            <w:noWrap/>
            <w:vAlign w:val="bottom"/>
            <w:hideMark/>
          </w:tcPr>
          <w:p w14:paraId="62F8B35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7A053AE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35B21E3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0D3D08F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26,921</w:t>
            </w:r>
          </w:p>
        </w:tc>
        <w:tc>
          <w:tcPr>
            <w:tcW w:w="1060" w:type="dxa"/>
            <w:tcBorders>
              <w:top w:val="nil"/>
              <w:left w:val="nil"/>
              <w:bottom w:val="nil"/>
              <w:right w:val="nil"/>
            </w:tcBorders>
            <w:shd w:val="clear" w:color="000000" w:fill="FFFFFF"/>
            <w:noWrap/>
            <w:vAlign w:val="bottom"/>
            <w:hideMark/>
          </w:tcPr>
          <w:p w14:paraId="798D599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3EB31E1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5,529</w:t>
            </w:r>
          </w:p>
        </w:tc>
        <w:tc>
          <w:tcPr>
            <w:tcW w:w="940" w:type="dxa"/>
            <w:tcBorders>
              <w:top w:val="nil"/>
              <w:left w:val="nil"/>
              <w:bottom w:val="nil"/>
              <w:right w:val="nil"/>
            </w:tcBorders>
            <w:shd w:val="clear" w:color="000000" w:fill="FFFFFF"/>
            <w:noWrap/>
            <w:vAlign w:val="bottom"/>
            <w:hideMark/>
          </w:tcPr>
          <w:p w14:paraId="78956A2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2FBF656D" w14:textId="77777777" w:rsidTr="0046727E">
        <w:trPr>
          <w:trHeight w:val="264"/>
        </w:trPr>
        <w:tc>
          <w:tcPr>
            <w:tcW w:w="440" w:type="dxa"/>
            <w:tcBorders>
              <w:top w:val="nil"/>
              <w:left w:val="nil"/>
              <w:bottom w:val="nil"/>
              <w:right w:val="nil"/>
            </w:tcBorders>
            <w:shd w:val="clear" w:color="000000" w:fill="FFFFFF"/>
            <w:noWrap/>
            <w:vAlign w:val="bottom"/>
            <w:hideMark/>
          </w:tcPr>
          <w:p w14:paraId="31BA7810"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2012</w:t>
            </w:r>
          </w:p>
        </w:tc>
        <w:tc>
          <w:tcPr>
            <w:tcW w:w="1140" w:type="dxa"/>
            <w:tcBorders>
              <w:top w:val="nil"/>
              <w:left w:val="nil"/>
              <w:bottom w:val="nil"/>
              <w:right w:val="nil"/>
            </w:tcBorders>
            <w:shd w:val="clear" w:color="000000" w:fill="FFFFFF"/>
            <w:noWrap/>
            <w:vAlign w:val="bottom"/>
            <w:hideMark/>
          </w:tcPr>
          <w:p w14:paraId="599CC93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1,082</w:t>
            </w:r>
          </w:p>
        </w:tc>
        <w:tc>
          <w:tcPr>
            <w:tcW w:w="940" w:type="dxa"/>
            <w:tcBorders>
              <w:top w:val="nil"/>
              <w:left w:val="nil"/>
              <w:bottom w:val="nil"/>
              <w:right w:val="nil"/>
            </w:tcBorders>
            <w:shd w:val="clear" w:color="000000" w:fill="FFFFFF"/>
            <w:noWrap/>
            <w:vAlign w:val="bottom"/>
            <w:hideMark/>
          </w:tcPr>
          <w:p w14:paraId="6EDF2C4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02B3551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w:t>
            </w:r>
          </w:p>
        </w:tc>
        <w:tc>
          <w:tcPr>
            <w:tcW w:w="860" w:type="dxa"/>
            <w:tcBorders>
              <w:top w:val="nil"/>
              <w:left w:val="nil"/>
              <w:bottom w:val="nil"/>
              <w:right w:val="nil"/>
            </w:tcBorders>
            <w:shd w:val="clear" w:color="000000" w:fill="FFFFFF"/>
            <w:noWrap/>
            <w:vAlign w:val="bottom"/>
            <w:hideMark/>
          </w:tcPr>
          <w:p w14:paraId="34D472B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54230D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6757E4A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4,479</w:t>
            </w:r>
          </w:p>
        </w:tc>
        <w:tc>
          <w:tcPr>
            <w:tcW w:w="1140" w:type="dxa"/>
            <w:tcBorders>
              <w:top w:val="nil"/>
              <w:left w:val="nil"/>
              <w:bottom w:val="nil"/>
              <w:right w:val="nil"/>
            </w:tcBorders>
            <w:shd w:val="clear" w:color="000000" w:fill="FFFFFF"/>
            <w:noWrap/>
            <w:vAlign w:val="bottom"/>
            <w:hideMark/>
          </w:tcPr>
          <w:p w14:paraId="31EC620B"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16,122</w:t>
            </w:r>
          </w:p>
        </w:tc>
        <w:tc>
          <w:tcPr>
            <w:tcW w:w="1060" w:type="dxa"/>
            <w:tcBorders>
              <w:top w:val="nil"/>
              <w:left w:val="nil"/>
              <w:bottom w:val="nil"/>
              <w:right w:val="nil"/>
            </w:tcBorders>
            <w:shd w:val="clear" w:color="000000" w:fill="FFFFFF"/>
            <w:noWrap/>
            <w:vAlign w:val="bottom"/>
            <w:hideMark/>
          </w:tcPr>
          <w:p w14:paraId="547A056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682D3BB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552</w:t>
            </w:r>
          </w:p>
        </w:tc>
        <w:tc>
          <w:tcPr>
            <w:tcW w:w="940" w:type="dxa"/>
            <w:tcBorders>
              <w:top w:val="nil"/>
              <w:left w:val="nil"/>
              <w:bottom w:val="nil"/>
              <w:right w:val="nil"/>
            </w:tcBorders>
            <w:shd w:val="clear" w:color="000000" w:fill="FFFFFF"/>
            <w:noWrap/>
            <w:vAlign w:val="bottom"/>
            <w:hideMark/>
          </w:tcPr>
          <w:p w14:paraId="2A58E7B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45</w:t>
            </w:r>
          </w:p>
        </w:tc>
      </w:tr>
      <w:tr w:rsidR="0046727E" w:rsidRPr="0046727E" w14:paraId="4E0AB7A2" w14:textId="77777777" w:rsidTr="0046727E">
        <w:trPr>
          <w:trHeight w:val="264"/>
        </w:trPr>
        <w:tc>
          <w:tcPr>
            <w:tcW w:w="440" w:type="dxa"/>
            <w:tcBorders>
              <w:top w:val="nil"/>
              <w:left w:val="nil"/>
              <w:bottom w:val="nil"/>
              <w:right w:val="nil"/>
            </w:tcBorders>
            <w:shd w:val="clear" w:color="000000" w:fill="FFFFFF"/>
            <w:noWrap/>
            <w:vAlign w:val="bottom"/>
            <w:hideMark/>
          </w:tcPr>
          <w:p w14:paraId="5CA2D4A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2013</w:t>
            </w:r>
          </w:p>
        </w:tc>
        <w:tc>
          <w:tcPr>
            <w:tcW w:w="1140" w:type="dxa"/>
            <w:tcBorders>
              <w:top w:val="nil"/>
              <w:left w:val="nil"/>
              <w:bottom w:val="nil"/>
              <w:right w:val="nil"/>
            </w:tcBorders>
            <w:shd w:val="clear" w:color="000000" w:fill="FFFFFF"/>
            <w:noWrap/>
            <w:vAlign w:val="bottom"/>
            <w:hideMark/>
          </w:tcPr>
          <w:p w14:paraId="6DC5AEA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3CA83F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B35EDF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107</w:t>
            </w:r>
          </w:p>
        </w:tc>
        <w:tc>
          <w:tcPr>
            <w:tcW w:w="860" w:type="dxa"/>
            <w:tcBorders>
              <w:top w:val="nil"/>
              <w:left w:val="nil"/>
              <w:bottom w:val="nil"/>
              <w:right w:val="nil"/>
            </w:tcBorders>
            <w:shd w:val="clear" w:color="000000" w:fill="FFFFFF"/>
            <w:noWrap/>
            <w:vAlign w:val="bottom"/>
            <w:hideMark/>
          </w:tcPr>
          <w:p w14:paraId="7EF6853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260F46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6C8C1B01"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55F4F98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19,540</w:t>
            </w:r>
          </w:p>
        </w:tc>
        <w:tc>
          <w:tcPr>
            <w:tcW w:w="1060" w:type="dxa"/>
            <w:tcBorders>
              <w:top w:val="nil"/>
              <w:left w:val="nil"/>
              <w:bottom w:val="nil"/>
              <w:right w:val="nil"/>
            </w:tcBorders>
            <w:shd w:val="clear" w:color="000000" w:fill="FFFFFF"/>
            <w:noWrap/>
            <w:vAlign w:val="bottom"/>
            <w:hideMark/>
          </w:tcPr>
          <w:p w14:paraId="3215E67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0D3854E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51EEA2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10FF5AEE" w14:textId="77777777" w:rsidTr="0046727E">
        <w:trPr>
          <w:trHeight w:val="264"/>
        </w:trPr>
        <w:tc>
          <w:tcPr>
            <w:tcW w:w="440" w:type="dxa"/>
            <w:tcBorders>
              <w:top w:val="nil"/>
              <w:left w:val="nil"/>
              <w:bottom w:val="nil"/>
              <w:right w:val="nil"/>
            </w:tcBorders>
            <w:shd w:val="clear" w:color="000000" w:fill="FFFFFF"/>
            <w:noWrap/>
            <w:vAlign w:val="bottom"/>
            <w:hideMark/>
          </w:tcPr>
          <w:p w14:paraId="0C33A24A"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2014</w:t>
            </w:r>
          </w:p>
        </w:tc>
        <w:tc>
          <w:tcPr>
            <w:tcW w:w="1140" w:type="dxa"/>
            <w:tcBorders>
              <w:top w:val="nil"/>
              <w:left w:val="nil"/>
              <w:bottom w:val="nil"/>
              <w:right w:val="nil"/>
            </w:tcBorders>
            <w:shd w:val="clear" w:color="000000" w:fill="FFFFFF"/>
            <w:noWrap/>
            <w:vAlign w:val="bottom"/>
            <w:hideMark/>
          </w:tcPr>
          <w:p w14:paraId="33E59B9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2,518</w:t>
            </w:r>
          </w:p>
        </w:tc>
        <w:tc>
          <w:tcPr>
            <w:tcW w:w="940" w:type="dxa"/>
            <w:tcBorders>
              <w:top w:val="nil"/>
              <w:left w:val="nil"/>
              <w:bottom w:val="nil"/>
              <w:right w:val="nil"/>
            </w:tcBorders>
            <w:shd w:val="clear" w:color="000000" w:fill="FFFFFF"/>
            <w:noWrap/>
            <w:vAlign w:val="bottom"/>
            <w:hideMark/>
          </w:tcPr>
          <w:p w14:paraId="0A8EDE3A"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25F01FE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22</w:t>
            </w:r>
          </w:p>
        </w:tc>
        <w:tc>
          <w:tcPr>
            <w:tcW w:w="860" w:type="dxa"/>
            <w:tcBorders>
              <w:top w:val="nil"/>
              <w:left w:val="nil"/>
              <w:bottom w:val="nil"/>
              <w:right w:val="nil"/>
            </w:tcBorders>
            <w:shd w:val="clear" w:color="000000" w:fill="FFFFFF"/>
            <w:noWrap/>
            <w:vAlign w:val="bottom"/>
            <w:hideMark/>
          </w:tcPr>
          <w:p w14:paraId="0804A9A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35EE13A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09741A2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461B032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20,578</w:t>
            </w:r>
          </w:p>
        </w:tc>
        <w:tc>
          <w:tcPr>
            <w:tcW w:w="1060" w:type="dxa"/>
            <w:tcBorders>
              <w:top w:val="nil"/>
              <w:left w:val="nil"/>
              <w:bottom w:val="nil"/>
              <w:right w:val="nil"/>
            </w:tcBorders>
            <w:shd w:val="clear" w:color="000000" w:fill="FFFFFF"/>
            <w:noWrap/>
            <w:vAlign w:val="bottom"/>
            <w:hideMark/>
          </w:tcPr>
          <w:p w14:paraId="155504F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9ABBBE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C55C1F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34D42C12" w14:textId="77777777" w:rsidTr="0046727E">
        <w:trPr>
          <w:trHeight w:val="264"/>
        </w:trPr>
        <w:tc>
          <w:tcPr>
            <w:tcW w:w="440" w:type="dxa"/>
            <w:tcBorders>
              <w:top w:val="nil"/>
              <w:left w:val="nil"/>
              <w:bottom w:val="nil"/>
              <w:right w:val="nil"/>
            </w:tcBorders>
            <w:shd w:val="clear" w:color="000000" w:fill="FFFFFF"/>
            <w:noWrap/>
            <w:vAlign w:val="bottom"/>
            <w:hideMark/>
          </w:tcPr>
          <w:p w14:paraId="2F501E66"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2015</w:t>
            </w:r>
          </w:p>
        </w:tc>
        <w:tc>
          <w:tcPr>
            <w:tcW w:w="1140" w:type="dxa"/>
            <w:tcBorders>
              <w:top w:val="nil"/>
              <w:left w:val="nil"/>
              <w:bottom w:val="nil"/>
              <w:right w:val="nil"/>
            </w:tcBorders>
            <w:shd w:val="clear" w:color="000000" w:fill="FFFFFF"/>
            <w:noWrap/>
            <w:vAlign w:val="bottom"/>
            <w:hideMark/>
          </w:tcPr>
          <w:p w14:paraId="2FAB02E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4E9B153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2E89826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180</w:t>
            </w:r>
          </w:p>
        </w:tc>
        <w:tc>
          <w:tcPr>
            <w:tcW w:w="860" w:type="dxa"/>
            <w:tcBorders>
              <w:top w:val="nil"/>
              <w:left w:val="nil"/>
              <w:bottom w:val="nil"/>
              <w:right w:val="nil"/>
            </w:tcBorders>
            <w:shd w:val="clear" w:color="000000" w:fill="FFFFFF"/>
            <w:noWrap/>
            <w:vAlign w:val="bottom"/>
            <w:hideMark/>
          </w:tcPr>
          <w:p w14:paraId="6C5D3FD9"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5067672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29EC749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nil"/>
              <w:right w:val="nil"/>
            </w:tcBorders>
            <w:shd w:val="clear" w:color="000000" w:fill="FFFFFF"/>
            <w:noWrap/>
            <w:vAlign w:val="bottom"/>
            <w:hideMark/>
          </w:tcPr>
          <w:p w14:paraId="6F40CA1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15,740</w:t>
            </w:r>
          </w:p>
        </w:tc>
        <w:tc>
          <w:tcPr>
            <w:tcW w:w="1060" w:type="dxa"/>
            <w:tcBorders>
              <w:top w:val="nil"/>
              <w:left w:val="nil"/>
              <w:bottom w:val="nil"/>
              <w:right w:val="nil"/>
            </w:tcBorders>
            <w:shd w:val="clear" w:color="000000" w:fill="FFFFFF"/>
            <w:noWrap/>
            <w:vAlign w:val="bottom"/>
            <w:hideMark/>
          </w:tcPr>
          <w:p w14:paraId="2396F33C"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0FE14E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E7475B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00276955" w14:textId="77777777" w:rsidTr="0046727E">
        <w:trPr>
          <w:trHeight w:val="264"/>
        </w:trPr>
        <w:tc>
          <w:tcPr>
            <w:tcW w:w="440" w:type="dxa"/>
            <w:tcBorders>
              <w:top w:val="nil"/>
              <w:left w:val="nil"/>
              <w:bottom w:val="nil"/>
              <w:right w:val="nil"/>
            </w:tcBorders>
            <w:shd w:val="clear" w:color="000000" w:fill="FFFFFF"/>
            <w:noWrap/>
            <w:vAlign w:val="bottom"/>
            <w:hideMark/>
          </w:tcPr>
          <w:p w14:paraId="4AAB726C"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2016</w:t>
            </w:r>
          </w:p>
        </w:tc>
        <w:tc>
          <w:tcPr>
            <w:tcW w:w="1140" w:type="dxa"/>
            <w:tcBorders>
              <w:top w:val="nil"/>
              <w:left w:val="nil"/>
              <w:bottom w:val="nil"/>
              <w:right w:val="nil"/>
            </w:tcBorders>
            <w:shd w:val="clear" w:color="000000" w:fill="FFFFFF"/>
            <w:noWrap/>
            <w:vAlign w:val="bottom"/>
            <w:hideMark/>
          </w:tcPr>
          <w:p w14:paraId="2E5188C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1,444</w:t>
            </w:r>
          </w:p>
        </w:tc>
        <w:tc>
          <w:tcPr>
            <w:tcW w:w="940" w:type="dxa"/>
            <w:tcBorders>
              <w:top w:val="nil"/>
              <w:left w:val="nil"/>
              <w:bottom w:val="nil"/>
              <w:right w:val="nil"/>
            </w:tcBorders>
            <w:shd w:val="clear" w:color="000000" w:fill="FFFFFF"/>
            <w:noWrap/>
            <w:vAlign w:val="bottom"/>
            <w:hideMark/>
          </w:tcPr>
          <w:p w14:paraId="08FA0C1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7BADE21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6</w:t>
            </w:r>
          </w:p>
        </w:tc>
        <w:tc>
          <w:tcPr>
            <w:tcW w:w="860" w:type="dxa"/>
            <w:tcBorders>
              <w:top w:val="nil"/>
              <w:left w:val="nil"/>
              <w:bottom w:val="nil"/>
              <w:right w:val="nil"/>
            </w:tcBorders>
            <w:shd w:val="clear" w:color="000000" w:fill="FFFFFF"/>
            <w:noWrap/>
            <w:vAlign w:val="bottom"/>
            <w:hideMark/>
          </w:tcPr>
          <w:p w14:paraId="58C72DC6"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nil"/>
              <w:right w:val="nil"/>
            </w:tcBorders>
            <w:shd w:val="clear" w:color="000000" w:fill="FFFFFF"/>
            <w:noWrap/>
            <w:vAlign w:val="bottom"/>
            <w:hideMark/>
          </w:tcPr>
          <w:p w14:paraId="6C33DF5E"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nil"/>
              <w:right w:val="nil"/>
            </w:tcBorders>
            <w:shd w:val="clear" w:color="000000" w:fill="FFFFFF"/>
            <w:noWrap/>
            <w:vAlign w:val="bottom"/>
            <w:hideMark/>
          </w:tcPr>
          <w:p w14:paraId="1D0CFC3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3,182</w:t>
            </w:r>
          </w:p>
        </w:tc>
        <w:tc>
          <w:tcPr>
            <w:tcW w:w="1140" w:type="dxa"/>
            <w:tcBorders>
              <w:top w:val="nil"/>
              <w:left w:val="nil"/>
              <w:bottom w:val="nil"/>
              <w:right w:val="nil"/>
            </w:tcBorders>
            <w:shd w:val="clear" w:color="000000" w:fill="FFFFFF"/>
            <w:noWrap/>
            <w:vAlign w:val="bottom"/>
            <w:hideMark/>
          </w:tcPr>
          <w:p w14:paraId="163435D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17,624</w:t>
            </w:r>
          </w:p>
        </w:tc>
        <w:tc>
          <w:tcPr>
            <w:tcW w:w="1060" w:type="dxa"/>
            <w:tcBorders>
              <w:top w:val="nil"/>
              <w:left w:val="nil"/>
              <w:bottom w:val="nil"/>
              <w:right w:val="nil"/>
            </w:tcBorders>
            <w:shd w:val="clear" w:color="000000" w:fill="FFFFFF"/>
            <w:noWrap/>
            <w:vAlign w:val="bottom"/>
            <w:hideMark/>
          </w:tcPr>
          <w:p w14:paraId="6C01BECF"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nil"/>
              <w:right w:val="nil"/>
            </w:tcBorders>
            <w:shd w:val="clear" w:color="000000" w:fill="FFFFFF"/>
            <w:noWrap/>
            <w:vAlign w:val="bottom"/>
            <w:hideMark/>
          </w:tcPr>
          <w:p w14:paraId="1A01FF44"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nil"/>
              <w:right w:val="nil"/>
            </w:tcBorders>
            <w:shd w:val="clear" w:color="000000" w:fill="FFFFFF"/>
            <w:noWrap/>
            <w:vAlign w:val="bottom"/>
            <w:hideMark/>
          </w:tcPr>
          <w:p w14:paraId="59AA951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r w:rsidR="0046727E" w:rsidRPr="0046727E" w14:paraId="17467A4B" w14:textId="77777777" w:rsidTr="0046727E">
        <w:trPr>
          <w:trHeight w:val="264"/>
        </w:trPr>
        <w:tc>
          <w:tcPr>
            <w:tcW w:w="440" w:type="dxa"/>
            <w:tcBorders>
              <w:top w:val="nil"/>
              <w:left w:val="nil"/>
              <w:bottom w:val="single" w:sz="8" w:space="0" w:color="auto"/>
              <w:right w:val="nil"/>
            </w:tcBorders>
            <w:shd w:val="clear" w:color="000000" w:fill="FFFFFF"/>
            <w:noWrap/>
            <w:vAlign w:val="bottom"/>
            <w:hideMark/>
          </w:tcPr>
          <w:p w14:paraId="030095A9" w14:textId="77777777" w:rsidR="0046727E" w:rsidRPr="0046727E" w:rsidRDefault="0046727E" w:rsidP="0046727E">
            <w:pPr>
              <w:spacing w:after="0"/>
              <w:jc w:val="center"/>
              <w:rPr>
                <w:rFonts w:eastAsia="Times New Roman" w:cs="Times New Roman"/>
                <w:color w:val="000000"/>
                <w:sz w:val="18"/>
                <w:szCs w:val="18"/>
              </w:rPr>
            </w:pPr>
            <w:r w:rsidRPr="0046727E">
              <w:rPr>
                <w:rFonts w:eastAsia="Times New Roman" w:cs="Times New Roman"/>
                <w:color w:val="000000"/>
                <w:sz w:val="18"/>
                <w:szCs w:val="18"/>
              </w:rPr>
              <w:t>2017</w:t>
            </w:r>
          </w:p>
        </w:tc>
        <w:tc>
          <w:tcPr>
            <w:tcW w:w="1140" w:type="dxa"/>
            <w:tcBorders>
              <w:top w:val="nil"/>
              <w:left w:val="nil"/>
              <w:bottom w:val="single" w:sz="8" w:space="0" w:color="auto"/>
              <w:right w:val="nil"/>
            </w:tcBorders>
            <w:shd w:val="clear" w:color="000000" w:fill="FFFFFF"/>
            <w:noWrap/>
            <w:vAlign w:val="bottom"/>
            <w:hideMark/>
          </w:tcPr>
          <w:p w14:paraId="487A1537"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single" w:sz="8" w:space="0" w:color="auto"/>
              <w:right w:val="nil"/>
            </w:tcBorders>
            <w:shd w:val="clear" w:color="000000" w:fill="FFFFFF"/>
            <w:noWrap/>
            <w:vAlign w:val="bottom"/>
            <w:hideMark/>
          </w:tcPr>
          <w:p w14:paraId="0E8CB643"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680" w:type="dxa"/>
            <w:tcBorders>
              <w:top w:val="nil"/>
              <w:left w:val="nil"/>
              <w:bottom w:val="single" w:sz="8" w:space="0" w:color="auto"/>
              <w:right w:val="nil"/>
            </w:tcBorders>
            <w:shd w:val="clear" w:color="000000" w:fill="FFFFFF"/>
            <w:noWrap/>
            <w:vAlign w:val="bottom"/>
            <w:hideMark/>
          </w:tcPr>
          <w:p w14:paraId="4738F358"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86</w:t>
            </w:r>
          </w:p>
        </w:tc>
        <w:tc>
          <w:tcPr>
            <w:tcW w:w="860" w:type="dxa"/>
            <w:tcBorders>
              <w:top w:val="nil"/>
              <w:left w:val="nil"/>
              <w:bottom w:val="single" w:sz="8" w:space="0" w:color="auto"/>
              <w:right w:val="nil"/>
            </w:tcBorders>
            <w:shd w:val="clear" w:color="000000" w:fill="FFFFFF"/>
            <w:noWrap/>
            <w:vAlign w:val="bottom"/>
            <w:hideMark/>
          </w:tcPr>
          <w:p w14:paraId="6EDC49F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040" w:type="dxa"/>
            <w:tcBorders>
              <w:top w:val="nil"/>
              <w:left w:val="nil"/>
              <w:bottom w:val="single" w:sz="8" w:space="0" w:color="auto"/>
              <w:right w:val="nil"/>
            </w:tcBorders>
            <w:shd w:val="clear" w:color="000000" w:fill="FFFFFF"/>
            <w:noWrap/>
            <w:vAlign w:val="bottom"/>
            <w:hideMark/>
          </w:tcPr>
          <w:p w14:paraId="140F52A5"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780" w:type="dxa"/>
            <w:tcBorders>
              <w:top w:val="nil"/>
              <w:left w:val="nil"/>
              <w:bottom w:val="single" w:sz="8" w:space="0" w:color="auto"/>
              <w:right w:val="nil"/>
            </w:tcBorders>
            <w:shd w:val="clear" w:color="000000" w:fill="FFFFFF"/>
            <w:noWrap/>
            <w:vAlign w:val="bottom"/>
            <w:hideMark/>
          </w:tcPr>
          <w:p w14:paraId="2AE22E6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1140" w:type="dxa"/>
            <w:tcBorders>
              <w:top w:val="nil"/>
              <w:left w:val="nil"/>
              <w:bottom w:val="single" w:sz="8" w:space="0" w:color="auto"/>
              <w:right w:val="nil"/>
            </w:tcBorders>
            <w:shd w:val="clear" w:color="000000" w:fill="FFFFFF"/>
            <w:noWrap/>
            <w:vAlign w:val="bottom"/>
            <w:hideMark/>
          </w:tcPr>
          <w:p w14:paraId="421BE510"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21,792</w:t>
            </w:r>
          </w:p>
        </w:tc>
        <w:tc>
          <w:tcPr>
            <w:tcW w:w="1060" w:type="dxa"/>
            <w:tcBorders>
              <w:top w:val="nil"/>
              <w:left w:val="nil"/>
              <w:bottom w:val="single" w:sz="8" w:space="0" w:color="auto"/>
              <w:right w:val="nil"/>
            </w:tcBorders>
            <w:shd w:val="clear" w:color="000000" w:fill="FFFFFF"/>
            <w:noWrap/>
            <w:vAlign w:val="bottom"/>
            <w:hideMark/>
          </w:tcPr>
          <w:p w14:paraId="432F6C02"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670</w:t>
            </w:r>
          </w:p>
        </w:tc>
        <w:tc>
          <w:tcPr>
            <w:tcW w:w="680" w:type="dxa"/>
            <w:tcBorders>
              <w:top w:val="nil"/>
              <w:left w:val="nil"/>
              <w:bottom w:val="single" w:sz="8" w:space="0" w:color="auto"/>
              <w:right w:val="nil"/>
            </w:tcBorders>
            <w:shd w:val="clear" w:color="000000" w:fill="FFFFFF"/>
            <w:noWrap/>
            <w:vAlign w:val="bottom"/>
            <w:hideMark/>
          </w:tcPr>
          <w:p w14:paraId="0D4F505D"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c>
          <w:tcPr>
            <w:tcW w:w="940" w:type="dxa"/>
            <w:tcBorders>
              <w:top w:val="nil"/>
              <w:left w:val="nil"/>
              <w:bottom w:val="single" w:sz="8" w:space="0" w:color="auto"/>
              <w:right w:val="nil"/>
            </w:tcBorders>
            <w:shd w:val="clear" w:color="000000" w:fill="FFFFFF"/>
            <w:noWrap/>
            <w:vAlign w:val="bottom"/>
            <w:hideMark/>
          </w:tcPr>
          <w:p w14:paraId="36CAA5C6" w14:textId="77777777" w:rsidR="0046727E" w:rsidRPr="0046727E" w:rsidRDefault="0046727E" w:rsidP="004D614B">
            <w:pPr>
              <w:spacing w:after="0"/>
              <w:jc w:val="right"/>
              <w:rPr>
                <w:rFonts w:eastAsia="Times New Roman" w:cs="Times New Roman"/>
                <w:color w:val="000000"/>
                <w:sz w:val="18"/>
                <w:szCs w:val="18"/>
              </w:rPr>
            </w:pPr>
            <w:r w:rsidRPr="0046727E">
              <w:rPr>
                <w:rFonts w:eastAsia="Times New Roman" w:cs="Times New Roman"/>
                <w:color w:val="000000"/>
                <w:sz w:val="18"/>
                <w:szCs w:val="18"/>
              </w:rPr>
              <w:t> </w:t>
            </w:r>
          </w:p>
        </w:tc>
      </w:tr>
    </w:tbl>
    <w:p w14:paraId="1DA1ADCF" w14:textId="77777777" w:rsidR="0046727E" w:rsidRPr="00335605" w:rsidRDefault="0046727E" w:rsidP="00335605">
      <w:pPr>
        <w:spacing w:after="160" w:line="259" w:lineRule="auto"/>
        <w:rPr>
          <w:iCs/>
          <w:color w:val="000000" w:themeColor="text1"/>
          <w:szCs w:val="18"/>
        </w:rPr>
      </w:pPr>
    </w:p>
    <w:sectPr w:rsidR="0046727E" w:rsidRPr="0033560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ole" w:date="2020-11-02T15:28:00Z" w:initials="CCM">
    <w:p w14:paraId="106C359D" w14:textId="60DCE890" w:rsidR="00FD4E2C" w:rsidRDefault="00FD4E2C">
      <w:pPr>
        <w:pStyle w:val="CommentText"/>
      </w:pPr>
      <w:r>
        <w:rPr>
          <w:rStyle w:val="CommentReference"/>
        </w:rPr>
        <w:annotationRef/>
      </w:r>
      <w:r>
        <w:t>Are we supposed to put something about cancelled surveys here somewhere?</w:t>
      </w:r>
    </w:p>
  </w:comment>
  <w:comment w:id="9" w:author="Cole" w:date="2020-11-02T15:26:00Z" w:initials="CCM">
    <w:p w14:paraId="75F3DAAA" w14:textId="77D7830E" w:rsidR="00FD4E2C" w:rsidRDefault="00FD4E2C">
      <w:pPr>
        <w:pStyle w:val="CommentText"/>
      </w:pPr>
      <w:r>
        <w:rPr>
          <w:rStyle w:val="CommentReference"/>
        </w:rPr>
        <w:annotationRef/>
      </w:r>
      <w:r>
        <w:t>Grant told me to put this, verbatim and in red.</w:t>
      </w:r>
    </w:p>
  </w:comment>
  <w:comment w:id="13" w:author="Ben.Williams" w:date="2020-11-03T11:22:00Z" w:initials="B">
    <w:p w14:paraId="4A58C27F" w14:textId="17B3360D" w:rsidR="00FD4E2C" w:rsidRDefault="00FD4E2C">
      <w:pPr>
        <w:pStyle w:val="CommentText"/>
      </w:pPr>
      <w:r>
        <w:rPr>
          <w:rStyle w:val="CommentReference"/>
        </w:rPr>
        <w:annotationRef/>
      </w:r>
      <w:r>
        <w:t>Fig 9.2 doesn’t show the 3 earliest age comps as being used in the model</w:t>
      </w:r>
      <w:r w:rsidR="0018300D">
        <w:t xml:space="preserve"> –I note that below this table it states that sample sizes were too small for these years. But the top of the table its says: the following data were used…</w:t>
      </w:r>
    </w:p>
  </w:comment>
  <w:comment w:id="18" w:author="Ben.Williams" w:date="2020-11-03T16:53:00Z" w:initials="B">
    <w:p w14:paraId="2D75925A" w14:textId="66E6475E" w:rsidR="0018300D" w:rsidRDefault="0018300D">
      <w:pPr>
        <w:pStyle w:val="CommentText"/>
      </w:pPr>
      <w:r>
        <w:rPr>
          <w:rStyle w:val="CommentReference"/>
        </w:rPr>
        <w:annotationRef/>
      </w:r>
      <w:r>
        <w:t>Same comment as above</w:t>
      </w:r>
    </w:p>
  </w:comment>
  <w:comment w:id="32" w:author="Ben.Williams" w:date="2020-11-03T17:53:00Z" w:initials="B">
    <w:p w14:paraId="321BA474" w14:textId="08B194EC" w:rsidR="00EC26BF" w:rsidRDefault="00EC26BF">
      <w:pPr>
        <w:pStyle w:val="CommentText"/>
      </w:pPr>
      <w:r>
        <w:rPr>
          <w:rStyle w:val="CommentReference"/>
        </w:rPr>
        <w:annotationRef/>
      </w:r>
      <w:r>
        <w:t>As an aside: Curious why use the double normal to approx. logistic instead of logistic, allowing for flexibility?</w:t>
      </w:r>
    </w:p>
  </w:comment>
  <w:comment w:id="33" w:author="Ben.Williams" w:date="2020-11-03T18:02:00Z" w:initials="B">
    <w:p w14:paraId="1FAAC63A" w14:textId="3ED0D724" w:rsidR="00EC26BF" w:rsidRDefault="00EC26BF">
      <w:pPr>
        <w:pStyle w:val="CommentText"/>
      </w:pPr>
      <w:r>
        <w:rPr>
          <w:rStyle w:val="CommentReference"/>
        </w:rPr>
        <w:annotationRef/>
      </w:r>
      <w:r>
        <w:t xml:space="preserve">most et al in this do are not italicized </w:t>
      </w:r>
    </w:p>
  </w:comment>
  <w:comment w:id="35" w:author="Ben.Williams" w:date="2020-11-03T18:23:00Z" w:initials="B">
    <w:p w14:paraId="7C928461" w14:textId="7C7DD997" w:rsidR="00701F0A" w:rsidRDefault="00701F0A">
      <w:pPr>
        <w:pStyle w:val="CommentText"/>
      </w:pPr>
      <w:r>
        <w:rPr>
          <w:rStyle w:val="CommentReference"/>
        </w:rPr>
        <w:annotationRef/>
      </w:r>
      <w:r>
        <w:t>This sentence seems incomplete.</w:t>
      </w:r>
    </w:p>
  </w:comment>
  <w:comment w:id="36" w:author="Ben.Williams" w:date="2020-11-04T09:06:00Z" w:initials="B">
    <w:p w14:paraId="562676D3" w14:textId="431E1D2E" w:rsidR="00830CFF" w:rsidRDefault="00830CFF">
      <w:pPr>
        <w:pStyle w:val="CommentText"/>
      </w:pPr>
      <w:r>
        <w:rPr>
          <w:rStyle w:val="CommentReference"/>
        </w:rPr>
        <w:annotationRef/>
      </w:r>
      <w:r>
        <w:t>Looks like your mouse jumped</w:t>
      </w:r>
    </w:p>
  </w:comment>
  <w:comment w:id="40" w:author="Cole" w:date="2020-11-02T13:38:00Z" w:initials="CCM">
    <w:p w14:paraId="4A6E6559" w14:textId="5D6FC4AF" w:rsidR="00FD4E2C" w:rsidRDefault="00FD4E2C">
      <w:pPr>
        <w:pStyle w:val="CommentText"/>
      </w:pPr>
      <w:r>
        <w:rPr>
          <w:rStyle w:val="CommentReference"/>
        </w:rPr>
        <w:annotationRef/>
      </w:r>
      <w:r>
        <w:t>I’m a bit confused what else is supposed to go here.</w:t>
      </w:r>
    </w:p>
  </w:comment>
  <w:comment w:id="41" w:author="Cole" w:date="2020-11-02T14:35:00Z" w:initials="CCM">
    <w:p w14:paraId="5CB4A242" w14:textId="221C132F" w:rsidR="00FD4E2C" w:rsidRDefault="00FD4E2C">
      <w:pPr>
        <w:pStyle w:val="CommentText"/>
      </w:pPr>
      <w:r>
        <w:rPr>
          <w:rStyle w:val="CommentReference"/>
        </w:rPr>
        <w:annotationRef/>
      </w:r>
      <w:r>
        <w:t>Elizabeth Siddon provided this part for me. Is it too long?</w:t>
      </w:r>
    </w:p>
  </w:comment>
  <w:comment w:id="42" w:author="Ben.Williams" w:date="2020-11-02T16:43:00Z" w:initials="B">
    <w:p w14:paraId="70968068" w14:textId="53675EB9" w:rsidR="00FD4E2C" w:rsidRDefault="00FD4E2C">
      <w:pPr>
        <w:pStyle w:val="CommentText"/>
      </w:pPr>
      <w:r>
        <w:rPr>
          <w:rStyle w:val="CommentReference"/>
        </w:rPr>
        <w:annotationRef/>
      </w:r>
      <w:r>
        <w:t>I placed the material provided for my assessment in the “Ecosystem Considerations” chapter and provided a 1 paragraph summary supporting our reasoning for level 1.</w:t>
      </w:r>
    </w:p>
  </w:comment>
  <w:comment w:id="43" w:author="Ben.Williams" w:date="2020-11-02T16:42:00Z" w:initials="B">
    <w:p w14:paraId="46FD0042" w14:textId="2802BBCB" w:rsidR="00FD4E2C" w:rsidRDefault="00FD4E2C">
      <w:pPr>
        <w:pStyle w:val="CommentText"/>
      </w:pPr>
      <w:r>
        <w:rPr>
          <w:rStyle w:val="CommentReference"/>
        </w:rPr>
        <w:annotationRef/>
      </w:r>
      <w:r>
        <w:t xml:space="preserve">Supposed to </w:t>
      </w:r>
      <w:r w:rsidR="007065B4">
        <w:t>say</w:t>
      </w:r>
      <w:r>
        <w:t xml:space="preserve"> this?</w:t>
      </w:r>
    </w:p>
  </w:comment>
  <w:comment w:id="61" w:author="Ben.Williams" w:date="2020-11-02T16:23:00Z" w:initials="B">
    <w:p w14:paraId="200D9F05" w14:textId="5FB863BA" w:rsidR="00FD4E2C" w:rsidRDefault="00FD4E2C">
      <w:pPr>
        <w:pStyle w:val="CommentText"/>
      </w:pPr>
      <w:r>
        <w:rPr>
          <w:rStyle w:val="CommentReference"/>
        </w:rPr>
        <w:annotationRef/>
      </w:r>
      <w:r>
        <w:t>Not an accurate reference based upon the npfmc website. Not sure exactly which safe this is referencing.</w:t>
      </w:r>
    </w:p>
  </w:comment>
  <w:comment w:id="64" w:author="Ben.Williams" w:date="2020-11-03T16:57:00Z" w:initials="B">
    <w:p w14:paraId="0279A693" w14:textId="5B47FA42" w:rsidR="0018300D" w:rsidRDefault="0018300D">
      <w:pPr>
        <w:pStyle w:val="CommentText"/>
      </w:pPr>
      <w:r>
        <w:rPr>
          <w:rStyle w:val="CommentReference"/>
        </w:rPr>
        <w:annotationRef/>
      </w:r>
      <w:r>
        <w:t>Included age and size comp table in the GOA northern rockfish assessment - someone mentioned they appreciated having access to those, maybe worth considering? (This assessment has a lot more tables than northerns, so maybe not…)</w:t>
      </w:r>
    </w:p>
  </w:comment>
  <w:comment w:id="89" w:author="Ben.Williams" w:date="2020-11-02T17:50:00Z" w:initials="B">
    <w:p w14:paraId="3A63DBA5" w14:textId="0E6D7F58" w:rsidR="00FD4E2C" w:rsidRDefault="00FD4E2C">
      <w:pPr>
        <w:pStyle w:val="CommentText"/>
      </w:pPr>
      <w:r>
        <w:rPr>
          <w:rStyle w:val="CommentReference"/>
        </w:rPr>
        <w:annotationRef/>
      </w:r>
      <w:r>
        <w:t>I’d recommend some page breaks between tables – also helps with 508 compliance</w:t>
      </w:r>
    </w:p>
  </w:comment>
  <w:comment w:id="118" w:author="Ben.Williams" w:date="2020-11-04T09:20:00Z" w:initials="B">
    <w:p w14:paraId="341A7BBA" w14:textId="3E04F2C0" w:rsidR="00371EC5" w:rsidRDefault="00371EC5">
      <w:pPr>
        <w:pStyle w:val="CommentText"/>
      </w:pPr>
      <w:r>
        <w:rPr>
          <w:rStyle w:val="CommentReference"/>
        </w:rPr>
        <w:annotationRef/>
      </w:r>
      <w:r>
        <w:t>Legend for these figures says 18.2d not c</w:t>
      </w:r>
    </w:p>
  </w:comment>
  <w:comment w:id="145" w:author="Ben.Williams" w:date="2020-11-04T09:22:00Z" w:initials="B">
    <w:p w14:paraId="5EE18B3C" w14:textId="46F3C9EF" w:rsidR="00371EC5" w:rsidRDefault="00371EC5">
      <w:pPr>
        <w:pStyle w:val="CommentText"/>
      </w:pPr>
      <w:r>
        <w:rPr>
          <w:rStyle w:val="CommentReference"/>
        </w:rPr>
        <w:annotationRef/>
      </w:r>
      <w:r>
        <w:t>That is a good looking retro!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6C359D" w15:done="0"/>
  <w15:commentEx w15:paraId="75F3DAAA" w15:done="0"/>
  <w15:commentEx w15:paraId="4A58C27F" w15:done="0"/>
  <w15:commentEx w15:paraId="2D75925A" w15:done="0"/>
  <w15:commentEx w15:paraId="321BA474" w15:done="0"/>
  <w15:commentEx w15:paraId="1FAAC63A" w15:done="0"/>
  <w15:commentEx w15:paraId="7C928461" w15:done="0"/>
  <w15:commentEx w15:paraId="562676D3" w15:done="0"/>
  <w15:commentEx w15:paraId="4A6E6559" w15:done="0"/>
  <w15:commentEx w15:paraId="5CB4A242" w15:done="0"/>
  <w15:commentEx w15:paraId="70968068" w15:paraIdParent="5CB4A242" w15:done="0"/>
  <w15:commentEx w15:paraId="46FD0042" w15:done="0"/>
  <w15:commentEx w15:paraId="200D9F05" w15:done="0"/>
  <w15:commentEx w15:paraId="0279A693" w15:done="0"/>
  <w15:commentEx w15:paraId="3A63DBA5" w15:done="0"/>
  <w15:commentEx w15:paraId="341A7BBA" w15:done="0"/>
  <w15:commentEx w15:paraId="5EE18B3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127333" w14:textId="77777777" w:rsidR="00601F48" w:rsidRDefault="00601F48" w:rsidP="0087046F">
      <w:pPr>
        <w:spacing w:after="0"/>
      </w:pPr>
      <w:r>
        <w:separator/>
      </w:r>
    </w:p>
  </w:endnote>
  <w:endnote w:type="continuationSeparator" w:id="0">
    <w:p w14:paraId="226AA6EB" w14:textId="77777777" w:rsidR="00601F48" w:rsidRDefault="00601F48" w:rsidP="008704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97FA8D" w14:textId="77777777" w:rsidR="00601F48" w:rsidRDefault="00601F48" w:rsidP="0087046F">
      <w:pPr>
        <w:spacing w:after="0"/>
      </w:pPr>
      <w:r>
        <w:separator/>
      </w:r>
    </w:p>
  </w:footnote>
  <w:footnote w:type="continuationSeparator" w:id="0">
    <w:p w14:paraId="6FE7CC79" w14:textId="77777777" w:rsidR="00601F48" w:rsidRDefault="00601F48" w:rsidP="008704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45D6E"/>
    <w:multiLevelType w:val="hybridMultilevel"/>
    <w:tmpl w:val="9E42C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7758B"/>
    <w:multiLevelType w:val="hybridMultilevel"/>
    <w:tmpl w:val="FB1C2938"/>
    <w:lvl w:ilvl="0" w:tplc="7308953E">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30931"/>
    <w:multiLevelType w:val="hybridMultilevel"/>
    <w:tmpl w:val="8A5C50B8"/>
    <w:lvl w:ilvl="0" w:tplc="820EE87C">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162F2"/>
    <w:multiLevelType w:val="hybridMultilevel"/>
    <w:tmpl w:val="72B04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B2113"/>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900ECD"/>
    <w:multiLevelType w:val="hybridMultilevel"/>
    <w:tmpl w:val="79A40AB4"/>
    <w:lvl w:ilvl="0" w:tplc="84EA9E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B1A93"/>
    <w:multiLevelType w:val="hybridMultilevel"/>
    <w:tmpl w:val="F02C75DA"/>
    <w:lvl w:ilvl="0" w:tplc="B85ADBC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A158E"/>
    <w:multiLevelType w:val="hybridMultilevel"/>
    <w:tmpl w:val="BC2A30CA"/>
    <w:lvl w:ilvl="0" w:tplc="84F64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93EC9"/>
    <w:multiLevelType w:val="multilevel"/>
    <w:tmpl w:val="BE80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167B4D"/>
    <w:multiLevelType w:val="hybridMultilevel"/>
    <w:tmpl w:val="F6220828"/>
    <w:lvl w:ilvl="0" w:tplc="B5D06924">
      <w:start w:val="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843CA"/>
    <w:multiLevelType w:val="hybridMultilevel"/>
    <w:tmpl w:val="185E2F14"/>
    <w:lvl w:ilvl="0" w:tplc="509A7F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0337A"/>
    <w:multiLevelType w:val="hybridMultilevel"/>
    <w:tmpl w:val="0178B636"/>
    <w:lvl w:ilvl="0" w:tplc="DC44B27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65DD1"/>
    <w:multiLevelType w:val="hybridMultilevel"/>
    <w:tmpl w:val="9DC07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A17A2"/>
    <w:multiLevelType w:val="hybridMultilevel"/>
    <w:tmpl w:val="3356E7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9F6492"/>
    <w:multiLevelType w:val="hybridMultilevel"/>
    <w:tmpl w:val="8EDC282C"/>
    <w:lvl w:ilvl="0" w:tplc="0172E0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120F3"/>
    <w:multiLevelType w:val="singleLevel"/>
    <w:tmpl w:val="96AA7FFA"/>
    <w:lvl w:ilvl="0">
      <w:start w:val="1977"/>
      <w:numFmt w:val="decimal"/>
      <w:lvlText w:val="%1"/>
      <w:lvlJc w:val="left"/>
      <w:pPr>
        <w:tabs>
          <w:tab w:val="num" w:pos="1032"/>
        </w:tabs>
        <w:ind w:left="1032" w:hanging="1032"/>
      </w:pPr>
      <w:rPr>
        <w:rFonts w:hint="default"/>
      </w:rPr>
    </w:lvl>
  </w:abstractNum>
  <w:abstractNum w:abstractNumId="16" w15:restartNumberingAfterBreak="0">
    <w:nsid w:val="2FDE0456"/>
    <w:multiLevelType w:val="hybridMultilevel"/>
    <w:tmpl w:val="BB9CD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E77C1"/>
    <w:multiLevelType w:val="hybridMultilevel"/>
    <w:tmpl w:val="DAF69B3A"/>
    <w:lvl w:ilvl="0" w:tplc="BDA273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D570B6"/>
    <w:multiLevelType w:val="multilevel"/>
    <w:tmpl w:val="85C8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800558"/>
    <w:multiLevelType w:val="hybridMultilevel"/>
    <w:tmpl w:val="6D7A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90E38"/>
    <w:multiLevelType w:val="hybridMultilevel"/>
    <w:tmpl w:val="F26A6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418B2"/>
    <w:multiLevelType w:val="hybridMultilevel"/>
    <w:tmpl w:val="7C8097FA"/>
    <w:lvl w:ilvl="0" w:tplc="9856A5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0A3B8D"/>
    <w:multiLevelType w:val="hybridMultilevel"/>
    <w:tmpl w:val="64AC9C74"/>
    <w:lvl w:ilvl="0" w:tplc="0409000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11A03"/>
    <w:multiLevelType w:val="hybridMultilevel"/>
    <w:tmpl w:val="2F08D052"/>
    <w:lvl w:ilvl="0" w:tplc="9260F13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027CB8"/>
    <w:multiLevelType w:val="hybridMultilevel"/>
    <w:tmpl w:val="2A403A26"/>
    <w:lvl w:ilvl="0" w:tplc="64B0302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44C35"/>
    <w:multiLevelType w:val="multilevel"/>
    <w:tmpl w:val="962E0E8A"/>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6" w15:restartNumberingAfterBreak="0">
    <w:nsid w:val="52096D00"/>
    <w:multiLevelType w:val="hybridMultilevel"/>
    <w:tmpl w:val="C002C712"/>
    <w:lvl w:ilvl="0" w:tplc="0908C9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A930800"/>
    <w:multiLevelType w:val="hybridMultilevel"/>
    <w:tmpl w:val="2D80CB40"/>
    <w:lvl w:ilvl="0" w:tplc="D1461A7A">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D2529"/>
    <w:multiLevelType w:val="hybridMultilevel"/>
    <w:tmpl w:val="28C8D164"/>
    <w:lvl w:ilvl="0" w:tplc="9A04130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2A6A68"/>
    <w:multiLevelType w:val="hybridMultilevel"/>
    <w:tmpl w:val="08FC0FA2"/>
    <w:lvl w:ilvl="0" w:tplc="C51A1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755251"/>
    <w:multiLevelType w:val="hybridMultilevel"/>
    <w:tmpl w:val="67523EDA"/>
    <w:lvl w:ilvl="0" w:tplc="43880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47E5B"/>
    <w:multiLevelType w:val="hybridMultilevel"/>
    <w:tmpl w:val="556EC5A8"/>
    <w:lvl w:ilvl="0" w:tplc="AAB2D914">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1A310E"/>
    <w:multiLevelType w:val="hybridMultilevel"/>
    <w:tmpl w:val="2AE4CBDA"/>
    <w:lvl w:ilvl="0" w:tplc="FFB0B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8094A"/>
    <w:multiLevelType w:val="hybridMultilevel"/>
    <w:tmpl w:val="B07640AA"/>
    <w:lvl w:ilvl="0" w:tplc="80E67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054E4"/>
    <w:multiLevelType w:val="hybridMultilevel"/>
    <w:tmpl w:val="AF784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103DF0"/>
    <w:multiLevelType w:val="hybridMultilevel"/>
    <w:tmpl w:val="F43EAA32"/>
    <w:lvl w:ilvl="0" w:tplc="5E56A31C">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A455B1"/>
    <w:multiLevelType w:val="hybridMultilevel"/>
    <w:tmpl w:val="A41A248A"/>
    <w:lvl w:ilvl="0" w:tplc="0BFC07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9D315E"/>
    <w:multiLevelType w:val="hybridMultilevel"/>
    <w:tmpl w:val="5C7A5158"/>
    <w:lvl w:ilvl="0" w:tplc="C21EB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36B34"/>
    <w:multiLevelType w:val="hybridMultilevel"/>
    <w:tmpl w:val="97A04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1"/>
  </w:num>
  <w:num w:numId="3">
    <w:abstractNumId w:val="27"/>
  </w:num>
  <w:num w:numId="4">
    <w:abstractNumId w:val="12"/>
  </w:num>
  <w:num w:numId="5">
    <w:abstractNumId w:val="35"/>
  </w:num>
  <w:num w:numId="6">
    <w:abstractNumId w:val="15"/>
  </w:num>
  <w:num w:numId="7">
    <w:abstractNumId w:val="11"/>
    <w:lvlOverride w:ilvl="0">
      <w:startOverride w:val="9"/>
    </w:lvlOverride>
  </w:num>
  <w:num w:numId="8">
    <w:abstractNumId w:val="7"/>
  </w:num>
  <w:num w:numId="9">
    <w:abstractNumId w:val="37"/>
  </w:num>
  <w:num w:numId="10">
    <w:abstractNumId w:val="30"/>
  </w:num>
  <w:num w:numId="11">
    <w:abstractNumId w:val="14"/>
  </w:num>
  <w:num w:numId="12">
    <w:abstractNumId w:val="6"/>
  </w:num>
  <w:num w:numId="13">
    <w:abstractNumId w:val="28"/>
  </w:num>
  <w:num w:numId="14">
    <w:abstractNumId w:val="38"/>
  </w:num>
  <w:num w:numId="15">
    <w:abstractNumId w:val="31"/>
  </w:num>
  <w:num w:numId="16">
    <w:abstractNumId w:val="34"/>
  </w:num>
  <w:num w:numId="17">
    <w:abstractNumId w:val="10"/>
  </w:num>
  <w:num w:numId="18">
    <w:abstractNumId w:val="20"/>
  </w:num>
  <w:num w:numId="19">
    <w:abstractNumId w:val="24"/>
  </w:num>
  <w:num w:numId="20">
    <w:abstractNumId w:val="5"/>
  </w:num>
  <w:num w:numId="21">
    <w:abstractNumId w:val="29"/>
  </w:num>
  <w:num w:numId="22">
    <w:abstractNumId w:val="32"/>
  </w:num>
  <w:num w:numId="23">
    <w:abstractNumId w:val="16"/>
  </w:num>
  <w:num w:numId="24">
    <w:abstractNumId w:val="13"/>
  </w:num>
  <w:num w:numId="25">
    <w:abstractNumId w:val="36"/>
  </w:num>
  <w:num w:numId="26">
    <w:abstractNumId w:val="2"/>
  </w:num>
  <w:num w:numId="27">
    <w:abstractNumId w:val="33"/>
  </w:num>
  <w:num w:numId="28">
    <w:abstractNumId w:val="19"/>
  </w:num>
  <w:num w:numId="29">
    <w:abstractNumId w:val="17"/>
  </w:num>
  <w:num w:numId="30">
    <w:abstractNumId w:val="23"/>
  </w:num>
  <w:num w:numId="31">
    <w:abstractNumId w:val="0"/>
  </w:num>
  <w:num w:numId="32">
    <w:abstractNumId w:val="21"/>
  </w:num>
  <w:num w:numId="33">
    <w:abstractNumId w:val="9"/>
  </w:num>
  <w:num w:numId="34">
    <w:abstractNumId w:val="1"/>
  </w:num>
  <w:num w:numId="35">
    <w:abstractNumId w:val="3"/>
  </w:num>
  <w:num w:numId="36">
    <w:abstractNumId w:val="26"/>
  </w:num>
  <w:num w:numId="37">
    <w:abstractNumId w:val="18"/>
  </w:num>
  <w:num w:numId="38">
    <w:abstractNumId w:val="25"/>
  </w:num>
  <w:num w:numId="39">
    <w:abstractNumId w:val="8"/>
  </w:num>
  <w:num w:numId="4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le">
    <w15:presenceInfo w15:providerId="None" w15:userId="Cole"/>
  </w15:person>
  <w15:person w15:author="Ben.Williams">
    <w15:presenceInfo w15:providerId="None" w15:userId="Ben.William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trackRevisions/>
  <w:defaultTabStop w:val="14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78B"/>
    <w:rsid w:val="0000051C"/>
    <w:rsid w:val="0000112C"/>
    <w:rsid w:val="00001C11"/>
    <w:rsid w:val="0000425D"/>
    <w:rsid w:val="00004512"/>
    <w:rsid w:val="00011F94"/>
    <w:rsid w:val="000129A7"/>
    <w:rsid w:val="000133D7"/>
    <w:rsid w:val="000148A2"/>
    <w:rsid w:val="000161A6"/>
    <w:rsid w:val="00016D3B"/>
    <w:rsid w:val="000172E3"/>
    <w:rsid w:val="00020975"/>
    <w:rsid w:val="000227AE"/>
    <w:rsid w:val="00022ABF"/>
    <w:rsid w:val="00022D04"/>
    <w:rsid w:val="00022D71"/>
    <w:rsid w:val="00023B51"/>
    <w:rsid w:val="000309F0"/>
    <w:rsid w:val="00031548"/>
    <w:rsid w:val="00034159"/>
    <w:rsid w:val="00035494"/>
    <w:rsid w:val="00035FA2"/>
    <w:rsid w:val="00040ECE"/>
    <w:rsid w:val="000423D7"/>
    <w:rsid w:val="000428A4"/>
    <w:rsid w:val="00042B0B"/>
    <w:rsid w:val="00043123"/>
    <w:rsid w:val="00044689"/>
    <w:rsid w:val="00045CA2"/>
    <w:rsid w:val="00045E78"/>
    <w:rsid w:val="0004641F"/>
    <w:rsid w:val="000469AB"/>
    <w:rsid w:val="00047738"/>
    <w:rsid w:val="00050D5E"/>
    <w:rsid w:val="0005134B"/>
    <w:rsid w:val="00051D27"/>
    <w:rsid w:val="0005298C"/>
    <w:rsid w:val="00052A0A"/>
    <w:rsid w:val="00053AAB"/>
    <w:rsid w:val="0005566A"/>
    <w:rsid w:val="000575FE"/>
    <w:rsid w:val="00057CFE"/>
    <w:rsid w:val="00060E40"/>
    <w:rsid w:val="00061B1B"/>
    <w:rsid w:val="00061EBB"/>
    <w:rsid w:val="00062642"/>
    <w:rsid w:val="0006342A"/>
    <w:rsid w:val="00066AE3"/>
    <w:rsid w:val="000729E6"/>
    <w:rsid w:val="0007301C"/>
    <w:rsid w:val="00073272"/>
    <w:rsid w:val="0007392D"/>
    <w:rsid w:val="0007399C"/>
    <w:rsid w:val="000745CF"/>
    <w:rsid w:val="0007592F"/>
    <w:rsid w:val="0007623A"/>
    <w:rsid w:val="0007643E"/>
    <w:rsid w:val="00076647"/>
    <w:rsid w:val="00076B15"/>
    <w:rsid w:val="000772B8"/>
    <w:rsid w:val="00077672"/>
    <w:rsid w:val="00077C23"/>
    <w:rsid w:val="00080404"/>
    <w:rsid w:val="000814DF"/>
    <w:rsid w:val="00081B46"/>
    <w:rsid w:val="00082468"/>
    <w:rsid w:val="00083B54"/>
    <w:rsid w:val="000842DB"/>
    <w:rsid w:val="000845C1"/>
    <w:rsid w:val="00086109"/>
    <w:rsid w:val="00086B07"/>
    <w:rsid w:val="00087533"/>
    <w:rsid w:val="00087820"/>
    <w:rsid w:val="00090342"/>
    <w:rsid w:val="00093177"/>
    <w:rsid w:val="00093A61"/>
    <w:rsid w:val="00095907"/>
    <w:rsid w:val="000A04CC"/>
    <w:rsid w:val="000A1246"/>
    <w:rsid w:val="000A2E38"/>
    <w:rsid w:val="000A36F5"/>
    <w:rsid w:val="000A3B91"/>
    <w:rsid w:val="000A4E34"/>
    <w:rsid w:val="000A51FB"/>
    <w:rsid w:val="000A5283"/>
    <w:rsid w:val="000A6407"/>
    <w:rsid w:val="000A6E75"/>
    <w:rsid w:val="000B0FDE"/>
    <w:rsid w:val="000B14AD"/>
    <w:rsid w:val="000B1BE3"/>
    <w:rsid w:val="000B2614"/>
    <w:rsid w:val="000B28A9"/>
    <w:rsid w:val="000B2B93"/>
    <w:rsid w:val="000B2D72"/>
    <w:rsid w:val="000B30D4"/>
    <w:rsid w:val="000B313B"/>
    <w:rsid w:val="000B459E"/>
    <w:rsid w:val="000B74C5"/>
    <w:rsid w:val="000C0512"/>
    <w:rsid w:val="000C0986"/>
    <w:rsid w:val="000C24A6"/>
    <w:rsid w:val="000C2FD7"/>
    <w:rsid w:val="000C4299"/>
    <w:rsid w:val="000C4C19"/>
    <w:rsid w:val="000C5173"/>
    <w:rsid w:val="000C5575"/>
    <w:rsid w:val="000C707F"/>
    <w:rsid w:val="000C74CC"/>
    <w:rsid w:val="000D0D84"/>
    <w:rsid w:val="000D1003"/>
    <w:rsid w:val="000D1DAD"/>
    <w:rsid w:val="000D2C6B"/>
    <w:rsid w:val="000D494A"/>
    <w:rsid w:val="000D6ACC"/>
    <w:rsid w:val="000D6F7F"/>
    <w:rsid w:val="000D7508"/>
    <w:rsid w:val="000D7709"/>
    <w:rsid w:val="000E05CF"/>
    <w:rsid w:val="000E0A4F"/>
    <w:rsid w:val="000E0CD9"/>
    <w:rsid w:val="000E1109"/>
    <w:rsid w:val="000E16C1"/>
    <w:rsid w:val="000E268F"/>
    <w:rsid w:val="000E30F9"/>
    <w:rsid w:val="000E3382"/>
    <w:rsid w:val="000E458A"/>
    <w:rsid w:val="000E4B97"/>
    <w:rsid w:val="000E4ED6"/>
    <w:rsid w:val="000E5E6F"/>
    <w:rsid w:val="000E60D2"/>
    <w:rsid w:val="000E7DC6"/>
    <w:rsid w:val="000F2E08"/>
    <w:rsid w:val="000F3731"/>
    <w:rsid w:val="000F5C0D"/>
    <w:rsid w:val="000F6EAB"/>
    <w:rsid w:val="00100ADA"/>
    <w:rsid w:val="00101FCF"/>
    <w:rsid w:val="00102C5F"/>
    <w:rsid w:val="001039BA"/>
    <w:rsid w:val="00103EB1"/>
    <w:rsid w:val="00104927"/>
    <w:rsid w:val="001049AE"/>
    <w:rsid w:val="00111BB7"/>
    <w:rsid w:val="001147D1"/>
    <w:rsid w:val="0011581A"/>
    <w:rsid w:val="00115A8C"/>
    <w:rsid w:val="0011605B"/>
    <w:rsid w:val="00116825"/>
    <w:rsid w:val="00117443"/>
    <w:rsid w:val="00117C2F"/>
    <w:rsid w:val="00117E61"/>
    <w:rsid w:val="00117EA6"/>
    <w:rsid w:val="00120212"/>
    <w:rsid w:val="0012166C"/>
    <w:rsid w:val="00121E34"/>
    <w:rsid w:val="0012229A"/>
    <w:rsid w:val="0012255C"/>
    <w:rsid w:val="001237DD"/>
    <w:rsid w:val="001238AB"/>
    <w:rsid w:val="00126C62"/>
    <w:rsid w:val="0013141B"/>
    <w:rsid w:val="001317BD"/>
    <w:rsid w:val="00131F2D"/>
    <w:rsid w:val="00132045"/>
    <w:rsid w:val="00132677"/>
    <w:rsid w:val="0013276E"/>
    <w:rsid w:val="00134A90"/>
    <w:rsid w:val="001358C4"/>
    <w:rsid w:val="00140019"/>
    <w:rsid w:val="00140A85"/>
    <w:rsid w:val="001411E6"/>
    <w:rsid w:val="0014156C"/>
    <w:rsid w:val="001425E3"/>
    <w:rsid w:val="00142F4C"/>
    <w:rsid w:val="0014338D"/>
    <w:rsid w:val="0014484E"/>
    <w:rsid w:val="001454A8"/>
    <w:rsid w:val="001505C1"/>
    <w:rsid w:val="0015074E"/>
    <w:rsid w:val="00151E80"/>
    <w:rsid w:val="00152688"/>
    <w:rsid w:val="00152F9A"/>
    <w:rsid w:val="001538C8"/>
    <w:rsid w:val="00153D48"/>
    <w:rsid w:val="00154520"/>
    <w:rsid w:val="0015608A"/>
    <w:rsid w:val="001567CA"/>
    <w:rsid w:val="00162CB4"/>
    <w:rsid w:val="0016348E"/>
    <w:rsid w:val="00164A80"/>
    <w:rsid w:val="00166C43"/>
    <w:rsid w:val="00167203"/>
    <w:rsid w:val="00167218"/>
    <w:rsid w:val="001677DB"/>
    <w:rsid w:val="0017066F"/>
    <w:rsid w:val="0017119E"/>
    <w:rsid w:val="001729CA"/>
    <w:rsid w:val="001732C1"/>
    <w:rsid w:val="001747D2"/>
    <w:rsid w:val="001750B0"/>
    <w:rsid w:val="0017557E"/>
    <w:rsid w:val="0017691F"/>
    <w:rsid w:val="001772C3"/>
    <w:rsid w:val="001778B6"/>
    <w:rsid w:val="0017799E"/>
    <w:rsid w:val="00180B5E"/>
    <w:rsid w:val="00181595"/>
    <w:rsid w:val="0018161D"/>
    <w:rsid w:val="00182003"/>
    <w:rsid w:val="00182097"/>
    <w:rsid w:val="0018300D"/>
    <w:rsid w:val="0018372A"/>
    <w:rsid w:val="00184078"/>
    <w:rsid w:val="00184379"/>
    <w:rsid w:val="00184C25"/>
    <w:rsid w:val="001859A9"/>
    <w:rsid w:val="0019094F"/>
    <w:rsid w:val="00190A1C"/>
    <w:rsid w:val="00190E03"/>
    <w:rsid w:val="0019177A"/>
    <w:rsid w:val="00192391"/>
    <w:rsid w:val="001925D6"/>
    <w:rsid w:val="00192A19"/>
    <w:rsid w:val="0019450F"/>
    <w:rsid w:val="00197467"/>
    <w:rsid w:val="001974DE"/>
    <w:rsid w:val="0019799B"/>
    <w:rsid w:val="001A0191"/>
    <w:rsid w:val="001A0744"/>
    <w:rsid w:val="001A39FE"/>
    <w:rsid w:val="001A3A70"/>
    <w:rsid w:val="001A4721"/>
    <w:rsid w:val="001A502E"/>
    <w:rsid w:val="001A559B"/>
    <w:rsid w:val="001A5F06"/>
    <w:rsid w:val="001A63AA"/>
    <w:rsid w:val="001A76B9"/>
    <w:rsid w:val="001A7DB0"/>
    <w:rsid w:val="001B0237"/>
    <w:rsid w:val="001B033B"/>
    <w:rsid w:val="001B19C8"/>
    <w:rsid w:val="001B24EF"/>
    <w:rsid w:val="001B2B2D"/>
    <w:rsid w:val="001B49B9"/>
    <w:rsid w:val="001B6150"/>
    <w:rsid w:val="001B79CF"/>
    <w:rsid w:val="001C22C1"/>
    <w:rsid w:val="001C3E2E"/>
    <w:rsid w:val="001C3E83"/>
    <w:rsid w:val="001C4C09"/>
    <w:rsid w:val="001C7353"/>
    <w:rsid w:val="001D3564"/>
    <w:rsid w:val="001D55DD"/>
    <w:rsid w:val="001D5D59"/>
    <w:rsid w:val="001D6070"/>
    <w:rsid w:val="001D6ECA"/>
    <w:rsid w:val="001D76EB"/>
    <w:rsid w:val="001E0D66"/>
    <w:rsid w:val="001E21BB"/>
    <w:rsid w:val="001E4677"/>
    <w:rsid w:val="001E4EFF"/>
    <w:rsid w:val="001E7268"/>
    <w:rsid w:val="001E72EF"/>
    <w:rsid w:val="001F0018"/>
    <w:rsid w:val="001F04D4"/>
    <w:rsid w:val="001F0AAF"/>
    <w:rsid w:val="001F2B7B"/>
    <w:rsid w:val="001F2EE1"/>
    <w:rsid w:val="001F35FF"/>
    <w:rsid w:val="001F3915"/>
    <w:rsid w:val="001F5754"/>
    <w:rsid w:val="001F5A33"/>
    <w:rsid w:val="001F6578"/>
    <w:rsid w:val="0020076E"/>
    <w:rsid w:val="00200BCE"/>
    <w:rsid w:val="00201578"/>
    <w:rsid w:val="00202323"/>
    <w:rsid w:val="002044AB"/>
    <w:rsid w:val="00205A46"/>
    <w:rsid w:val="00205C6D"/>
    <w:rsid w:val="002065F2"/>
    <w:rsid w:val="00207902"/>
    <w:rsid w:val="002114A1"/>
    <w:rsid w:val="002116B3"/>
    <w:rsid w:val="0021259F"/>
    <w:rsid w:val="00213D87"/>
    <w:rsid w:val="0021464B"/>
    <w:rsid w:val="0021501F"/>
    <w:rsid w:val="002152D6"/>
    <w:rsid w:val="00215AFB"/>
    <w:rsid w:val="00216D49"/>
    <w:rsid w:val="00217DE1"/>
    <w:rsid w:val="00220284"/>
    <w:rsid w:val="002213BE"/>
    <w:rsid w:val="002215D2"/>
    <w:rsid w:val="0022218D"/>
    <w:rsid w:val="00223102"/>
    <w:rsid w:val="00225616"/>
    <w:rsid w:val="00226AA6"/>
    <w:rsid w:val="00227CDA"/>
    <w:rsid w:val="002304C5"/>
    <w:rsid w:val="002306C9"/>
    <w:rsid w:val="00231165"/>
    <w:rsid w:val="002312CB"/>
    <w:rsid w:val="002318ED"/>
    <w:rsid w:val="0023276A"/>
    <w:rsid w:val="002339E1"/>
    <w:rsid w:val="00234C8D"/>
    <w:rsid w:val="0023500B"/>
    <w:rsid w:val="002357CE"/>
    <w:rsid w:val="00236CDE"/>
    <w:rsid w:val="00241FD4"/>
    <w:rsid w:val="00243A50"/>
    <w:rsid w:val="00243B50"/>
    <w:rsid w:val="00243C57"/>
    <w:rsid w:val="00244EEE"/>
    <w:rsid w:val="00245F1E"/>
    <w:rsid w:val="00246752"/>
    <w:rsid w:val="00251910"/>
    <w:rsid w:val="00254A40"/>
    <w:rsid w:val="002563B6"/>
    <w:rsid w:val="00256AE8"/>
    <w:rsid w:val="00257030"/>
    <w:rsid w:val="00261472"/>
    <w:rsid w:val="00261866"/>
    <w:rsid w:val="002622DB"/>
    <w:rsid w:val="002624D9"/>
    <w:rsid w:val="00263D92"/>
    <w:rsid w:val="00267076"/>
    <w:rsid w:val="00270193"/>
    <w:rsid w:val="00271311"/>
    <w:rsid w:val="00271E0D"/>
    <w:rsid w:val="002738AB"/>
    <w:rsid w:val="00273D5E"/>
    <w:rsid w:val="00275F06"/>
    <w:rsid w:val="00277362"/>
    <w:rsid w:val="002775CE"/>
    <w:rsid w:val="00281FEA"/>
    <w:rsid w:val="00282142"/>
    <w:rsid w:val="002845D6"/>
    <w:rsid w:val="002856D4"/>
    <w:rsid w:val="00287B5F"/>
    <w:rsid w:val="0029017B"/>
    <w:rsid w:val="00290B0D"/>
    <w:rsid w:val="00290B12"/>
    <w:rsid w:val="00290F5C"/>
    <w:rsid w:val="0029157B"/>
    <w:rsid w:val="00291765"/>
    <w:rsid w:val="002917D7"/>
    <w:rsid w:val="002921D0"/>
    <w:rsid w:val="00292474"/>
    <w:rsid w:val="00292EE7"/>
    <w:rsid w:val="002953D2"/>
    <w:rsid w:val="002955F7"/>
    <w:rsid w:val="00296EE3"/>
    <w:rsid w:val="002974F9"/>
    <w:rsid w:val="002979FB"/>
    <w:rsid w:val="002A1177"/>
    <w:rsid w:val="002A133C"/>
    <w:rsid w:val="002A1C75"/>
    <w:rsid w:val="002A2508"/>
    <w:rsid w:val="002A25F9"/>
    <w:rsid w:val="002A3661"/>
    <w:rsid w:val="002A3891"/>
    <w:rsid w:val="002A3DF3"/>
    <w:rsid w:val="002A4E49"/>
    <w:rsid w:val="002A602A"/>
    <w:rsid w:val="002A654B"/>
    <w:rsid w:val="002A67AF"/>
    <w:rsid w:val="002A7D93"/>
    <w:rsid w:val="002B12DE"/>
    <w:rsid w:val="002B187E"/>
    <w:rsid w:val="002B1940"/>
    <w:rsid w:val="002B48CF"/>
    <w:rsid w:val="002B56FF"/>
    <w:rsid w:val="002B58F3"/>
    <w:rsid w:val="002B7001"/>
    <w:rsid w:val="002C1AF6"/>
    <w:rsid w:val="002C4DCA"/>
    <w:rsid w:val="002C6B2D"/>
    <w:rsid w:val="002C6E04"/>
    <w:rsid w:val="002D0026"/>
    <w:rsid w:val="002D19AE"/>
    <w:rsid w:val="002D3A11"/>
    <w:rsid w:val="002D4D49"/>
    <w:rsid w:val="002D5522"/>
    <w:rsid w:val="002D5CF1"/>
    <w:rsid w:val="002D61DD"/>
    <w:rsid w:val="002D6780"/>
    <w:rsid w:val="002D7514"/>
    <w:rsid w:val="002E1D4F"/>
    <w:rsid w:val="002E2D0E"/>
    <w:rsid w:val="002E3900"/>
    <w:rsid w:val="002E39F5"/>
    <w:rsid w:val="002E4888"/>
    <w:rsid w:val="002E4A32"/>
    <w:rsid w:val="002E53E1"/>
    <w:rsid w:val="002E5D6C"/>
    <w:rsid w:val="002E5FDA"/>
    <w:rsid w:val="002E7739"/>
    <w:rsid w:val="002F40CF"/>
    <w:rsid w:val="002F4143"/>
    <w:rsid w:val="002F4B73"/>
    <w:rsid w:val="002F54E0"/>
    <w:rsid w:val="0030170F"/>
    <w:rsid w:val="00303C9A"/>
    <w:rsid w:val="0030440B"/>
    <w:rsid w:val="00307F62"/>
    <w:rsid w:val="00311656"/>
    <w:rsid w:val="00312771"/>
    <w:rsid w:val="00312780"/>
    <w:rsid w:val="0031334E"/>
    <w:rsid w:val="003137E7"/>
    <w:rsid w:val="00313F41"/>
    <w:rsid w:val="00315103"/>
    <w:rsid w:val="003168E7"/>
    <w:rsid w:val="00317286"/>
    <w:rsid w:val="00317508"/>
    <w:rsid w:val="0031778B"/>
    <w:rsid w:val="00317A0B"/>
    <w:rsid w:val="00320090"/>
    <w:rsid w:val="003223BF"/>
    <w:rsid w:val="0032270F"/>
    <w:rsid w:val="00323B23"/>
    <w:rsid w:val="00323F60"/>
    <w:rsid w:val="003244B0"/>
    <w:rsid w:val="003252D4"/>
    <w:rsid w:val="00325868"/>
    <w:rsid w:val="00325B8E"/>
    <w:rsid w:val="0032655C"/>
    <w:rsid w:val="00331854"/>
    <w:rsid w:val="0033235D"/>
    <w:rsid w:val="00333C0E"/>
    <w:rsid w:val="003342B5"/>
    <w:rsid w:val="00335605"/>
    <w:rsid w:val="00335952"/>
    <w:rsid w:val="00335A75"/>
    <w:rsid w:val="003374F8"/>
    <w:rsid w:val="003425B0"/>
    <w:rsid w:val="00343793"/>
    <w:rsid w:val="00343A21"/>
    <w:rsid w:val="00343FC5"/>
    <w:rsid w:val="003457C0"/>
    <w:rsid w:val="00345A51"/>
    <w:rsid w:val="0034648D"/>
    <w:rsid w:val="003465CF"/>
    <w:rsid w:val="003479FA"/>
    <w:rsid w:val="003516F9"/>
    <w:rsid w:val="003535CF"/>
    <w:rsid w:val="003548D1"/>
    <w:rsid w:val="00355CE7"/>
    <w:rsid w:val="0035750E"/>
    <w:rsid w:val="00357930"/>
    <w:rsid w:val="00360054"/>
    <w:rsid w:val="003616D2"/>
    <w:rsid w:val="00362220"/>
    <w:rsid w:val="0036302A"/>
    <w:rsid w:val="003635DC"/>
    <w:rsid w:val="003648C2"/>
    <w:rsid w:val="0036554D"/>
    <w:rsid w:val="003655D4"/>
    <w:rsid w:val="00367E7E"/>
    <w:rsid w:val="00370D8F"/>
    <w:rsid w:val="003711A1"/>
    <w:rsid w:val="00371EC5"/>
    <w:rsid w:val="0037284D"/>
    <w:rsid w:val="0037524D"/>
    <w:rsid w:val="00377B0C"/>
    <w:rsid w:val="00377D16"/>
    <w:rsid w:val="00377EF9"/>
    <w:rsid w:val="00377FC6"/>
    <w:rsid w:val="0038167A"/>
    <w:rsid w:val="00382351"/>
    <w:rsid w:val="0038282C"/>
    <w:rsid w:val="0038293B"/>
    <w:rsid w:val="00383F4D"/>
    <w:rsid w:val="00384965"/>
    <w:rsid w:val="00384C1F"/>
    <w:rsid w:val="0038504F"/>
    <w:rsid w:val="00385EA8"/>
    <w:rsid w:val="003861BD"/>
    <w:rsid w:val="0038653A"/>
    <w:rsid w:val="003870B3"/>
    <w:rsid w:val="0038741C"/>
    <w:rsid w:val="003900BC"/>
    <w:rsid w:val="00391427"/>
    <w:rsid w:val="0039167B"/>
    <w:rsid w:val="0039198D"/>
    <w:rsid w:val="00392001"/>
    <w:rsid w:val="003A059B"/>
    <w:rsid w:val="003A13F3"/>
    <w:rsid w:val="003A29C7"/>
    <w:rsid w:val="003A2E79"/>
    <w:rsid w:val="003A3390"/>
    <w:rsid w:val="003A6F83"/>
    <w:rsid w:val="003A706C"/>
    <w:rsid w:val="003B01D0"/>
    <w:rsid w:val="003B2297"/>
    <w:rsid w:val="003B5715"/>
    <w:rsid w:val="003B5CA6"/>
    <w:rsid w:val="003B6430"/>
    <w:rsid w:val="003B79CF"/>
    <w:rsid w:val="003C1D09"/>
    <w:rsid w:val="003C2877"/>
    <w:rsid w:val="003C508A"/>
    <w:rsid w:val="003C606E"/>
    <w:rsid w:val="003C6889"/>
    <w:rsid w:val="003C6D1F"/>
    <w:rsid w:val="003C7A31"/>
    <w:rsid w:val="003C7C90"/>
    <w:rsid w:val="003D016B"/>
    <w:rsid w:val="003D088B"/>
    <w:rsid w:val="003D08CD"/>
    <w:rsid w:val="003D0D38"/>
    <w:rsid w:val="003D0FF5"/>
    <w:rsid w:val="003D26DC"/>
    <w:rsid w:val="003D2DC8"/>
    <w:rsid w:val="003D3455"/>
    <w:rsid w:val="003D5139"/>
    <w:rsid w:val="003D64D1"/>
    <w:rsid w:val="003D7460"/>
    <w:rsid w:val="003D7B36"/>
    <w:rsid w:val="003D7C2B"/>
    <w:rsid w:val="003E0A08"/>
    <w:rsid w:val="003E1D9E"/>
    <w:rsid w:val="003E2576"/>
    <w:rsid w:val="003E3C46"/>
    <w:rsid w:val="003E4C8F"/>
    <w:rsid w:val="003E4E20"/>
    <w:rsid w:val="003E5878"/>
    <w:rsid w:val="003E5A30"/>
    <w:rsid w:val="003E5E1F"/>
    <w:rsid w:val="003E6773"/>
    <w:rsid w:val="003F04ED"/>
    <w:rsid w:val="003F0989"/>
    <w:rsid w:val="003F0EFC"/>
    <w:rsid w:val="003F1113"/>
    <w:rsid w:val="003F2D6E"/>
    <w:rsid w:val="003F4FC7"/>
    <w:rsid w:val="003F686B"/>
    <w:rsid w:val="003F77C6"/>
    <w:rsid w:val="00400A62"/>
    <w:rsid w:val="00400C01"/>
    <w:rsid w:val="00401970"/>
    <w:rsid w:val="004024E6"/>
    <w:rsid w:val="0040350F"/>
    <w:rsid w:val="004043C9"/>
    <w:rsid w:val="00405B56"/>
    <w:rsid w:val="00405BB3"/>
    <w:rsid w:val="0040788C"/>
    <w:rsid w:val="00407E30"/>
    <w:rsid w:val="0041140D"/>
    <w:rsid w:val="00411975"/>
    <w:rsid w:val="00412DC8"/>
    <w:rsid w:val="004134E4"/>
    <w:rsid w:val="0041419C"/>
    <w:rsid w:val="004143C6"/>
    <w:rsid w:val="0041491A"/>
    <w:rsid w:val="00414C1D"/>
    <w:rsid w:val="0041551E"/>
    <w:rsid w:val="00417FA3"/>
    <w:rsid w:val="004201B1"/>
    <w:rsid w:val="00421293"/>
    <w:rsid w:val="00422EE0"/>
    <w:rsid w:val="00423591"/>
    <w:rsid w:val="00424A9E"/>
    <w:rsid w:val="00425606"/>
    <w:rsid w:val="00425B89"/>
    <w:rsid w:val="004267D9"/>
    <w:rsid w:val="00426B31"/>
    <w:rsid w:val="00427397"/>
    <w:rsid w:val="004307DC"/>
    <w:rsid w:val="00430F93"/>
    <w:rsid w:val="00431724"/>
    <w:rsid w:val="00434263"/>
    <w:rsid w:val="00434525"/>
    <w:rsid w:val="004365CD"/>
    <w:rsid w:val="00437039"/>
    <w:rsid w:val="00437A96"/>
    <w:rsid w:val="004410D1"/>
    <w:rsid w:val="004411B2"/>
    <w:rsid w:val="00442829"/>
    <w:rsid w:val="004438C0"/>
    <w:rsid w:val="0044564C"/>
    <w:rsid w:val="0044732C"/>
    <w:rsid w:val="0045189F"/>
    <w:rsid w:val="00451E2B"/>
    <w:rsid w:val="0045383E"/>
    <w:rsid w:val="004541CA"/>
    <w:rsid w:val="004542C1"/>
    <w:rsid w:val="0045513C"/>
    <w:rsid w:val="00455CFF"/>
    <w:rsid w:val="00456F64"/>
    <w:rsid w:val="00457DB5"/>
    <w:rsid w:val="00461ECD"/>
    <w:rsid w:val="00462832"/>
    <w:rsid w:val="00462921"/>
    <w:rsid w:val="004636F8"/>
    <w:rsid w:val="00463C8E"/>
    <w:rsid w:val="004646C8"/>
    <w:rsid w:val="00464AA5"/>
    <w:rsid w:val="0046506D"/>
    <w:rsid w:val="004658DE"/>
    <w:rsid w:val="00465BCC"/>
    <w:rsid w:val="0046727E"/>
    <w:rsid w:val="00470A54"/>
    <w:rsid w:val="00471A54"/>
    <w:rsid w:val="00471FDF"/>
    <w:rsid w:val="004725C9"/>
    <w:rsid w:val="0047365B"/>
    <w:rsid w:val="00473B7E"/>
    <w:rsid w:val="00473DCA"/>
    <w:rsid w:val="00474E1A"/>
    <w:rsid w:val="00476569"/>
    <w:rsid w:val="0047656E"/>
    <w:rsid w:val="00476AE6"/>
    <w:rsid w:val="00477EA1"/>
    <w:rsid w:val="004801F3"/>
    <w:rsid w:val="00480C58"/>
    <w:rsid w:val="00481F2F"/>
    <w:rsid w:val="00482A37"/>
    <w:rsid w:val="00482F28"/>
    <w:rsid w:val="00483F4F"/>
    <w:rsid w:val="004845AB"/>
    <w:rsid w:val="00486161"/>
    <w:rsid w:val="00486C44"/>
    <w:rsid w:val="00486C73"/>
    <w:rsid w:val="00486E13"/>
    <w:rsid w:val="004870E0"/>
    <w:rsid w:val="00491347"/>
    <w:rsid w:val="00497DFA"/>
    <w:rsid w:val="004A2862"/>
    <w:rsid w:val="004A29C5"/>
    <w:rsid w:val="004A3D16"/>
    <w:rsid w:val="004A3D81"/>
    <w:rsid w:val="004A3DC1"/>
    <w:rsid w:val="004A4798"/>
    <w:rsid w:val="004A4932"/>
    <w:rsid w:val="004A4E7D"/>
    <w:rsid w:val="004A4EF7"/>
    <w:rsid w:val="004A58B9"/>
    <w:rsid w:val="004A6130"/>
    <w:rsid w:val="004A6282"/>
    <w:rsid w:val="004A74A5"/>
    <w:rsid w:val="004B0BC5"/>
    <w:rsid w:val="004B15A5"/>
    <w:rsid w:val="004B35FC"/>
    <w:rsid w:val="004B39B9"/>
    <w:rsid w:val="004B5364"/>
    <w:rsid w:val="004B5917"/>
    <w:rsid w:val="004B6515"/>
    <w:rsid w:val="004B6677"/>
    <w:rsid w:val="004B6720"/>
    <w:rsid w:val="004C06E0"/>
    <w:rsid w:val="004C436B"/>
    <w:rsid w:val="004C4913"/>
    <w:rsid w:val="004C56E3"/>
    <w:rsid w:val="004C5B8C"/>
    <w:rsid w:val="004D060D"/>
    <w:rsid w:val="004D0B38"/>
    <w:rsid w:val="004D0D0D"/>
    <w:rsid w:val="004D1D78"/>
    <w:rsid w:val="004D2A04"/>
    <w:rsid w:val="004D30CD"/>
    <w:rsid w:val="004D614B"/>
    <w:rsid w:val="004D68B1"/>
    <w:rsid w:val="004D77B7"/>
    <w:rsid w:val="004E028E"/>
    <w:rsid w:val="004E0E61"/>
    <w:rsid w:val="004E10A7"/>
    <w:rsid w:val="004E139D"/>
    <w:rsid w:val="004E16DA"/>
    <w:rsid w:val="004E2961"/>
    <w:rsid w:val="004E2EB1"/>
    <w:rsid w:val="004E33E1"/>
    <w:rsid w:val="004E4416"/>
    <w:rsid w:val="004E479B"/>
    <w:rsid w:val="004E542D"/>
    <w:rsid w:val="004E6BF3"/>
    <w:rsid w:val="004E7392"/>
    <w:rsid w:val="004F07D9"/>
    <w:rsid w:val="004F094E"/>
    <w:rsid w:val="004F190A"/>
    <w:rsid w:val="004F2475"/>
    <w:rsid w:val="004F334D"/>
    <w:rsid w:val="004F3BC5"/>
    <w:rsid w:val="004F57C5"/>
    <w:rsid w:val="004F59B2"/>
    <w:rsid w:val="004F7E6A"/>
    <w:rsid w:val="00500025"/>
    <w:rsid w:val="005040E5"/>
    <w:rsid w:val="00504596"/>
    <w:rsid w:val="0050501B"/>
    <w:rsid w:val="0050622F"/>
    <w:rsid w:val="00506C58"/>
    <w:rsid w:val="00507502"/>
    <w:rsid w:val="005118D4"/>
    <w:rsid w:val="0051261F"/>
    <w:rsid w:val="0051349A"/>
    <w:rsid w:val="00513B3E"/>
    <w:rsid w:val="00513E3E"/>
    <w:rsid w:val="00514912"/>
    <w:rsid w:val="00515474"/>
    <w:rsid w:val="00515601"/>
    <w:rsid w:val="00516866"/>
    <w:rsid w:val="00516DFA"/>
    <w:rsid w:val="005174DF"/>
    <w:rsid w:val="0051784B"/>
    <w:rsid w:val="00522E7D"/>
    <w:rsid w:val="00523297"/>
    <w:rsid w:val="0052446B"/>
    <w:rsid w:val="00524831"/>
    <w:rsid w:val="00524ABC"/>
    <w:rsid w:val="00527EA2"/>
    <w:rsid w:val="00531FF9"/>
    <w:rsid w:val="00532BD9"/>
    <w:rsid w:val="005337DE"/>
    <w:rsid w:val="00534570"/>
    <w:rsid w:val="0053463E"/>
    <w:rsid w:val="00534EE9"/>
    <w:rsid w:val="00536FBF"/>
    <w:rsid w:val="00537892"/>
    <w:rsid w:val="00537995"/>
    <w:rsid w:val="00537B46"/>
    <w:rsid w:val="00537B4B"/>
    <w:rsid w:val="00540441"/>
    <w:rsid w:val="005420F2"/>
    <w:rsid w:val="005427FA"/>
    <w:rsid w:val="00544057"/>
    <w:rsid w:val="00544A0E"/>
    <w:rsid w:val="00545F21"/>
    <w:rsid w:val="00547617"/>
    <w:rsid w:val="005500E9"/>
    <w:rsid w:val="0055105F"/>
    <w:rsid w:val="005522A7"/>
    <w:rsid w:val="00552440"/>
    <w:rsid w:val="00552BBC"/>
    <w:rsid w:val="00553ECC"/>
    <w:rsid w:val="00554551"/>
    <w:rsid w:val="00554629"/>
    <w:rsid w:val="00555D1D"/>
    <w:rsid w:val="0056182B"/>
    <w:rsid w:val="00562079"/>
    <w:rsid w:val="0056228F"/>
    <w:rsid w:val="00564780"/>
    <w:rsid w:val="00564E3D"/>
    <w:rsid w:val="005667E5"/>
    <w:rsid w:val="005700DD"/>
    <w:rsid w:val="0057291A"/>
    <w:rsid w:val="00573A10"/>
    <w:rsid w:val="00573AD2"/>
    <w:rsid w:val="00573C30"/>
    <w:rsid w:val="00573C4C"/>
    <w:rsid w:val="0057473B"/>
    <w:rsid w:val="00575471"/>
    <w:rsid w:val="0057600C"/>
    <w:rsid w:val="00576A7D"/>
    <w:rsid w:val="0057710F"/>
    <w:rsid w:val="00577771"/>
    <w:rsid w:val="00577CEA"/>
    <w:rsid w:val="00581FFD"/>
    <w:rsid w:val="00582355"/>
    <w:rsid w:val="00582437"/>
    <w:rsid w:val="00583341"/>
    <w:rsid w:val="00583F98"/>
    <w:rsid w:val="00585CCA"/>
    <w:rsid w:val="00587451"/>
    <w:rsid w:val="0059012B"/>
    <w:rsid w:val="00590E99"/>
    <w:rsid w:val="00591695"/>
    <w:rsid w:val="00591959"/>
    <w:rsid w:val="0059262C"/>
    <w:rsid w:val="00593E50"/>
    <w:rsid w:val="00595B56"/>
    <w:rsid w:val="00596045"/>
    <w:rsid w:val="005A0025"/>
    <w:rsid w:val="005A025D"/>
    <w:rsid w:val="005A073F"/>
    <w:rsid w:val="005A0BB8"/>
    <w:rsid w:val="005A35C7"/>
    <w:rsid w:val="005A3E82"/>
    <w:rsid w:val="005A4AF7"/>
    <w:rsid w:val="005A5611"/>
    <w:rsid w:val="005A5E48"/>
    <w:rsid w:val="005A7928"/>
    <w:rsid w:val="005B017A"/>
    <w:rsid w:val="005B0A08"/>
    <w:rsid w:val="005B0FB7"/>
    <w:rsid w:val="005B10A6"/>
    <w:rsid w:val="005B1221"/>
    <w:rsid w:val="005B2D5F"/>
    <w:rsid w:val="005B366A"/>
    <w:rsid w:val="005B4C24"/>
    <w:rsid w:val="005B6197"/>
    <w:rsid w:val="005B7FC0"/>
    <w:rsid w:val="005C085A"/>
    <w:rsid w:val="005C1112"/>
    <w:rsid w:val="005C2827"/>
    <w:rsid w:val="005C3AA0"/>
    <w:rsid w:val="005C4FF7"/>
    <w:rsid w:val="005C5E3C"/>
    <w:rsid w:val="005C62CD"/>
    <w:rsid w:val="005C6ECC"/>
    <w:rsid w:val="005C7D2B"/>
    <w:rsid w:val="005D035F"/>
    <w:rsid w:val="005D10B0"/>
    <w:rsid w:val="005D1E26"/>
    <w:rsid w:val="005D24BE"/>
    <w:rsid w:val="005D2B30"/>
    <w:rsid w:val="005D3CB4"/>
    <w:rsid w:val="005D66DA"/>
    <w:rsid w:val="005D779D"/>
    <w:rsid w:val="005E09E7"/>
    <w:rsid w:val="005E0CF0"/>
    <w:rsid w:val="005E3CBF"/>
    <w:rsid w:val="005E4D83"/>
    <w:rsid w:val="005E51C8"/>
    <w:rsid w:val="005E51D7"/>
    <w:rsid w:val="005E52AE"/>
    <w:rsid w:val="005E6141"/>
    <w:rsid w:val="005E6D76"/>
    <w:rsid w:val="005E70D2"/>
    <w:rsid w:val="005F044F"/>
    <w:rsid w:val="005F3AD1"/>
    <w:rsid w:val="005F43AC"/>
    <w:rsid w:val="005F4CA4"/>
    <w:rsid w:val="005F512A"/>
    <w:rsid w:val="00600139"/>
    <w:rsid w:val="006003EB"/>
    <w:rsid w:val="00601F48"/>
    <w:rsid w:val="00602311"/>
    <w:rsid w:val="006028A4"/>
    <w:rsid w:val="00603393"/>
    <w:rsid w:val="0060664B"/>
    <w:rsid w:val="00606DC3"/>
    <w:rsid w:val="006072D9"/>
    <w:rsid w:val="00610A0F"/>
    <w:rsid w:val="00610BFC"/>
    <w:rsid w:val="0061173E"/>
    <w:rsid w:val="00611772"/>
    <w:rsid w:val="00611BC3"/>
    <w:rsid w:val="00612041"/>
    <w:rsid w:val="00612595"/>
    <w:rsid w:val="00612735"/>
    <w:rsid w:val="0061278D"/>
    <w:rsid w:val="00615AB1"/>
    <w:rsid w:val="00615EF5"/>
    <w:rsid w:val="00621417"/>
    <w:rsid w:val="00621D69"/>
    <w:rsid w:val="006237CD"/>
    <w:rsid w:val="006242FD"/>
    <w:rsid w:val="00624E8F"/>
    <w:rsid w:val="00627CBD"/>
    <w:rsid w:val="00630807"/>
    <w:rsid w:val="0063112E"/>
    <w:rsid w:val="00632A4F"/>
    <w:rsid w:val="00635707"/>
    <w:rsid w:val="00641A1A"/>
    <w:rsid w:val="00643229"/>
    <w:rsid w:val="00645584"/>
    <w:rsid w:val="00645778"/>
    <w:rsid w:val="0064656F"/>
    <w:rsid w:val="006529E4"/>
    <w:rsid w:val="00654EB1"/>
    <w:rsid w:val="00655AE6"/>
    <w:rsid w:val="00656AB4"/>
    <w:rsid w:val="006612FA"/>
    <w:rsid w:val="00661698"/>
    <w:rsid w:val="00661B99"/>
    <w:rsid w:val="00661BE9"/>
    <w:rsid w:val="00662D14"/>
    <w:rsid w:val="00665696"/>
    <w:rsid w:val="00666058"/>
    <w:rsid w:val="006667BA"/>
    <w:rsid w:val="006707C7"/>
    <w:rsid w:val="00671C18"/>
    <w:rsid w:val="00671FAF"/>
    <w:rsid w:val="006740E9"/>
    <w:rsid w:val="00674AB2"/>
    <w:rsid w:val="0068027F"/>
    <w:rsid w:val="00680D22"/>
    <w:rsid w:val="00681A10"/>
    <w:rsid w:val="00682CD8"/>
    <w:rsid w:val="00682D49"/>
    <w:rsid w:val="00682EAE"/>
    <w:rsid w:val="00683FEA"/>
    <w:rsid w:val="00685C28"/>
    <w:rsid w:val="00686180"/>
    <w:rsid w:val="00687B84"/>
    <w:rsid w:val="006926C1"/>
    <w:rsid w:val="00692E3C"/>
    <w:rsid w:val="00692FDA"/>
    <w:rsid w:val="006941D2"/>
    <w:rsid w:val="00695839"/>
    <w:rsid w:val="00695E02"/>
    <w:rsid w:val="0069656D"/>
    <w:rsid w:val="006966B7"/>
    <w:rsid w:val="00697733"/>
    <w:rsid w:val="00697D6E"/>
    <w:rsid w:val="006A025E"/>
    <w:rsid w:val="006A18B3"/>
    <w:rsid w:val="006A20BB"/>
    <w:rsid w:val="006A3973"/>
    <w:rsid w:val="006B00FF"/>
    <w:rsid w:val="006B06E1"/>
    <w:rsid w:val="006B1551"/>
    <w:rsid w:val="006B26B8"/>
    <w:rsid w:val="006B3882"/>
    <w:rsid w:val="006B3B7D"/>
    <w:rsid w:val="006B4F9E"/>
    <w:rsid w:val="006B60C2"/>
    <w:rsid w:val="006B6302"/>
    <w:rsid w:val="006B74BB"/>
    <w:rsid w:val="006B7867"/>
    <w:rsid w:val="006C390C"/>
    <w:rsid w:val="006D01EB"/>
    <w:rsid w:val="006D07A3"/>
    <w:rsid w:val="006D21BF"/>
    <w:rsid w:val="006D24C8"/>
    <w:rsid w:val="006D3849"/>
    <w:rsid w:val="006D487C"/>
    <w:rsid w:val="006D6D12"/>
    <w:rsid w:val="006D7F42"/>
    <w:rsid w:val="006E07A3"/>
    <w:rsid w:val="006E091E"/>
    <w:rsid w:val="006E2622"/>
    <w:rsid w:val="006E2689"/>
    <w:rsid w:val="006E5385"/>
    <w:rsid w:val="006E5AE8"/>
    <w:rsid w:val="006E5D52"/>
    <w:rsid w:val="006E63A0"/>
    <w:rsid w:val="006E647D"/>
    <w:rsid w:val="006E7F99"/>
    <w:rsid w:val="006F25A2"/>
    <w:rsid w:val="006F4FB5"/>
    <w:rsid w:val="006F5E51"/>
    <w:rsid w:val="006F6DEB"/>
    <w:rsid w:val="006F6FD5"/>
    <w:rsid w:val="007003C5"/>
    <w:rsid w:val="007008C0"/>
    <w:rsid w:val="00701ABA"/>
    <w:rsid w:val="00701F0A"/>
    <w:rsid w:val="0070429D"/>
    <w:rsid w:val="00704E7B"/>
    <w:rsid w:val="00705E88"/>
    <w:rsid w:val="007065B4"/>
    <w:rsid w:val="007066AD"/>
    <w:rsid w:val="00706D07"/>
    <w:rsid w:val="00707FCA"/>
    <w:rsid w:val="007104CA"/>
    <w:rsid w:val="00710763"/>
    <w:rsid w:val="00713BA6"/>
    <w:rsid w:val="00714453"/>
    <w:rsid w:val="00714853"/>
    <w:rsid w:val="00714F61"/>
    <w:rsid w:val="0071624F"/>
    <w:rsid w:val="00717847"/>
    <w:rsid w:val="00717BDE"/>
    <w:rsid w:val="00720998"/>
    <w:rsid w:val="00721B56"/>
    <w:rsid w:val="0072311F"/>
    <w:rsid w:val="00723C87"/>
    <w:rsid w:val="00724195"/>
    <w:rsid w:val="00726767"/>
    <w:rsid w:val="00727231"/>
    <w:rsid w:val="00730FD2"/>
    <w:rsid w:val="007323BC"/>
    <w:rsid w:val="0073369D"/>
    <w:rsid w:val="00733CEF"/>
    <w:rsid w:val="00734F45"/>
    <w:rsid w:val="00735485"/>
    <w:rsid w:val="00735921"/>
    <w:rsid w:val="00740F19"/>
    <w:rsid w:val="00741C09"/>
    <w:rsid w:val="007426AC"/>
    <w:rsid w:val="00743AC0"/>
    <w:rsid w:val="00743F5C"/>
    <w:rsid w:val="00743F77"/>
    <w:rsid w:val="007440BA"/>
    <w:rsid w:val="00744C56"/>
    <w:rsid w:val="00745339"/>
    <w:rsid w:val="00746ACE"/>
    <w:rsid w:val="00747C3F"/>
    <w:rsid w:val="00747F0F"/>
    <w:rsid w:val="00751F7B"/>
    <w:rsid w:val="00754844"/>
    <w:rsid w:val="00756A03"/>
    <w:rsid w:val="0076013A"/>
    <w:rsid w:val="00760B5F"/>
    <w:rsid w:val="00760B6C"/>
    <w:rsid w:val="00762148"/>
    <w:rsid w:val="007629B4"/>
    <w:rsid w:val="00763527"/>
    <w:rsid w:val="0076362E"/>
    <w:rsid w:val="0076456E"/>
    <w:rsid w:val="007652C2"/>
    <w:rsid w:val="00766C31"/>
    <w:rsid w:val="00767056"/>
    <w:rsid w:val="007671FE"/>
    <w:rsid w:val="00767585"/>
    <w:rsid w:val="007703B2"/>
    <w:rsid w:val="00770E54"/>
    <w:rsid w:val="00770F44"/>
    <w:rsid w:val="007732BE"/>
    <w:rsid w:val="00775091"/>
    <w:rsid w:val="007760D2"/>
    <w:rsid w:val="00776154"/>
    <w:rsid w:val="0077729C"/>
    <w:rsid w:val="00780EBC"/>
    <w:rsid w:val="00781ED9"/>
    <w:rsid w:val="0078211F"/>
    <w:rsid w:val="00782567"/>
    <w:rsid w:val="00782AC5"/>
    <w:rsid w:val="007832F0"/>
    <w:rsid w:val="007834E1"/>
    <w:rsid w:val="00784070"/>
    <w:rsid w:val="00784BEA"/>
    <w:rsid w:val="007852D5"/>
    <w:rsid w:val="00785308"/>
    <w:rsid w:val="0078694D"/>
    <w:rsid w:val="007872A3"/>
    <w:rsid w:val="0078789B"/>
    <w:rsid w:val="00790371"/>
    <w:rsid w:val="00790398"/>
    <w:rsid w:val="00790797"/>
    <w:rsid w:val="007909AF"/>
    <w:rsid w:val="0079135A"/>
    <w:rsid w:val="00791785"/>
    <w:rsid w:val="00792C7F"/>
    <w:rsid w:val="007933EB"/>
    <w:rsid w:val="0079382D"/>
    <w:rsid w:val="0079416F"/>
    <w:rsid w:val="00794F89"/>
    <w:rsid w:val="00795B42"/>
    <w:rsid w:val="00796E0C"/>
    <w:rsid w:val="00797981"/>
    <w:rsid w:val="00797F5A"/>
    <w:rsid w:val="007A00F1"/>
    <w:rsid w:val="007A05E2"/>
    <w:rsid w:val="007A1D10"/>
    <w:rsid w:val="007A31D8"/>
    <w:rsid w:val="007A3870"/>
    <w:rsid w:val="007A3AF3"/>
    <w:rsid w:val="007A41CE"/>
    <w:rsid w:val="007A5DAE"/>
    <w:rsid w:val="007A6574"/>
    <w:rsid w:val="007A784B"/>
    <w:rsid w:val="007A7B17"/>
    <w:rsid w:val="007B006A"/>
    <w:rsid w:val="007B26F0"/>
    <w:rsid w:val="007B42D1"/>
    <w:rsid w:val="007B4B4D"/>
    <w:rsid w:val="007B5678"/>
    <w:rsid w:val="007B6258"/>
    <w:rsid w:val="007B63FD"/>
    <w:rsid w:val="007B7415"/>
    <w:rsid w:val="007B79F6"/>
    <w:rsid w:val="007B7C77"/>
    <w:rsid w:val="007C254E"/>
    <w:rsid w:val="007C3260"/>
    <w:rsid w:val="007C32B1"/>
    <w:rsid w:val="007C4374"/>
    <w:rsid w:val="007C48B4"/>
    <w:rsid w:val="007C595C"/>
    <w:rsid w:val="007C694D"/>
    <w:rsid w:val="007C699A"/>
    <w:rsid w:val="007C6BD2"/>
    <w:rsid w:val="007C7383"/>
    <w:rsid w:val="007C7A85"/>
    <w:rsid w:val="007D0897"/>
    <w:rsid w:val="007D1287"/>
    <w:rsid w:val="007D6864"/>
    <w:rsid w:val="007D6CB0"/>
    <w:rsid w:val="007D7375"/>
    <w:rsid w:val="007D780A"/>
    <w:rsid w:val="007D795D"/>
    <w:rsid w:val="007E12B4"/>
    <w:rsid w:val="007E1668"/>
    <w:rsid w:val="007E3314"/>
    <w:rsid w:val="007E3BCB"/>
    <w:rsid w:val="007E4B85"/>
    <w:rsid w:val="007E51AB"/>
    <w:rsid w:val="007F0E8A"/>
    <w:rsid w:val="007F1EBF"/>
    <w:rsid w:val="007F26D9"/>
    <w:rsid w:val="007F2FAB"/>
    <w:rsid w:val="007F4116"/>
    <w:rsid w:val="007F77AA"/>
    <w:rsid w:val="008002FE"/>
    <w:rsid w:val="0080076A"/>
    <w:rsid w:val="008014D7"/>
    <w:rsid w:val="0080261A"/>
    <w:rsid w:val="00802A89"/>
    <w:rsid w:val="00804535"/>
    <w:rsid w:val="008046E6"/>
    <w:rsid w:val="00805199"/>
    <w:rsid w:val="0080532D"/>
    <w:rsid w:val="008059DE"/>
    <w:rsid w:val="00805D56"/>
    <w:rsid w:val="00806168"/>
    <w:rsid w:val="00806EC8"/>
    <w:rsid w:val="00807F12"/>
    <w:rsid w:val="008100E0"/>
    <w:rsid w:val="00810A99"/>
    <w:rsid w:val="00810AB3"/>
    <w:rsid w:val="0081130C"/>
    <w:rsid w:val="00812247"/>
    <w:rsid w:val="008122E9"/>
    <w:rsid w:val="00812865"/>
    <w:rsid w:val="008134E3"/>
    <w:rsid w:val="00813B72"/>
    <w:rsid w:val="00815A00"/>
    <w:rsid w:val="0081677D"/>
    <w:rsid w:val="00816D15"/>
    <w:rsid w:val="00816E63"/>
    <w:rsid w:val="008172A9"/>
    <w:rsid w:val="00817B8D"/>
    <w:rsid w:val="008200FF"/>
    <w:rsid w:val="00820B04"/>
    <w:rsid w:val="0082117E"/>
    <w:rsid w:val="008226C8"/>
    <w:rsid w:val="00824155"/>
    <w:rsid w:val="008251B7"/>
    <w:rsid w:val="00830826"/>
    <w:rsid w:val="00830CFF"/>
    <w:rsid w:val="00830D9E"/>
    <w:rsid w:val="00830F70"/>
    <w:rsid w:val="0083167D"/>
    <w:rsid w:val="00831772"/>
    <w:rsid w:val="0083385D"/>
    <w:rsid w:val="00833BBB"/>
    <w:rsid w:val="00833CE9"/>
    <w:rsid w:val="00834E2F"/>
    <w:rsid w:val="00836689"/>
    <w:rsid w:val="00837971"/>
    <w:rsid w:val="008417CF"/>
    <w:rsid w:val="00841D14"/>
    <w:rsid w:val="00842CE5"/>
    <w:rsid w:val="00843061"/>
    <w:rsid w:val="00843299"/>
    <w:rsid w:val="008441A4"/>
    <w:rsid w:val="008458DF"/>
    <w:rsid w:val="00845A93"/>
    <w:rsid w:val="00845B13"/>
    <w:rsid w:val="00845D03"/>
    <w:rsid w:val="00846719"/>
    <w:rsid w:val="00846A1D"/>
    <w:rsid w:val="008478F5"/>
    <w:rsid w:val="00850165"/>
    <w:rsid w:val="00851AAD"/>
    <w:rsid w:val="00851C5E"/>
    <w:rsid w:val="008539DC"/>
    <w:rsid w:val="0085478D"/>
    <w:rsid w:val="00856C81"/>
    <w:rsid w:val="008574A1"/>
    <w:rsid w:val="00860D2D"/>
    <w:rsid w:val="00862008"/>
    <w:rsid w:val="0086464C"/>
    <w:rsid w:val="00867307"/>
    <w:rsid w:val="00867F78"/>
    <w:rsid w:val="00870361"/>
    <w:rsid w:val="0087046F"/>
    <w:rsid w:val="00870DB4"/>
    <w:rsid w:val="00871E8E"/>
    <w:rsid w:val="0087267B"/>
    <w:rsid w:val="00873711"/>
    <w:rsid w:val="0087484C"/>
    <w:rsid w:val="00874852"/>
    <w:rsid w:val="00874C99"/>
    <w:rsid w:val="00875ACC"/>
    <w:rsid w:val="00875DAD"/>
    <w:rsid w:val="00881B99"/>
    <w:rsid w:val="00882398"/>
    <w:rsid w:val="008841EE"/>
    <w:rsid w:val="00884E06"/>
    <w:rsid w:val="008873C2"/>
    <w:rsid w:val="00891F64"/>
    <w:rsid w:val="00893F79"/>
    <w:rsid w:val="00894B8E"/>
    <w:rsid w:val="00894E24"/>
    <w:rsid w:val="00894F38"/>
    <w:rsid w:val="008958F7"/>
    <w:rsid w:val="00896FEF"/>
    <w:rsid w:val="008A098D"/>
    <w:rsid w:val="008A2177"/>
    <w:rsid w:val="008A281C"/>
    <w:rsid w:val="008A29EF"/>
    <w:rsid w:val="008A2B90"/>
    <w:rsid w:val="008A389B"/>
    <w:rsid w:val="008A6881"/>
    <w:rsid w:val="008A7E46"/>
    <w:rsid w:val="008B0524"/>
    <w:rsid w:val="008B0BB5"/>
    <w:rsid w:val="008B2866"/>
    <w:rsid w:val="008B3341"/>
    <w:rsid w:val="008B3468"/>
    <w:rsid w:val="008B3B26"/>
    <w:rsid w:val="008B48E7"/>
    <w:rsid w:val="008B504E"/>
    <w:rsid w:val="008B67FE"/>
    <w:rsid w:val="008B7CCA"/>
    <w:rsid w:val="008C197B"/>
    <w:rsid w:val="008C5755"/>
    <w:rsid w:val="008C6CC7"/>
    <w:rsid w:val="008C743D"/>
    <w:rsid w:val="008D07C1"/>
    <w:rsid w:val="008D135A"/>
    <w:rsid w:val="008D1D0E"/>
    <w:rsid w:val="008D325A"/>
    <w:rsid w:val="008D3290"/>
    <w:rsid w:val="008D4DAF"/>
    <w:rsid w:val="008D5506"/>
    <w:rsid w:val="008D67A2"/>
    <w:rsid w:val="008D6BD8"/>
    <w:rsid w:val="008D70BF"/>
    <w:rsid w:val="008E22F3"/>
    <w:rsid w:val="008E2D75"/>
    <w:rsid w:val="008E4EAE"/>
    <w:rsid w:val="008E5130"/>
    <w:rsid w:val="008E69A7"/>
    <w:rsid w:val="008E71D7"/>
    <w:rsid w:val="008E71FA"/>
    <w:rsid w:val="008F01E1"/>
    <w:rsid w:val="008F047C"/>
    <w:rsid w:val="008F38E5"/>
    <w:rsid w:val="008F3B8D"/>
    <w:rsid w:val="008F3E46"/>
    <w:rsid w:val="008F5008"/>
    <w:rsid w:val="008F50C7"/>
    <w:rsid w:val="008F626B"/>
    <w:rsid w:val="00901097"/>
    <w:rsid w:val="00901783"/>
    <w:rsid w:val="0090560F"/>
    <w:rsid w:val="009057EE"/>
    <w:rsid w:val="00905EE4"/>
    <w:rsid w:val="00910602"/>
    <w:rsid w:val="00911BFB"/>
    <w:rsid w:val="0091243F"/>
    <w:rsid w:val="009153F5"/>
    <w:rsid w:val="009162E2"/>
    <w:rsid w:val="00920F4B"/>
    <w:rsid w:val="0092182D"/>
    <w:rsid w:val="00921AF6"/>
    <w:rsid w:val="00921D5C"/>
    <w:rsid w:val="00922FBF"/>
    <w:rsid w:val="00924697"/>
    <w:rsid w:val="00925666"/>
    <w:rsid w:val="00930F83"/>
    <w:rsid w:val="0093189D"/>
    <w:rsid w:val="00933272"/>
    <w:rsid w:val="00935842"/>
    <w:rsid w:val="00936526"/>
    <w:rsid w:val="0093711C"/>
    <w:rsid w:val="009371B7"/>
    <w:rsid w:val="0093768E"/>
    <w:rsid w:val="009401DD"/>
    <w:rsid w:val="0094049D"/>
    <w:rsid w:val="00941A1B"/>
    <w:rsid w:val="00942695"/>
    <w:rsid w:val="00942C4B"/>
    <w:rsid w:val="009448E9"/>
    <w:rsid w:val="00944C6C"/>
    <w:rsid w:val="00944FC2"/>
    <w:rsid w:val="009458B4"/>
    <w:rsid w:val="00945B10"/>
    <w:rsid w:val="00946F62"/>
    <w:rsid w:val="009473AA"/>
    <w:rsid w:val="0095125F"/>
    <w:rsid w:val="00951287"/>
    <w:rsid w:val="0095154E"/>
    <w:rsid w:val="0095258D"/>
    <w:rsid w:val="00953A0C"/>
    <w:rsid w:val="00954744"/>
    <w:rsid w:val="00957947"/>
    <w:rsid w:val="00960410"/>
    <w:rsid w:val="00960AD1"/>
    <w:rsid w:val="00961F34"/>
    <w:rsid w:val="009623BD"/>
    <w:rsid w:val="0096266E"/>
    <w:rsid w:val="0096295E"/>
    <w:rsid w:val="00963B56"/>
    <w:rsid w:val="00964A63"/>
    <w:rsid w:val="00965243"/>
    <w:rsid w:val="00966B60"/>
    <w:rsid w:val="00966DE4"/>
    <w:rsid w:val="00966EDB"/>
    <w:rsid w:val="009714A1"/>
    <w:rsid w:val="0097228A"/>
    <w:rsid w:val="00972B3D"/>
    <w:rsid w:val="009735BB"/>
    <w:rsid w:val="00976633"/>
    <w:rsid w:val="009812F9"/>
    <w:rsid w:val="009826D3"/>
    <w:rsid w:val="00982995"/>
    <w:rsid w:val="00983961"/>
    <w:rsid w:val="00984331"/>
    <w:rsid w:val="00984920"/>
    <w:rsid w:val="00984B1D"/>
    <w:rsid w:val="00987367"/>
    <w:rsid w:val="00987BC1"/>
    <w:rsid w:val="00987F51"/>
    <w:rsid w:val="009903DC"/>
    <w:rsid w:val="009914BE"/>
    <w:rsid w:val="009A0370"/>
    <w:rsid w:val="009A048E"/>
    <w:rsid w:val="009A048F"/>
    <w:rsid w:val="009A0658"/>
    <w:rsid w:val="009A0A5C"/>
    <w:rsid w:val="009A14B2"/>
    <w:rsid w:val="009A1621"/>
    <w:rsid w:val="009A17A5"/>
    <w:rsid w:val="009A3DB0"/>
    <w:rsid w:val="009A4C99"/>
    <w:rsid w:val="009A4F7A"/>
    <w:rsid w:val="009A5820"/>
    <w:rsid w:val="009A6370"/>
    <w:rsid w:val="009A69E7"/>
    <w:rsid w:val="009A6A3E"/>
    <w:rsid w:val="009B181D"/>
    <w:rsid w:val="009B1FAE"/>
    <w:rsid w:val="009B2F8E"/>
    <w:rsid w:val="009B37C2"/>
    <w:rsid w:val="009B3CA2"/>
    <w:rsid w:val="009B6017"/>
    <w:rsid w:val="009B6332"/>
    <w:rsid w:val="009B7D5C"/>
    <w:rsid w:val="009C000F"/>
    <w:rsid w:val="009C0F66"/>
    <w:rsid w:val="009C167B"/>
    <w:rsid w:val="009C1DB3"/>
    <w:rsid w:val="009C2A9C"/>
    <w:rsid w:val="009C6F73"/>
    <w:rsid w:val="009C78DF"/>
    <w:rsid w:val="009C7BFF"/>
    <w:rsid w:val="009C7F5E"/>
    <w:rsid w:val="009D2805"/>
    <w:rsid w:val="009D307C"/>
    <w:rsid w:val="009D327E"/>
    <w:rsid w:val="009D5871"/>
    <w:rsid w:val="009D5AA6"/>
    <w:rsid w:val="009D603C"/>
    <w:rsid w:val="009D65E7"/>
    <w:rsid w:val="009D7D3C"/>
    <w:rsid w:val="009E08AB"/>
    <w:rsid w:val="009E0CD8"/>
    <w:rsid w:val="009E10C7"/>
    <w:rsid w:val="009E1AC1"/>
    <w:rsid w:val="009E1B89"/>
    <w:rsid w:val="009E2A4A"/>
    <w:rsid w:val="009E2F23"/>
    <w:rsid w:val="009E3F09"/>
    <w:rsid w:val="009E5C99"/>
    <w:rsid w:val="009E5E65"/>
    <w:rsid w:val="009F0E2D"/>
    <w:rsid w:val="009F1203"/>
    <w:rsid w:val="009F1612"/>
    <w:rsid w:val="009F1B8F"/>
    <w:rsid w:val="009F29B0"/>
    <w:rsid w:val="009F2B05"/>
    <w:rsid w:val="009F2DA0"/>
    <w:rsid w:val="009F3625"/>
    <w:rsid w:val="009F4CB4"/>
    <w:rsid w:val="009F5E94"/>
    <w:rsid w:val="009F7577"/>
    <w:rsid w:val="009F7FBD"/>
    <w:rsid w:val="00A00118"/>
    <w:rsid w:val="00A00394"/>
    <w:rsid w:val="00A01E23"/>
    <w:rsid w:val="00A02656"/>
    <w:rsid w:val="00A027DE"/>
    <w:rsid w:val="00A03023"/>
    <w:rsid w:val="00A04490"/>
    <w:rsid w:val="00A04D24"/>
    <w:rsid w:val="00A059A2"/>
    <w:rsid w:val="00A06213"/>
    <w:rsid w:val="00A0685E"/>
    <w:rsid w:val="00A06E89"/>
    <w:rsid w:val="00A07757"/>
    <w:rsid w:val="00A10C4E"/>
    <w:rsid w:val="00A14825"/>
    <w:rsid w:val="00A15486"/>
    <w:rsid w:val="00A15492"/>
    <w:rsid w:val="00A169FA"/>
    <w:rsid w:val="00A17774"/>
    <w:rsid w:val="00A1786D"/>
    <w:rsid w:val="00A17BA4"/>
    <w:rsid w:val="00A17FFE"/>
    <w:rsid w:val="00A23410"/>
    <w:rsid w:val="00A23C95"/>
    <w:rsid w:val="00A24DB5"/>
    <w:rsid w:val="00A258B6"/>
    <w:rsid w:val="00A25B28"/>
    <w:rsid w:val="00A25FF2"/>
    <w:rsid w:val="00A261BE"/>
    <w:rsid w:val="00A26389"/>
    <w:rsid w:val="00A268EB"/>
    <w:rsid w:val="00A30F42"/>
    <w:rsid w:val="00A312F5"/>
    <w:rsid w:val="00A31A4C"/>
    <w:rsid w:val="00A31F92"/>
    <w:rsid w:val="00A32AB6"/>
    <w:rsid w:val="00A34C54"/>
    <w:rsid w:val="00A34CDE"/>
    <w:rsid w:val="00A34E3B"/>
    <w:rsid w:val="00A35EAF"/>
    <w:rsid w:val="00A419BA"/>
    <w:rsid w:val="00A41AC6"/>
    <w:rsid w:val="00A4208F"/>
    <w:rsid w:val="00A421CE"/>
    <w:rsid w:val="00A422C6"/>
    <w:rsid w:val="00A42629"/>
    <w:rsid w:val="00A43522"/>
    <w:rsid w:val="00A440A8"/>
    <w:rsid w:val="00A447F7"/>
    <w:rsid w:val="00A45E2B"/>
    <w:rsid w:val="00A46910"/>
    <w:rsid w:val="00A46AF0"/>
    <w:rsid w:val="00A47A5C"/>
    <w:rsid w:val="00A507F2"/>
    <w:rsid w:val="00A51CA3"/>
    <w:rsid w:val="00A52BFA"/>
    <w:rsid w:val="00A53E8E"/>
    <w:rsid w:val="00A54A09"/>
    <w:rsid w:val="00A573E2"/>
    <w:rsid w:val="00A6095B"/>
    <w:rsid w:val="00A61689"/>
    <w:rsid w:val="00A61850"/>
    <w:rsid w:val="00A644DC"/>
    <w:rsid w:val="00A657B6"/>
    <w:rsid w:val="00A66A38"/>
    <w:rsid w:val="00A7100B"/>
    <w:rsid w:val="00A71BE7"/>
    <w:rsid w:val="00A71CF0"/>
    <w:rsid w:val="00A72A4E"/>
    <w:rsid w:val="00A72DCB"/>
    <w:rsid w:val="00A72E19"/>
    <w:rsid w:val="00A72E27"/>
    <w:rsid w:val="00A7345C"/>
    <w:rsid w:val="00A735C7"/>
    <w:rsid w:val="00A74B5F"/>
    <w:rsid w:val="00A81A03"/>
    <w:rsid w:val="00A81F3F"/>
    <w:rsid w:val="00A826B1"/>
    <w:rsid w:val="00A846DA"/>
    <w:rsid w:val="00A84C17"/>
    <w:rsid w:val="00A8611C"/>
    <w:rsid w:val="00A86447"/>
    <w:rsid w:val="00A87E95"/>
    <w:rsid w:val="00A907A1"/>
    <w:rsid w:val="00A91381"/>
    <w:rsid w:val="00A918EF"/>
    <w:rsid w:val="00A95EE2"/>
    <w:rsid w:val="00A963C9"/>
    <w:rsid w:val="00AA066D"/>
    <w:rsid w:val="00AA0F18"/>
    <w:rsid w:val="00AA18C3"/>
    <w:rsid w:val="00AA206C"/>
    <w:rsid w:val="00AA21B1"/>
    <w:rsid w:val="00AA2D13"/>
    <w:rsid w:val="00AA3DE5"/>
    <w:rsid w:val="00AA482B"/>
    <w:rsid w:val="00AB3538"/>
    <w:rsid w:val="00AB4411"/>
    <w:rsid w:val="00AB44D2"/>
    <w:rsid w:val="00AB4977"/>
    <w:rsid w:val="00AB4E0C"/>
    <w:rsid w:val="00AB4F5C"/>
    <w:rsid w:val="00AB5396"/>
    <w:rsid w:val="00AB679D"/>
    <w:rsid w:val="00AB6FEF"/>
    <w:rsid w:val="00AB7525"/>
    <w:rsid w:val="00AB7CA1"/>
    <w:rsid w:val="00AC00A6"/>
    <w:rsid w:val="00AC089E"/>
    <w:rsid w:val="00AC1126"/>
    <w:rsid w:val="00AC2352"/>
    <w:rsid w:val="00AC236B"/>
    <w:rsid w:val="00AC24F6"/>
    <w:rsid w:val="00AC2566"/>
    <w:rsid w:val="00AC25BC"/>
    <w:rsid w:val="00AC293C"/>
    <w:rsid w:val="00AC50AC"/>
    <w:rsid w:val="00AC70F1"/>
    <w:rsid w:val="00AC7449"/>
    <w:rsid w:val="00AD0893"/>
    <w:rsid w:val="00AD0B6B"/>
    <w:rsid w:val="00AD14AC"/>
    <w:rsid w:val="00AD2457"/>
    <w:rsid w:val="00AD2CF0"/>
    <w:rsid w:val="00AD30BE"/>
    <w:rsid w:val="00AD3172"/>
    <w:rsid w:val="00AD36FC"/>
    <w:rsid w:val="00AD3C1F"/>
    <w:rsid w:val="00AD4131"/>
    <w:rsid w:val="00AD5777"/>
    <w:rsid w:val="00AD689C"/>
    <w:rsid w:val="00AE046B"/>
    <w:rsid w:val="00AE1D5E"/>
    <w:rsid w:val="00AE36BA"/>
    <w:rsid w:val="00AE4C5B"/>
    <w:rsid w:val="00AE67E5"/>
    <w:rsid w:val="00AE6BD6"/>
    <w:rsid w:val="00AE791E"/>
    <w:rsid w:val="00AE7FD7"/>
    <w:rsid w:val="00AF175C"/>
    <w:rsid w:val="00AF2C88"/>
    <w:rsid w:val="00AF3651"/>
    <w:rsid w:val="00AF3A69"/>
    <w:rsid w:val="00AF4104"/>
    <w:rsid w:val="00AF47E6"/>
    <w:rsid w:val="00AF5587"/>
    <w:rsid w:val="00AF56AE"/>
    <w:rsid w:val="00B00126"/>
    <w:rsid w:val="00B00883"/>
    <w:rsid w:val="00B00974"/>
    <w:rsid w:val="00B03EA2"/>
    <w:rsid w:val="00B04E18"/>
    <w:rsid w:val="00B053B6"/>
    <w:rsid w:val="00B06080"/>
    <w:rsid w:val="00B0749F"/>
    <w:rsid w:val="00B07CF0"/>
    <w:rsid w:val="00B108C2"/>
    <w:rsid w:val="00B116A1"/>
    <w:rsid w:val="00B11D32"/>
    <w:rsid w:val="00B147BC"/>
    <w:rsid w:val="00B166B8"/>
    <w:rsid w:val="00B17345"/>
    <w:rsid w:val="00B179D2"/>
    <w:rsid w:val="00B17EE7"/>
    <w:rsid w:val="00B21216"/>
    <w:rsid w:val="00B21B78"/>
    <w:rsid w:val="00B234E1"/>
    <w:rsid w:val="00B235AC"/>
    <w:rsid w:val="00B2385B"/>
    <w:rsid w:val="00B265E3"/>
    <w:rsid w:val="00B2796D"/>
    <w:rsid w:val="00B27AC8"/>
    <w:rsid w:val="00B3305A"/>
    <w:rsid w:val="00B33978"/>
    <w:rsid w:val="00B33F47"/>
    <w:rsid w:val="00B35C11"/>
    <w:rsid w:val="00B36EEC"/>
    <w:rsid w:val="00B36F3B"/>
    <w:rsid w:val="00B37B2B"/>
    <w:rsid w:val="00B40AE3"/>
    <w:rsid w:val="00B42C47"/>
    <w:rsid w:val="00B42E0A"/>
    <w:rsid w:val="00B43230"/>
    <w:rsid w:val="00B435D9"/>
    <w:rsid w:val="00B44088"/>
    <w:rsid w:val="00B44A53"/>
    <w:rsid w:val="00B44AC7"/>
    <w:rsid w:val="00B456EC"/>
    <w:rsid w:val="00B45A84"/>
    <w:rsid w:val="00B45B79"/>
    <w:rsid w:val="00B47337"/>
    <w:rsid w:val="00B504E6"/>
    <w:rsid w:val="00B507F5"/>
    <w:rsid w:val="00B50DE8"/>
    <w:rsid w:val="00B50FAA"/>
    <w:rsid w:val="00B51A35"/>
    <w:rsid w:val="00B51E91"/>
    <w:rsid w:val="00B53E99"/>
    <w:rsid w:val="00B56727"/>
    <w:rsid w:val="00B56955"/>
    <w:rsid w:val="00B60BD7"/>
    <w:rsid w:val="00B61AAB"/>
    <w:rsid w:val="00B61B41"/>
    <w:rsid w:val="00B61DCB"/>
    <w:rsid w:val="00B62B6A"/>
    <w:rsid w:val="00B62D11"/>
    <w:rsid w:val="00B63094"/>
    <w:rsid w:val="00B63922"/>
    <w:rsid w:val="00B6575F"/>
    <w:rsid w:val="00B65899"/>
    <w:rsid w:val="00B66395"/>
    <w:rsid w:val="00B66621"/>
    <w:rsid w:val="00B66DE9"/>
    <w:rsid w:val="00B67815"/>
    <w:rsid w:val="00B702FB"/>
    <w:rsid w:val="00B71D6E"/>
    <w:rsid w:val="00B71DC8"/>
    <w:rsid w:val="00B742ED"/>
    <w:rsid w:val="00B74FC6"/>
    <w:rsid w:val="00B760ED"/>
    <w:rsid w:val="00B7784C"/>
    <w:rsid w:val="00B7787B"/>
    <w:rsid w:val="00B81270"/>
    <w:rsid w:val="00B8323B"/>
    <w:rsid w:val="00B84949"/>
    <w:rsid w:val="00B84A63"/>
    <w:rsid w:val="00B84FF3"/>
    <w:rsid w:val="00B85B0B"/>
    <w:rsid w:val="00B8600D"/>
    <w:rsid w:val="00B87A85"/>
    <w:rsid w:val="00B906FF"/>
    <w:rsid w:val="00B9144D"/>
    <w:rsid w:val="00B958EA"/>
    <w:rsid w:val="00B95BE7"/>
    <w:rsid w:val="00B9714A"/>
    <w:rsid w:val="00B972A0"/>
    <w:rsid w:val="00B97C11"/>
    <w:rsid w:val="00BA16B2"/>
    <w:rsid w:val="00BA2ECF"/>
    <w:rsid w:val="00BA30F3"/>
    <w:rsid w:val="00BA3390"/>
    <w:rsid w:val="00BA4B1B"/>
    <w:rsid w:val="00BA7014"/>
    <w:rsid w:val="00BA7E7B"/>
    <w:rsid w:val="00BB0552"/>
    <w:rsid w:val="00BB17DC"/>
    <w:rsid w:val="00BB18B7"/>
    <w:rsid w:val="00BB21B7"/>
    <w:rsid w:val="00BB5791"/>
    <w:rsid w:val="00BC1127"/>
    <w:rsid w:val="00BC3AD2"/>
    <w:rsid w:val="00BC415C"/>
    <w:rsid w:val="00BC41B0"/>
    <w:rsid w:val="00BC60DA"/>
    <w:rsid w:val="00BC62FA"/>
    <w:rsid w:val="00BD0754"/>
    <w:rsid w:val="00BD0F52"/>
    <w:rsid w:val="00BD135F"/>
    <w:rsid w:val="00BD23F1"/>
    <w:rsid w:val="00BD2655"/>
    <w:rsid w:val="00BD2A0B"/>
    <w:rsid w:val="00BD696F"/>
    <w:rsid w:val="00BD6DC4"/>
    <w:rsid w:val="00BE39EB"/>
    <w:rsid w:val="00BE4CFB"/>
    <w:rsid w:val="00BE5D20"/>
    <w:rsid w:val="00BE601B"/>
    <w:rsid w:val="00BF0051"/>
    <w:rsid w:val="00BF0532"/>
    <w:rsid w:val="00BF05D5"/>
    <w:rsid w:val="00BF2FFF"/>
    <w:rsid w:val="00BF3620"/>
    <w:rsid w:val="00BF452B"/>
    <w:rsid w:val="00BF46CD"/>
    <w:rsid w:val="00BF5D3B"/>
    <w:rsid w:val="00BF62ED"/>
    <w:rsid w:val="00BF6591"/>
    <w:rsid w:val="00C0081A"/>
    <w:rsid w:val="00C00985"/>
    <w:rsid w:val="00C010F0"/>
    <w:rsid w:val="00C019E2"/>
    <w:rsid w:val="00C01B6B"/>
    <w:rsid w:val="00C02822"/>
    <w:rsid w:val="00C03455"/>
    <w:rsid w:val="00C03644"/>
    <w:rsid w:val="00C0449E"/>
    <w:rsid w:val="00C04725"/>
    <w:rsid w:val="00C05A47"/>
    <w:rsid w:val="00C05C01"/>
    <w:rsid w:val="00C068BB"/>
    <w:rsid w:val="00C0706B"/>
    <w:rsid w:val="00C10FE8"/>
    <w:rsid w:val="00C126AF"/>
    <w:rsid w:val="00C13079"/>
    <w:rsid w:val="00C1372D"/>
    <w:rsid w:val="00C13CB7"/>
    <w:rsid w:val="00C14614"/>
    <w:rsid w:val="00C15E19"/>
    <w:rsid w:val="00C15F05"/>
    <w:rsid w:val="00C2004E"/>
    <w:rsid w:val="00C2061A"/>
    <w:rsid w:val="00C213E8"/>
    <w:rsid w:val="00C21551"/>
    <w:rsid w:val="00C21B1D"/>
    <w:rsid w:val="00C220DC"/>
    <w:rsid w:val="00C26012"/>
    <w:rsid w:val="00C266FB"/>
    <w:rsid w:val="00C26705"/>
    <w:rsid w:val="00C268E4"/>
    <w:rsid w:val="00C30DC5"/>
    <w:rsid w:val="00C3191B"/>
    <w:rsid w:val="00C32CD4"/>
    <w:rsid w:val="00C3350C"/>
    <w:rsid w:val="00C3365C"/>
    <w:rsid w:val="00C336CF"/>
    <w:rsid w:val="00C3388D"/>
    <w:rsid w:val="00C35809"/>
    <w:rsid w:val="00C3647D"/>
    <w:rsid w:val="00C37DB7"/>
    <w:rsid w:val="00C37FF1"/>
    <w:rsid w:val="00C403DC"/>
    <w:rsid w:val="00C421E9"/>
    <w:rsid w:val="00C424B1"/>
    <w:rsid w:val="00C42509"/>
    <w:rsid w:val="00C426B2"/>
    <w:rsid w:val="00C442C1"/>
    <w:rsid w:val="00C44713"/>
    <w:rsid w:val="00C44D40"/>
    <w:rsid w:val="00C464FD"/>
    <w:rsid w:val="00C4760B"/>
    <w:rsid w:val="00C47850"/>
    <w:rsid w:val="00C50B2F"/>
    <w:rsid w:val="00C52101"/>
    <w:rsid w:val="00C52333"/>
    <w:rsid w:val="00C52E80"/>
    <w:rsid w:val="00C5340C"/>
    <w:rsid w:val="00C545A6"/>
    <w:rsid w:val="00C54C70"/>
    <w:rsid w:val="00C559F1"/>
    <w:rsid w:val="00C5635D"/>
    <w:rsid w:val="00C56E4A"/>
    <w:rsid w:val="00C60134"/>
    <w:rsid w:val="00C60F83"/>
    <w:rsid w:val="00C636CB"/>
    <w:rsid w:val="00C64BF4"/>
    <w:rsid w:val="00C66233"/>
    <w:rsid w:val="00C6700A"/>
    <w:rsid w:val="00C67A64"/>
    <w:rsid w:val="00C71B56"/>
    <w:rsid w:val="00C73628"/>
    <w:rsid w:val="00C73CBC"/>
    <w:rsid w:val="00C749A8"/>
    <w:rsid w:val="00C74FA9"/>
    <w:rsid w:val="00C82F13"/>
    <w:rsid w:val="00C83519"/>
    <w:rsid w:val="00C85A06"/>
    <w:rsid w:val="00C85E4A"/>
    <w:rsid w:val="00C8604D"/>
    <w:rsid w:val="00C8605C"/>
    <w:rsid w:val="00C87279"/>
    <w:rsid w:val="00C87321"/>
    <w:rsid w:val="00C875E9"/>
    <w:rsid w:val="00C879C4"/>
    <w:rsid w:val="00C90210"/>
    <w:rsid w:val="00C90977"/>
    <w:rsid w:val="00C90C9C"/>
    <w:rsid w:val="00C921D5"/>
    <w:rsid w:val="00C92504"/>
    <w:rsid w:val="00C92C76"/>
    <w:rsid w:val="00C92ED0"/>
    <w:rsid w:val="00C93DD6"/>
    <w:rsid w:val="00C93F54"/>
    <w:rsid w:val="00C94990"/>
    <w:rsid w:val="00C9559E"/>
    <w:rsid w:val="00C9607F"/>
    <w:rsid w:val="00C977E5"/>
    <w:rsid w:val="00C97C98"/>
    <w:rsid w:val="00CA1E3F"/>
    <w:rsid w:val="00CA42E7"/>
    <w:rsid w:val="00CA6B08"/>
    <w:rsid w:val="00CA6EE2"/>
    <w:rsid w:val="00CA72F8"/>
    <w:rsid w:val="00CB1226"/>
    <w:rsid w:val="00CB2FFC"/>
    <w:rsid w:val="00CB304F"/>
    <w:rsid w:val="00CB3DFC"/>
    <w:rsid w:val="00CB44C7"/>
    <w:rsid w:val="00CB507B"/>
    <w:rsid w:val="00CB7BD5"/>
    <w:rsid w:val="00CC0E2B"/>
    <w:rsid w:val="00CC1E04"/>
    <w:rsid w:val="00CC27D4"/>
    <w:rsid w:val="00CC3398"/>
    <w:rsid w:val="00CC33A2"/>
    <w:rsid w:val="00CC39DA"/>
    <w:rsid w:val="00CC54C5"/>
    <w:rsid w:val="00CD13A5"/>
    <w:rsid w:val="00CD3A1F"/>
    <w:rsid w:val="00CD6318"/>
    <w:rsid w:val="00CD6432"/>
    <w:rsid w:val="00CD66C6"/>
    <w:rsid w:val="00CD6D1C"/>
    <w:rsid w:val="00CD72CC"/>
    <w:rsid w:val="00CD7DF3"/>
    <w:rsid w:val="00CE1302"/>
    <w:rsid w:val="00CE1B54"/>
    <w:rsid w:val="00CE29AA"/>
    <w:rsid w:val="00CE2C1E"/>
    <w:rsid w:val="00CE3A02"/>
    <w:rsid w:val="00CE3ED7"/>
    <w:rsid w:val="00CE3F1C"/>
    <w:rsid w:val="00CE4EB2"/>
    <w:rsid w:val="00CE588F"/>
    <w:rsid w:val="00CE5D19"/>
    <w:rsid w:val="00CE66F7"/>
    <w:rsid w:val="00CE769B"/>
    <w:rsid w:val="00CF01C4"/>
    <w:rsid w:val="00CF13C0"/>
    <w:rsid w:val="00CF221A"/>
    <w:rsid w:val="00CF2CF2"/>
    <w:rsid w:val="00CF311B"/>
    <w:rsid w:val="00CF39F6"/>
    <w:rsid w:val="00CF4DBB"/>
    <w:rsid w:val="00CF7B36"/>
    <w:rsid w:val="00D02337"/>
    <w:rsid w:val="00D02E33"/>
    <w:rsid w:val="00D03889"/>
    <w:rsid w:val="00D038F3"/>
    <w:rsid w:val="00D06646"/>
    <w:rsid w:val="00D10D80"/>
    <w:rsid w:val="00D117C4"/>
    <w:rsid w:val="00D1181F"/>
    <w:rsid w:val="00D1374B"/>
    <w:rsid w:val="00D13F7A"/>
    <w:rsid w:val="00D14E40"/>
    <w:rsid w:val="00D15289"/>
    <w:rsid w:val="00D160B6"/>
    <w:rsid w:val="00D16A0B"/>
    <w:rsid w:val="00D17953"/>
    <w:rsid w:val="00D17BFC"/>
    <w:rsid w:val="00D17F7A"/>
    <w:rsid w:val="00D2091C"/>
    <w:rsid w:val="00D23905"/>
    <w:rsid w:val="00D25B34"/>
    <w:rsid w:val="00D26AA5"/>
    <w:rsid w:val="00D27791"/>
    <w:rsid w:val="00D31522"/>
    <w:rsid w:val="00D324CB"/>
    <w:rsid w:val="00D344B1"/>
    <w:rsid w:val="00D34FAF"/>
    <w:rsid w:val="00D36266"/>
    <w:rsid w:val="00D376E6"/>
    <w:rsid w:val="00D3773F"/>
    <w:rsid w:val="00D4091A"/>
    <w:rsid w:val="00D428C6"/>
    <w:rsid w:val="00D430A0"/>
    <w:rsid w:val="00D43996"/>
    <w:rsid w:val="00D43E85"/>
    <w:rsid w:val="00D4410C"/>
    <w:rsid w:val="00D443B8"/>
    <w:rsid w:val="00D4641F"/>
    <w:rsid w:val="00D4660D"/>
    <w:rsid w:val="00D50069"/>
    <w:rsid w:val="00D50B18"/>
    <w:rsid w:val="00D536CA"/>
    <w:rsid w:val="00D53A59"/>
    <w:rsid w:val="00D540B7"/>
    <w:rsid w:val="00D543DF"/>
    <w:rsid w:val="00D5562B"/>
    <w:rsid w:val="00D55A95"/>
    <w:rsid w:val="00D5671F"/>
    <w:rsid w:val="00D56A3C"/>
    <w:rsid w:val="00D61C84"/>
    <w:rsid w:val="00D61E34"/>
    <w:rsid w:val="00D67A01"/>
    <w:rsid w:val="00D70C6B"/>
    <w:rsid w:val="00D71DA0"/>
    <w:rsid w:val="00D74189"/>
    <w:rsid w:val="00D74BC8"/>
    <w:rsid w:val="00D74E27"/>
    <w:rsid w:val="00D76325"/>
    <w:rsid w:val="00D76A95"/>
    <w:rsid w:val="00D76DD8"/>
    <w:rsid w:val="00D829D9"/>
    <w:rsid w:val="00D83A7D"/>
    <w:rsid w:val="00D840DF"/>
    <w:rsid w:val="00D85373"/>
    <w:rsid w:val="00D85CC8"/>
    <w:rsid w:val="00D87AC3"/>
    <w:rsid w:val="00D91CAE"/>
    <w:rsid w:val="00D91FD1"/>
    <w:rsid w:val="00D9240A"/>
    <w:rsid w:val="00D92855"/>
    <w:rsid w:val="00D943DB"/>
    <w:rsid w:val="00D94BAD"/>
    <w:rsid w:val="00D95E32"/>
    <w:rsid w:val="00D96773"/>
    <w:rsid w:val="00DA1710"/>
    <w:rsid w:val="00DA1771"/>
    <w:rsid w:val="00DA2B3F"/>
    <w:rsid w:val="00DA307E"/>
    <w:rsid w:val="00DA32AF"/>
    <w:rsid w:val="00DA56AD"/>
    <w:rsid w:val="00DA5BC8"/>
    <w:rsid w:val="00DA6910"/>
    <w:rsid w:val="00DA6E29"/>
    <w:rsid w:val="00DA791B"/>
    <w:rsid w:val="00DA7920"/>
    <w:rsid w:val="00DA7E1F"/>
    <w:rsid w:val="00DB02E8"/>
    <w:rsid w:val="00DB036A"/>
    <w:rsid w:val="00DB04D9"/>
    <w:rsid w:val="00DB0A90"/>
    <w:rsid w:val="00DB0C20"/>
    <w:rsid w:val="00DB0EC5"/>
    <w:rsid w:val="00DB1461"/>
    <w:rsid w:val="00DB190A"/>
    <w:rsid w:val="00DB2ABB"/>
    <w:rsid w:val="00DB3327"/>
    <w:rsid w:val="00DB46AE"/>
    <w:rsid w:val="00DB5D04"/>
    <w:rsid w:val="00DB7B2B"/>
    <w:rsid w:val="00DB7EAC"/>
    <w:rsid w:val="00DC0EE1"/>
    <w:rsid w:val="00DC1392"/>
    <w:rsid w:val="00DC1FA8"/>
    <w:rsid w:val="00DC23C0"/>
    <w:rsid w:val="00DC309F"/>
    <w:rsid w:val="00DC4464"/>
    <w:rsid w:val="00DC51DA"/>
    <w:rsid w:val="00DC6783"/>
    <w:rsid w:val="00DD0141"/>
    <w:rsid w:val="00DD07C2"/>
    <w:rsid w:val="00DD5FEA"/>
    <w:rsid w:val="00DD60BA"/>
    <w:rsid w:val="00DD67A0"/>
    <w:rsid w:val="00DD6D62"/>
    <w:rsid w:val="00DD714B"/>
    <w:rsid w:val="00DE129A"/>
    <w:rsid w:val="00DE1F02"/>
    <w:rsid w:val="00DE2285"/>
    <w:rsid w:val="00DE6BEF"/>
    <w:rsid w:val="00DF00CD"/>
    <w:rsid w:val="00DF0157"/>
    <w:rsid w:val="00DF0717"/>
    <w:rsid w:val="00DF0A7E"/>
    <w:rsid w:val="00DF13C1"/>
    <w:rsid w:val="00DF221D"/>
    <w:rsid w:val="00DF462E"/>
    <w:rsid w:val="00DF4A1F"/>
    <w:rsid w:val="00DF4BD3"/>
    <w:rsid w:val="00DF57BF"/>
    <w:rsid w:val="00DF5E0B"/>
    <w:rsid w:val="00DF64BF"/>
    <w:rsid w:val="00DF730B"/>
    <w:rsid w:val="00DF7F34"/>
    <w:rsid w:val="00E0013C"/>
    <w:rsid w:val="00E02836"/>
    <w:rsid w:val="00E046F7"/>
    <w:rsid w:val="00E050C1"/>
    <w:rsid w:val="00E0517E"/>
    <w:rsid w:val="00E06167"/>
    <w:rsid w:val="00E10697"/>
    <w:rsid w:val="00E10D1C"/>
    <w:rsid w:val="00E115E6"/>
    <w:rsid w:val="00E129E2"/>
    <w:rsid w:val="00E12BA1"/>
    <w:rsid w:val="00E1323C"/>
    <w:rsid w:val="00E13DD4"/>
    <w:rsid w:val="00E14912"/>
    <w:rsid w:val="00E14C06"/>
    <w:rsid w:val="00E1600D"/>
    <w:rsid w:val="00E16249"/>
    <w:rsid w:val="00E16D85"/>
    <w:rsid w:val="00E16FFF"/>
    <w:rsid w:val="00E20D5F"/>
    <w:rsid w:val="00E21326"/>
    <w:rsid w:val="00E237A0"/>
    <w:rsid w:val="00E2661C"/>
    <w:rsid w:val="00E30089"/>
    <w:rsid w:val="00E30F98"/>
    <w:rsid w:val="00E31594"/>
    <w:rsid w:val="00E31897"/>
    <w:rsid w:val="00E31BF0"/>
    <w:rsid w:val="00E36EA4"/>
    <w:rsid w:val="00E4003C"/>
    <w:rsid w:val="00E40E4E"/>
    <w:rsid w:val="00E40E7F"/>
    <w:rsid w:val="00E418D5"/>
    <w:rsid w:val="00E41E85"/>
    <w:rsid w:val="00E43029"/>
    <w:rsid w:val="00E452F8"/>
    <w:rsid w:val="00E45DD5"/>
    <w:rsid w:val="00E52988"/>
    <w:rsid w:val="00E54321"/>
    <w:rsid w:val="00E54F65"/>
    <w:rsid w:val="00E57ADE"/>
    <w:rsid w:val="00E57C23"/>
    <w:rsid w:val="00E61599"/>
    <w:rsid w:val="00E616D3"/>
    <w:rsid w:val="00E63710"/>
    <w:rsid w:val="00E66730"/>
    <w:rsid w:val="00E67070"/>
    <w:rsid w:val="00E67D2C"/>
    <w:rsid w:val="00E7209D"/>
    <w:rsid w:val="00E72193"/>
    <w:rsid w:val="00E747ED"/>
    <w:rsid w:val="00E754C9"/>
    <w:rsid w:val="00E761CD"/>
    <w:rsid w:val="00E7640D"/>
    <w:rsid w:val="00E7663F"/>
    <w:rsid w:val="00E7754B"/>
    <w:rsid w:val="00E81370"/>
    <w:rsid w:val="00E813D0"/>
    <w:rsid w:val="00E82D91"/>
    <w:rsid w:val="00E83455"/>
    <w:rsid w:val="00E83A9F"/>
    <w:rsid w:val="00E84652"/>
    <w:rsid w:val="00E85ADE"/>
    <w:rsid w:val="00E867AF"/>
    <w:rsid w:val="00E90247"/>
    <w:rsid w:val="00E90561"/>
    <w:rsid w:val="00E905AF"/>
    <w:rsid w:val="00E90FDF"/>
    <w:rsid w:val="00E916D7"/>
    <w:rsid w:val="00E9181F"/>
    <w:rsid w:val="00E93B04"/>
    <w:rsid w:val="00E95558"/>
    <w:rsid w:val="00E95953"/>
    <w:rsid w:val="00E95A12"/>
    <w:rsid w:val="00E96354"/>
    <w:rsid w:val="00EA05D6"/>
    <w:rsid w:val="00EA145D"/>
    <w:rsid w:val="00EA1E03"/>
    <w:rsid w:val="00EA2705"/>
    <w:rsid w:val="00EA3F49"/>
    <w:rsid w:val="00EA41EA"/>
    <w:rsid w:val="00EA55A9"/>
    <w:rsid w:val="00EA5BD5"/>
    <w:rsid w:val="00EA72D9"/>
    <w:rsid w:val="00EA7B0F"/>
    <w:rsid w:val="00EB0FA9"/>
    <w:rsid w:val="00EB18CA"/>
    <w:rsid w:val="00EB5B5C"/>
    <w:rsid w:val="00EC0D4A"/>
    <w:rsid w:val="00EC26BF"/>
    <w:rsid w:val="00EC272A"/>
    <w:rsid w:val="00EC29E8"/>
    <w:rsid w:val="00EC3961"/>
    <w:rsid w:val="00EC3AF8"/>
    <w:rsid w:val="00EC5187"/>
    <w:rsid w:val="00EC5BA0"/>
    <w:rsid w:val="00ED1359"/>
    <w:rsid w:val="00ED323D"/>
    <w:rsid w:val="00ED3741"/>
    <w:rsid w:val="00ED3F65"/>
    <w:rsid w:val="00ED666C"/>
    <w:rsid w:val="00EE1374"/>
    <w:rsid w:val="00EE13BA"/>
    <w:rsid w:val="00EE2A48"/>
    <w:rsid w:val="00EE3814"/>
    <w:rsid w:val="00EE3F1E"/>
    <w:rsid w:val="00EE5AF6"/>
    <w:rsid w:val="00EE6370"/>
    <w:rsid w:val="00EE637D"/>
    <w:rsid w:val="00EE6DAB"/>
    <w:rsid w:val="00EE7C67"/>
    <w:rsid w:val="00EF172A"/>
    <w:rsid w:val="00EF1FE0"/>
    <w:rsid w:val="00EF49B8"/>
    <w:rsid w:val="00EF4B50"/>
    <w:rsid w:val="00EF5380"/>
    <w:rsid w:val="00EF5A17"/>
    <w:rsid w:val="00EF5F57"/>
    <w:rsid w:val="00F00A29"/>
    <w:rsid w:val="00F00F1C"/>
    <w:rsid w:val="00F03729"/>
    <w:rsid w:val="00F03D3D"/>
    <w:rsid w:val="00F04788"/>
    <w:rsid w:val="00F05463"/>
    <w:rsid w:val="00F06CFC"/>
    <w:rsid w:val="00F10993"/>
    <w:rsid w:val="00F117FE"/>
    <w:rsid w:val="00F12DB6"/>
    <w:rsid w:val="00F13456"/>
    <w:rsid w:val="00F1439D"/>
    <w:rsid w:val="00F1485B"/>
    <w:rsid w:val="00F152B8"/>
    <w:rsid w:val="00F15D26"/>
    <w:rsid w:val="00F16E0D"/>
    <w:rsid w:val="00F16FE9"/>
    <w:rsid w:val="00F17389"/>
    <w:rsid w:val="00F20B6F"/>
    <w:rsid w:val="00F2179E"/>
    <w:rsid w:val="00F21A70"/>
    <w:rsid w:val="00F22728"/>
    <w:rsid w:val="00F240E6"/>
    <w:rsid w:val="00F24838"/>
    <w:rsid w:val="00F25343"/>
    <w:rsid w:val="00F25419"/>
    <w:rsid w:val="00F260DC"/>
    <w:rsid w:val="00F26ED0"/>
    <w:rsid w:val="00F3054F"/>
    <w:rsid w:val="00F31D6F"/>
    <w:rsid w:val="00F3334E"/>
    <w:rsid w:val="00F33A23"/>
    <w:rsid w:val="00F3423A"/>
    <w:rsid w:val="00F34461"/>
    <w:rsid w:val="00F34CE4"/>
    <w:rsid w:val="00F350AA"/>
    <w:rsid w:val="00F4079D"/>
    <w:rsid w:val="00F40BF8"/>
    <w:rsid w:val="00F40CF0"/>
    <w:rsid w:val="00F41274"/>
    <w:rsid w:val="00F448F4"/>
    <w:rsid w:val="00F44929"/>
    <w:rsid w:val="00F45240"/>
    <w:rsid w:val="00F4693E"/>
    <w:rsid w:val="00F4772A"/>
    <w:rsid w:val="00F5036E"/>
    <w:rsid w:val="00F51CB2"/>
    <w:rsid w:val="00F5241B"/>
    <w:rsid w:val="00F53ABB"/>
    <w:rsid w:val="00F541EC"/>
    <w:rsid w:val="00F558EE"/>
    <w:rsid w:val="00F56F13"/>
    <w:rsid w:val="00F57B8A"/>
    <w:rsid w:val="00F60DA0"/>
    <w:rsid w:val="00F64D39"/>
    <w:rsid w:val="00F654CE"/>
    <w:rsid w:val="00F6646D"/>
    <w:rsid w:val="00F66679"/>
    <w:rsid w:val="00F6716F"/>
    <w:rsid w:val="00F67E75"/>
    <w:rsid w:val="00F70B76"/>
    <w:rsid w:val="00F71213"/>
    <w:rsid w:val="00F71815"/>
    <w:rsid w:val="00F726DB"/>
    <w:rsid w:val="00F728F9"/>
    <w:rsid w:val="00F74B25"/>
    <w:rsid w:val="00F75036"/>
    <w:rsid w:val="00F75053"/>
    <w:rsid w:val="00F752F7"/>
    <w:rsid w:val="00F77A7F"/>
    <w:rsid w:val="00F77BBC"/>
    <w:rsid w:val="00F81D24"/>
    <w:rsid w:val="00F820BB"/>
    <w:rsid w:val="00F82474"/>
    <w:rsid w:val="00F8369D"/>
    <w:rsid w:val="00F85CCA"/>
    <w:rsid w:val="00F87913"/>
    <w:rsid w:val="00F90783"/>
    <w:rsid w:val="00F908E4"/>
    <w:rsid w:val="00F928A7"/>
    <w:rsid w:val="00F93F2D"/>
    <w:rsid w:val="00F9440D"/>
    <w:rsid w:val="00F951E0"/>
    <w:rsid w:val="00F961E3"/>
    <w:rsid w:val="00F97E84"/>
    <w:rsid w:val="00FA1593"/>
    <w:rsid w:val="00FA23E8"/>
    <w:rsid w:val="00FA386D"/>
    <w:rsid w:val="00FA3ADC"/>
    <w:rsid w:val="00FA3EC8"/>
    <w:rsid w:val="00FA3F2C"/>
    <w:rsid w:val="00FA424A"/>
    <w:rsid w:val="00FA5691"/>
    <w:rsid w:val="00FA6420"/>
    <w:rsid w:val="00FA6647"/>
    <w:rsid w:val="00FA75CD"/>
    <w:rsid w:val="00FA7810"/>
    <w:rsid w:val="00FB18F2"/>
    <w:rsid w:val="00FB3C97"/>
    <w:rsid w:val="00FB4444"/>
    <w:rsid w:val="00FB7B4E"/>
    <w:rsid w:val="00FC1219"/>
    <w:rsid w:val="00FC3521"/>
    <w:rsid w:val="00FC393F"/>
    <w:rsid w:val="00FC56F4"/>
    <w:rsid w:val="00FC5864"/>
    <w:rsid w:val="00FD19B3"/>
    <w:rsid w:val="00FD1AF5"/>
    <w:rsid w:val="00FD1F26"/>
    <w:rsid w:val="00FD224E"/>
    <w:rsid w:val="00FD2A92"/>
    <w:rsid w:val="00FD3DA1"/>
    <w:rsid w:val="00FD4A3B"/>
    <w:rsid w:val="00FD4AE8"/>
    <w:rsid w:val="00FD4E2C"/>
    <w:rsid w:val="00FD5B8A"/>
    <w:rsid w:val="00FD6236"/>
    <w:rsid w:val="00FD65C7"/>
    <w:rsid w:val="00FD6711"/>
    <w:rsid w:val="00FD70D9"/>
    <w:rsid w:val="00FD7CB1"/>
    <w:rsid w:val="00FE0206"/>
    <w:rsid w:val="00FE3F00"/>
    <w:rsid w:val="00FE5AD0"/>
    <w:rsid w:val="00FE625E"/>
    <w:rsid w:val="00FF38FB"/>
    <w:rsid w:val="00FF3D65"/>
    <w:rsid w:val="00FF3ED5"/>
    <w:rsid w:val="00FF43FC"/>
    <w:rsid w:val="00FF5C3F"/>
    <w:rsid w:val="00FF60FD"/>
    <w:rsid w:val="00FF6252"/>
    <w:rsid w:val="00FF6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14B25"/>
  <w15:chartTrackingRefBased/>
  <w15:docId w15:val="{4808C71B-6EE9-457D-B78F-E7D6BC5AA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78B"/>
    <w:pPr>
      <w:spacing w:after="120" w:line="240" w:lineRule="auto"/>
    </w:pPr>
    <w:rPr>
      <w:rFonts w:ascii="Times New Roman" w:hAnsi="Times New Roman"/>
    </w:rPr>
  </w:style>
  <w:style w:type="paragraph" w:styleId="Heading1">
    <w:name w:val="heading 1"/>
    <w:next w:val="Normal"/>
    <w:link w:val="Heading1Char"/>
    <w:autoRedefine/>
    <w:uiPriority w:val="9"/>
    <w:qFormat/>
    <w:rsid w:val="009F1612"/>
    <w:pPr>
      <w:keepNext/>
      <w:keepLines/>
      <w:spacing w:before="360" w:line="240" w:lineRule="auto"/>
      <w:jc w:val="center"/>
      <w:outlineLvl w:val="0"/>
    </w:pPr>
    <w:rPr>
      <w:rFonts w:ascii="Arial" w:eastAsiaTheme="majorEastAsia" w:hAnsi="Arial" w:cs="Times New Roman"/>
      <w:b/>
      <w:sz w:val="28"/>
      <w:szCs w:val="32"/>
    </w:rPr>
  </w:style>
  <w:style w:type="paragraph" w:styleId="Heading2">
    <w:name w:val="heading 2"/>
    <w:basedOn w:val="Normal"/>
    <w:next w:val="Normal"/>
    <w:link w:val="Heading2Char"/>
    <w:autoRedefine/>
    <w:uiPriority w:val="9"/>
    <w:unhideWhenUsed/>
    <w:qFormat/>
    <w:rsid w:val="009F1612"/>
    <w:pPr>
      <w:keepNext/>
      <w:keepLines/>
      <w:spacing w:before="240" w:after="60"/>
      <w:outlineLvl w:val="1"/>
    </w:pPr>
    <w:rPr>
      <w:rFonts w:ascii="Arial" w:eastAsiaTheme="majorEastAsia" w:hAnsi="Arial" w:cstheme="majorBidi"/>
      <w:b/>
      <w:sz w:val="24"/>
    </w:rPr>
  </w:style>
  <w:style w:type="paragraph" w:styleId="Heading3">
    <w:name w:val="heading 3"/>
    <w:basedOn w:val="Normal"/>
    <w:next w:val="Normal"/>
    <w:link w:val="Heading3Char"/>
    <w:autoRedefine/>
    <w:uiPriority w:val="9"/>
    <w:unhideWhenUsed/>
    <w:qFormat/>
    <w:rsid w:val="00DD6D62"/>
    <w:pPr>
      <w:keepNext/>
      <w:keepLines/>
      <w:spacing w:before="40"/>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0745CF"/>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33CE9"/>
    <w:pPr>
      <w:keepNext/>
      <w:keepLines/>
      <w:spacing w:before="40" w:after="0"/>
      <w:outlineLvl w:val="4"/>
    </w:pPr>
    <w:rPr>
      <w:rFonts w:eastAsiaTheme="majorEastAsia" w:cs="Times New Roman"/>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612"/>
    <w:rPr>
      <w:rFonts w:ascii="Arial" w:eastAsiaTheme="majorEastAsia" w:hAnsi="Arial" w:cs="Times New Roman"/>
      <w:b/>
      <w:sz w:val="28"/>
      <w:szCs w:val="32"/>
    </w:rPr>
  </w:style>
  <w:style w:type="character" w:customStyle="1" w:styleId="Heading2Char">
    <w:name w:val="Heading 2 Char"/>
    <w:basedOn w:val="DefaultParagraphFont"/>
    <w:link w:val="Heading2"/>
    <w:uiPriority w:val="9"/>
    <w:rsid w:val="009F1612"/>
    <w:rPr>
      <w:rFonts w:ascii="Arial" w:eastAsiaTheme="majorEastAsia" w:hAnsi="Arial" w:cstheme="majorBidi"/>
      <w:b/>
      <w:sz w:val="24"/>
    </w:rPr>
  </w:style>
  <w:style w:type="character" w:customStyle="1" w:styleId="Heading3Char">
    <w:name w:val="Heading 3 Char"/>
    <w:basedOn w:val="DefaultParagraphFont"/>
    <w:link w:val="Heading3"/>
    <w:uiPriority w:val="9"/>
    <w:rsid w:val="00DD6D62"/>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0745CF"/>
    <w:rPr>
      <w:rFonts w:ascii="Times New Roman" w:eastAsiaTheme="majorEastAsia" w:hAnsi="Times New Roman" w:cstheme="majorBidi"/>
      <w:i/>
      <w:iCs/>
    </w:rPr>
  </w:style>
  <w:style w:type="paragraph" w:styleId="ListParagraph">
    <w:name w:val="List Paragraph"/>
    <w:basedOn w:val="Normal"/>
    <w:uiPriority w:val="34"/>
    <w:qFormat/>
    <w:rsid w:val="0031778B"/>
    <w:pPr>
      <w:ind w:left="720"/>
      <w:contextualSpacing/>
    </w:pPr>
  </w:style>
  <w:style w:type="character" w:styleId="CommentReference">
    <w:name w:val="annotation reference"/>
    <w:basedOn w:val="DefaultParagraphFont"/>
    <w:uiPriority w:val="99"/>
    <w:semiHidden/>
    <w:unhideWhenUsed/>
    <w:rsid w:val="00B03EA2"/>
    <w:rPr>
      <w:sz w:val="16"/>
      <w:szCs w:val="16"/>
    </w:rPr>
  </w:style>
  <w:style w:type="paragraph" w:styleId="CommentText">
    <w:name w:val="annotation text"/>
    <w:basedOn w:val="Normal"/>
    <w:link w:val="CommentTextChar"/>
    <w:uiPriority w:val="99"/>
    <w:semiHidden/>
    <w:unhideWhenUsed/>
    <w:rsid w:val="00B03EA2"/>
    <w:rPr>
      <w:sz w:val="20"/>
      <w:szCs w:val="20"/>
    </w:rPr>
  </w:style>
  <w:style w:type="character" w:customStyle="1" w:styleId="CommentTextChar">
    <w:name w:val="Comment Text Char"/>
    <w:basedOn w:val="DefaultParagraphFont"/>
    <w:link w:val="CommentText"/>
    <w:uiPriority w:val="99"/>
    <w:semiHidden/>
    <w:rsid w:val="00B03EA2"/>
    <w:rPr>
      <w:rFonts w:ascii="Times New Roman" w:hAnsi="Times New Roman"/>
      <w:sz w:val="20"/>
      <w:szCs w:val="20"/>
    </w:rPr>
  </w:style>
  <w:style w:type="paragraph" w:styleId="BalloonText">
    <w:name w:val="Balloon Text"/>
    <w:basedOn w:val="Normal"/>
    <w:link w:val="BalloonTextChar"/>
    <w:uiPriority w:val="99"/>
    <w:semiHidden/>
    <w:unhideWhenUsed/>
    <w:rsid w:val="00B03EA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3EA2"/>
    <w:rPr>
      <w:rFonts w:ascii="Segoe UI" w:hAnsi="Segoe UI" w:cs="Segoe UI"/>
      <w:sz w:val="18"/>
      <w:szCs w:val="18"/>
    </w:rPr>
  </w:style>
  <w:style w:type="paragraph" w:styleId="Caption">
    <w:name w:val="caption"/>
    <w:basedOn w:val="Normal"/>
    <w:next w:val="Normal"/>
    <w:link w:val="CaptionChar"/>
    <w:autoRedefine/>
    <w:uiPriority w:val="35"/>
    <w:unhideWhenUsed/>
    <w:qFormat/>
    <w:rsid w:val="007F77AA"/>
    <w:pPr>
      <w:keepNext/>
      <w:keepLines/>
      <w:spacing w:after="200"/>
    </w:pPr>
    <w:rPr>
      <w:iCs/>
      <w:color w:val="000000" w:themeColor="text1"/>
      <w:szCs w:val="18"/>
    </w:rPr>
  </w:style>
  <w:style w:type="character" w:customStyle="1" w:styleId="CaptionChar">
    <w:name w:val="Caption Char"/>
    <w:basedOn w:val="DefaultParagraphFont"/>
    <w:link w:val="Caption"/>
    <w:uiPriority w:val="35"/>
    <w:rsid w:val="007F77AA"/>
    <w:rPr>
      <w:rFonts w:ascii="Times New Roman" w:hAnsi="Times New Roman"/>
      <w:iCs/>
      <w:color w:val="000000" w:themeColor="text1"/>
      <w:szCs w:val="18"/>
    </w:rPr>
  </w:style>
  <w:style w:type="paragraph" w:styleId="CommentSubject">
    <w:name w:val="annotation subject"/>
    <w:basedOn w:val="CommentText"/>
    <w:next w:val="CommentText"/>
    <w:link w:val="CommentSubjectChar"/>
    <w:uiPriority w:val="99"/>
    <w:semiHidden/>
    <w:unhideWhenUsed/>
    <w:rsid w:val="00921D5C"/>
    <w:rPr>
      <w:b/>
      <w:bCs/>
    </w:rPr>
  </w:style>
  <w:style w:type="character" w:customStyle="1" w:styleId="CommentSubjectChar">
    <w:name w:val="Comment Subject Char"/>
    <w:basedOn w:val="CommentTextChar"/>
    <w:link w:val="CommentSubject"/>
    <w:uiPriority w:val="99"/>
    <w:semiHidden/>
    <w:rsid w:val="00921D5C"/>
    <w:rPr>
      <w:rFonts w:ascii="Times New Roman" w:hAnsi="Times New Roman"/>
      <w:b/>
      <w:bCs/>
      <w:sz w:val="20"/>
      <w:szCs w:val="20"/>
    </w:rPr>
  </w:style>
  <w:style w:type="paragraph" w:customStyle="1" w:styleId="Figures">
    <w:name w:val="Figures"/>
    <w:basedOn w:val="Heading3"/>
    <w:next w:val="Normal"/>
    <w:link w:val="FiguresChar"/>
    <w:autoRedefine/>
    <w:qFormat/>
    <w:rsid w:val="00B61B41"/>
    <w:pPr>
      <w:keepNext w:val="0"/>
      <w:spacing w:before="0"/>
    </w:pPr>
    <w:rPr>
      <w:b/>
      <w:snapToGrid w:val="0"/>
      <w:sz w:val="22"/>
    </w:rPr>
  </w:style>
  <w:style w:type="character" w:customStyle="1" w:styleId="FiguresChar">
    <w:name w:val="Figures Char"/>
    <w:basedOn w:val="CaptionChar"/>
    <w:link w:val="Figures"/>
    <w:rsid w:val="00B61B41"/>
    <w:rPr>
      <w:rFonts w:ascii="Times New Roman" w:eastAsiaTheme="majorEastAsia" w:hAnsi="Times New Roman" w:cstheme="majorBidi"/>
      <w:b/>
      <w:i/>
      <w:iCs w:val="0"/>
      <w:snapToGrid w:val="0"/>
      <w:color w:val="000000" w:themeColor="text1"/>
      <w:szCs w:val="24"/>
    </w:rPr>
  </w:style>
  <w:style w:type="paragraph" w:styleId="BodyTextIndent2">
    <w:name w:val="Body Text Indent 2"/>
    <w:basedOn w:val="Normal"/>
    <w:link w:val="BodyTextIndent2Char"/>
    <w:rsid w:val="00FD1AF5"/>
    <w:pPr>
      <w:spacing w:after="0"/>
      <w:ind w:left="720" w:hanging="720"/>
    </w:pPr>
    <w:rPr>
      <w:rFonts w:eastAsia="Times New Roman" w:cs="Times New Roman"/>
      <w:sz w:val="24"/>
      <w:szCs w:val="20"/>
    </w:rPr>
  </w:style>
  <w:style w:type="character" w:customStyle="1" w:styleId="BodyTextIndent2Char">
    <w:name w:val="Body Text Indent 2 Char"/>
    <w:basedOn w:val="DefaultParagraphFont"/>
    <w:link w:val="BodyTextIndent2"/>
    <w:rsid w:val="00FD1AF5"/>
    <w:rPr>
      <w:rFonts w:ascii="Times New Roman" w:eastAsia="Times New Roman" w:hAnsi="Times New Roman" w:cs="Times New Roman"/>
      <w:sz w:val="24"/>
      <w:szCs w:val="20"/>
    </w:rPr>
  </w:style>
  <w:style w:type="paragraph" w:styleId="BodyText">
    <w:name w:val="Body Text"/>
    <w:basedOn w:val="Normal"/>
    <w:link w:val="BodyTextChar"/>
    <w:uiPriority w:val="99"/>
    <w:unhideWhenUsed/>
    <w:rsid w:val="00F820BB"/>
  </w:style>
  <w:style w:type="character" w:customStyle="1" w:styleId="BodyTextChar">
    <w:name w:val="Body Text Char"/>
    <w:basedOn w:val="DefaultParagraphFont"/>
    <w:link w:val="BodyText"/>
    <w:uiPriority w:val="99"/>
    <w:rsid w:val="00F820BB"/>
    <w:rPr>
      <w:rFonts w:ascii="Times New Roman" w:hAnsi="Times New Roman"/>
    </w:rPr>
  </w:style>
  <w:style w:type="paragraph" w:customStyle="1" w:styleId="SAFETableCaption">
    <w:name w:val="SAFE Table Caption"/>
    <w:basedOn w:val="Heading3"/>
    <w:next w:val="Normal"/>
    <w:autoRedefine/>
    <w:qFormat/>
    <w:rsid w:val="008D4DAF"/>
    <w:pPr>
      <w:spacing w:after="0"/>
    </w:pPr>
    <w:rPr>
      <w:rFonts w:eastAsiaTheme="minorHAnsi" w:cstheme="minorBidi"/>
      <w:b/>
      <w:sz w:val="22"/>
      <w:szCs w:val="22"/>
    </w:rPr>
  </w:style>
  <w:style w:type="paragraph" w:customStyle="1" w:styleId="Litcitation">
    <w:name w:val="Lit citation"/>
    <w:basedOn w:val="Normal"/>
    <w:rsid w:val="00422EE0"/>
    <w:pPr>
      <w:ind w:left="720" w:hanging="720"/>
    </w:pPr>
    <w:rPr>
      <w:rFonts w:eastAsia="Times New Roman" w:cs="Times New Roman"/>
    </w:rPr>
  </w:style>
  <w:style w:type="paragraph" w:styleId="NoSpacing">
    <w:name w:val="No Spacing"/>
    <w:uiPriority w:val="1"/>
    <w:qFormat/>
    <w:rsid w:val="008E5130"/>
    <w:pPr>
      <w:spacing w:after="0" w:line="240" w:lineRule="auto"/>
    </w:pPr>
    <w:rPr>
      <w:rFonts w:ascii="Times New Roman" w:hAnsi="Times New Roman"/>
    </w:rPr>
  </w:style>
  <w:style w:type="character" w:styleId="Hyperlink">
    <w:name w:val="Hyperlink"/>
    <w:basedOn w:val="DefaultParagraphFont"/>
    <w:uiPriority w:val="99"/>
    <w:unhideWhenUsed/>
    <w:rsid w:val="00C60F83"/>
    <w:rPr>
      <w:color w:val="0000FF"/>
      <w:u w:val="single"/>
    </w:rPr>
  </w:style>
  <w:style w:type="paragraph" w:styleId="Header">
    <w:name w:val="header"/>
    <w:basedOn w:val="Normal"/>
    <w:link w:val="HeaderChar"/>
    <w:uiPriority w:val="99"/>
    <w:unhideWhenUsed/>
    <w:rsid w:val="0087046F"/>
    <w:pPr>
      <w:tabs>
        <w:tab w:val="center" w:pos="4680"/>
        <w:tab w:val="right" w:pos="9360"/>
      </w:tabs>
      <w:spacing w:after="0"/>
    </w:pPr>
  </w:style>
  <w:style w:type="character" w:customStyle="1" w:styleId="HeaderChar">
    <w:name w:val="Header Char"/>
    <w:basedOn w:val="DefaultParagraphFont"/>
    <w:link w:val="Header"/>
    <w:uiPriority w:val="99"/>
    <w:rsid w:val="0087046F"/>
    <w:rPr>
      <w:rFonts w:ascii="Times New Roman" w:hAnsi="Times New Roman"/>
    </w:rPr>
  </w:style>
  <w:style w:type="paragraph" w:styleId="Footer">
    <w:name w:val="footer"/>
    <w:basedOn w:val="Normal"/>
    <w:link w:val="FooterChar"/>
    <w:uiPriority w:val="99"/>
    <w:unhideWhenUsed/>
    <w:rsid w:val="0087046F"/>
    <w:pPr>
      <w:tabs>
        <w:tab w:val="center" w:pos="4680"/>
        <w:tab w:val="right" w:pos="9360"/>
      </w:tabs>
      <w:spacing w:after="0"/>
    </w:pPr>
  </w:style>
  <w:style w:type="character" w:customStyle="1" w:styleId="FooterChar">
    <w:name w:val="Footer Char"/>
    <w:basedOn w:val="DefaultParagraphFont"/>
    <w:link w:val="Footer"/>
    <w:uiPriority w:val="99"/>
    <w:rsid w:val="0087046F"/>
    <w:rPr>
      <w:rFonts w:ascii="Times New Roman" w:hAnsi="Times New Roman"/>
    </w:rPr>
  </w:style>
  <w:style w:type="character" w:customStyle="1" w:styleId="MTEquationSection">
    <w:name w:val="MTEquationSection"/>
    <w:basedOn w:val="DefaultParagraphFont"/>
    <w:rsid w:val="00DC1392"/>
    <w:rPr>
      <w:b/>
      <w:vanish/>
      <w:color w:val="FF0000"/>
    </w:rPr>
  </w:style>
  <w:style w:type="paragraph" w:customStyle="1" w:styleId="MTDisplayEquation">
    <w:name w:val="MTDisplayEquation"/>
    <w:basedOn w:val="Normal"/>
    <w:next w:val="Normal"/>
    <w:link w:val="MTDisplayEquationChar"/>
    <w:rsid w:val="00DC1392"/>
    <w:pPr>
      <w:tabs>
        <w:tab w:val="center" w:pos="4680"/>
        <w:tab w:val="right" w:pos="9360"/>
      </w:tabs>
      <w:spacing w:after="160" w:line="259" w:lineRule="auto"/>
    </w:pPr>
  </w:style>
  <w:style w:type="character" w:customStyle="1" w:styleId="MTDisplayEquationChar">
    <w:name w:val="MTDisplayEquation Char"/>
    <w:basedOn w:val="DefaultParagraphFont"/>
    <w:link w:val="MTDisplayEquation"/>
    <w:rsid w:val="00DC1392"/>
    <w:rPr>
      <w:rFonts w:ascii="Times New Roman" w:hAnsi="Times New Roman"/>
    </w:rPr>
  </w:style>
  <w:style w:type="table" w:styleId="TableGrid">
    <w:name w:val="Table Grid"/>
    <w:basedOn w:val="TableNormal"/>
    <w:uiPriority w:val="39"/>
    <w:rsid w:val="00DC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s">
    <w:name w:val="Equations"/>
    <w:basedOn w:val="MTDisplayEquation"/>
    <w:link w:val="EquationsChar"/>
    <w:autoRedefine/>
    <w:qFormat/>
    <w:rsid w:val="00DC1392"/>
    <w:pPr>
      <w:spacing w:before="160"/>
    </w:pPr>
    <w:rPr>
      <w:rFonts w:cs="Times New Roman"/>
      <w:szCs w:val="24"/>
    </w:rPr>
  </w:style>
  <w:style w:type="character" w:customStyle="1" w:styleId="EquationsChar">
    <w:name w:val="Equations Char"/>
    <w:basedOn w:val="MTDisplayEquationChar"/>
    <w:link w:val="Equations"/>
    <w:rsid w:val="00DC1392"/>
    <w:rPr>
      <w:rFonts w:ascii="Times New Roman" w:hAnsi="Times New Roman" w:cs="Times New Roman"/>
      <w:szCs w:val="24"/>
    </w:rPr>
  </w:style>
  <w:style w:type="paragraph" w:customStyle="1" w:styleId="Tables">
    <w:name w:val="Tables"/>
    <w:basedOn w:val="Heading4"/>
    <w:link w:val="TablesChar"/>
    <w:autoRedefine/>
    <w:qFormat/>
    <w:rsid w:val="00DC1392"/>
    <w:pPr>
      <w:spacing w:line="259" w:lineRule="auto"/>
    </w:pPr>
    <w:rPr>
      <w:i w:val="0"/>
    </w:rPr>
  </w:style>
  <w:style w:type="character" w:customStyle="1" w:styleId="TablesChar">
    <w:name w:val="Tables Char"/>
    <w:basedOn w:val="Heading4Char"/>
    <w:link w:val="Tables"/>
    <w:rsid w:val="00DC1392"/>
    <w:rPr>
      <w:rFonts w:ascii="Times New Roman" w:eastAsiaTheme="majorEastAsia" w:hAnsi="Times New Roman" w:cstheme="majorBidi"/>
      <w:i w:val="0"/>
      <w:iCs/>
    </w:rPr>
  </w:style>
  <w:style w:type="character" w:customStyle="1" w:styleId="Heading5Char">
    <w:name w:val="Heading 5 Char"/>
    <w:basedOn w:val="DefaultParagraphFont"/>
    <w:link w:val="Heading5"/>
    <w:uiPriority w:val="9"/>
    <w:rsid w:val="00833CE9"/>
    <w:rPr>
      <w:rFonts w:ascii="Times New Roman" w:eastAsiaTheme="majorEastAsia" w:hAnsi="Times New Roman" w:cs="Times New Roman"/>
      <w:u w:val="single"/>
    </w:rPr>
  </w:style>
  <w:style w:type="character" w:styleId="PlaceholderText">
    <w:name w:val="Placeholder Text"/>
    <w:basedOn w:val="DefaultParagraphFont"/>
    <w:uiPriority w:val="99"/>
    <w:semiHidden/>
    <w:rsid w:val="007760D2"/>
    <w:rPr>
      <w:color w:val="808080"/>
    </w:rPr>
  </w:style>
  <w:style w:type="paragraph" w:customStyle="1" w:styleId="Normal1">
    <w:name w:val="Normal1"/>
    <w:rsid w:val="00B66DE9"/>
    <w:pPr>
      <w:spacing w:after="0" w:line="276" w:lineRule="auto"/>
    </w:pPr>
    <w:rPr>
      <w:rFonts w:ascii="Arial" w:eastAsia="Arial" w:hAnsi="Arial" w:cs="Arial"/>
      <w:lang w:val="en"/>
    </w:rPr>
  </w:style>
  <w:style w:type="character" w:styleId="FollowedHyperlink">
    <w:name w:val="FollowedHyperlink"/>
    <w:basedOn w:val="DefaultParagraphFont"/>
    <w:uiPriority w:val="99"/>
    <w:semiHidden/>
    <w:unhideWhenUsed/>
    <w:rsid w:val="00F148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132">
      <w:bodyDiv w:val="1"/>
      <w:marLeft w:val="0"/>
      <w:marRight w:val="0"/>
      <w:marTop w:val="0"/>
      <w:marBottom w:val="0"/>
      <w:divBdr>
        <w:top w:val="none" w:sz="0" w:space="0" w:color="auto"/>
        <w:left w:val="none" w:sz="0" w:space="0" w:color="auto"/>
        <w:bottom w:val="none" w:sz="0" w:space="0" w:color="auto"/>
        <w:right w:val="none" w:sz="0" w:space="0" w:color="auto"/>
      </w:divBdr>
    </w:div>
    <w:div w:id="5182878">
      <w:bodyDiv w:val="1"/>
      <w:marLeft w:val="0"/>
      <w:marRight w:val="0"/>
      <w:marTop w:val="0"/>
      <w:marBottom w:val="0"/>
      <w:divBdr>
        <w:top w:val="none" w:sz="0" w:space="0" w:color="auto"/>
        <w:left w:val="none" w:sz="0" w:space="0" w:color="auto"/>
        <w:bottom w:val="none" w:sz="0" w:space="0" w:color="auto"/>
        <w:right w:val="none" w:sz="0" w:space="0" w:color="auto"/>
      </w:divBdr>
    </w:div>
    <w:div w:id="11732406">
      <w:bodyDiv w:val="1"/>
      <w:marLeft w:val="0"/>
      <w:marRight w:val="0"/>
      <w:marTop w:val="0"/>
      <w:marBottom w:val="0"/>
      <w:divBdr>
        <w:top w:val="none" w:sz="0" w:space="0" w:color="auto"/>
        <w:left w:val="none" w:sz="0" w:space="0" w:color="auto"/>
        <w:bottom w:val="none" w:sz="0" w:space="0" w:color="auto"/>
        <w:right w:val="none" w:sz="0" w:space="0" w:color="auto"/>
      </w:divBdr>
    </w:div>
    <w:div w:id="17853112">
      <w:bodyDiv w:val="1"/>
      <w:marLeft w:val="0"/>
      <w:marRight w:val="0"/>
      <w:marTop w:val="0"/>
      <w:marBottom w:val="0"/>
      <w:divBdr>
        <w:top w:val="none" w:sz="0" w:space="0" w:color="auto"/>
        <w:left w:val="none" w:sz="0" w:space="0" w:color="auto"/>
        <w:bottom w:val="none" w:sz="0" w:space="0" w:color="auto"/>
        <w:right w:val="none" w:sz="0" w:space="0" w:color="auto"/>
      </w:divBdr>
    </w:div>
    <w:div w:id="59257628">
      <w:bodyDiv w:val="1"/>
      <w:marLeft w:val="0"/>
      <w:marRight w:val="0"/>
      <w:marTop w:val="0"/>
      <w:marBottom w:val="0"/>
      <w:divBdr>
        <w:top w:val="none" w:sz="0" w:space="0" w:color="auto"/>
        <w:left w:val="none" w:sz="0" w:space="0" w:color="auto"/>
        <w:bottom w:val="none" w:sz="0" w:space="0" w:color="auto"/>
        <w:right w:val="none" w:sz="0" w:space="0" w:color="auto"/>
      </w:divBdr>
    </w:div>
    <w:div w:id="60493694">
      <w:bodyDiv w:val="1"/>
      <w:marLeft w:val="0"/>
      <w:marRight w:val="0"/>
      <w:marTop w:val="0"/>
      <w:marBottom w:val="0"/>
      <w:divBdr>
        <w:top w:val="none" w:sz="0" w:space="0" w:color="auto"/>
        <w:left w:val="none" w:sz="0" w:space="0" w:color="auto"/>
        <w:bottom w:val="none" w:sz="0" w:space="0" w:color="auto"/>
        <w:right w:val="none" w:sz="0" w:space="0" w:color="auto"/>
      </w:divBdr>
    </w:div>
    <w:div w:id="64381934">
      <w:bodyDiv w:val="1"/>
      <w:marLeft w:val="0"/>
      <w:marRight w:val="0"/>
      <w:marTop w:val="0"/>
      <w:marBottom w:val="0"/>
      <w:divBdr>
        <w:top w:val="none" w:sz="0" w:space="0" w:color="auto"/>
        <w:left w:val="none" w:sz="0" w:space="0" w:color="auto"/>
        <w:bottom w:val="none" w:sz="0" w:space="0" w:color="auto"/>
        <w:right w:val="none" w:sz="0" w:space="0" w:color="auto"/>
      </w:divBdr>
    </w:div>
    <w:div w:id="65039011">
      <w:bodyDiv w:val="1"/>
      <w:marLeft w:val="0"/>
      <w:marRight w:val="0"/>
      <w:marTop w:val="0"/>
      <w:marBottom w:val="0"/>
      <w:divBdr>
        <w:top w:val="none" w:sz="0" w:space="0" w:color="auto"/>
        <w:left w:val="none" w:sz="0" w:space="0" w:color="auto"/>
        <w:bottom w:val="none" w:sz="0" w:space="0" w:color="auto"/>
        <w:right w:val="none" w:sz="0" w:space="0" w:color="auto"/>
      </w:divBdr>
    </w:div>
    <w:div w:id="68773871">
      <w:bodyDiv w:val="1"/>
      <w:marLeft w:val="0"/>
      <w:marRight w:val="0"/>
      <w:marTop w:val="0"/>
      <w:marBottom w:val="0"/>
      <w:divBdr>
        <w:top w:val="none" w:sz="0" w:space="0" w:color="auto"/>
        <w:left w:val="none" w:sz="0" w:space="0" w:color="auto"/>
        <w:bottom w:val="none" w:sz="0" w:space="0" w:color="auto"/>
        <w:right w:val="none" w:sz="0" w:space="0" w:color="auto"/>
      </w:divBdr>
    </w:div>
    <w:div w:id="69235426">
      <w:bodyDiv w:val="1"/>
      <w:marLeft w:val="0"/>
      <w:marRight w:val="0"/>
      <w:marTop w:val="0"/>
      <w:marBottom w:val="0"/>
      <w:divBdr>
        <w:top w:val="none" w:sz="0" w:space="0" w:color="auto"/>
        <w:left w:val="none" w:sz="0" w:space="0" w:color="auto"/>
        <w:bottom w:val="none" w:sz="0" w:space="0" w:color="auto"/>
        <w:right w:val="none" w:sz="0" w:space="0" w:color="auto"/>
      </w:divBdr>
    </w:div>
    <w:div w:id="69696394">
      <w:bodyDiv w:val="1"/>
      <w:marLeft w:val="0"/>
      <w:marRight w:val="0"/>
      <w:marTop w:val="0"/>
      <w:marBottom w:val="0"/>
      <w:divBdr>
        <w:top w:val="none" w:sz="0" w:space="0" w:color="auto"/>
        <w:left w:val="none" w:sz="0" w:space="0" w:color="auto"/>
        <w:bottom w:val="none" w:sz="0" w:space="0" w:color="auto"/>
        <w:right w:val="none" w:sz="0" w:space="0" w:color="auto"/>
      </w:divBdr>
    </w:div>
    <w:div w:id="86005460">
      <w:bodyDiv w:val="1"/>
      <w:marLeft w:val="0"/>
      <w:marRight w:val="0"/>
      <w:marTop w:val="0"/>
      <w:marBottom w:val="0"/>
      <w:divBdr>
        <w:top w:val="none" w:sz="0" w:space="0" w:color="auto"/>
        <w:left w:val="none" w:sz="0" w:space="0" w:color="auto"/>
        <w:bottom w:val="none" w:sz="0" w:space="0" w:color="auto"/>
        <w:right w:val="none" w:sz="0" w:space="0" w:color="auto"/>
      </w:divBdr>
    </w:div>
    <w:div w:id="87581117">
      <w:bodyDiv w:val="1"/>
      <w:marLeft w:val="0"/>
      <w:marRight w:val="0"/>
      <w:marTop w:val="0"/>
      <w:marBottom w:val="0"/>
      <w:divBdr>
        <w:top w:val="none" w:sz="0" w:space="0" w:color="auto"/>
        <w:left w:val="none" w:sz="0" w:space="0" w:color="auto"/>
        <w:bottom w:val="none" w:sz="0" w:space="0" w:color="auto"/>
        <w:right w:val="none" w:sz="0" w:space="0" w:color="auto"/>
      </w:divBdr>
    </w:div>
    <w:div w:id="99376093">
      <w:bodyDiv w:val="1"/>
      <w:marLeft w:val="0"/>
      <w:marRight w:val="0"/>
      <w:marTop w:val="0"/>
      <w:marBottom w:val="0"/>
      <w:divBdr>
        <w:top w:val="none" w:sz="0" w:space="0" w:color="auto"/>
        <w:left w:val="none" w:sz="0" w:space="0" w:color="auto"/>
        <w:bottom w:val="none" w:sz="0" w:space="0" w:color="auto"/>
        <w:right w:val="none" w:sz="0" w:space="0" w:color="auto"/>
      </w:divBdr>
    </w:div>
    <w:div w:id="111750525">
      <w:bodyDiv w:val="1"/>
      <w:marLeft w:val="0"/>
      <w:marRight w:val="0"/>
      <w:marTop w:val="0"/>
      <w:marBottom w:val="0"/>
      <w:divBdr>
        <w:top w:val="none" w:sz="0" w:space="0" w:color="auto"/>
        <w:left w:val="none" w:sz="0" w:space="0" w:color="auto"/>
        <w:bottom w:val="none" w:sz="0" w:space="0" w:color="auto"/>
        <w:right w:val="none" w:sz="0" w:space="0" w:color="auto"/>
      </w:divBdr>
    </w:div>
    <w:div w:id="119694666">
      <w:bodyDiv w:val="1"/>
      <w:marLeft w:val="0"/>
      <w:marRight w:val="0"/>
      <w:marTop w:val="0"/>
      <w:marBottom w:val="0"/>
      <w:divBdr>
        <w:top w:val="none" w:sz="0" w:space="0" w:color="auto"/>
        <w:left w:val="none" w:sz="0" w:space="0" w:color="auto"/>
        <w:bottom w:val="none" w:sz="0" w:space="0" w:color="auto"/>
        <w:right w:val="none" w:sz="0" w:space="0" w:color="auto"/>
      </w:divBdr>
    </w:div>
    <w:div w:id="121919758">
      <w:bodyDiv w:val="1"/>
      <w:marLeft w:val="0"/>
      <w:marRight w:val="0"/>
      <w:marTop w:val="0"/>
      <w:marBottom w:val="0"/>
      <w:divBdr>
        <w:top w:val="none" w:sz="0" w:space="0" w:color="auto"/>
        <w:left w:val="none" w:sz="0" w:space="0" w:color="auto"/>
        <w:bottom w:val="none" w:sz="0" w:space="0" w:color="auto"/>
        <w:right w:val="none" w:sz="0" w:space="0" w:color="auto"/>
      </w:divBdr>
    </w:div>
    <w:div w:id="125248299">
      <w:bodyDiv w:val="1"/>
      <w:marLeft w:val="0"/>
      <w:marRight w:val="0"/>
      <w:marTop w:val="0"/>
      <w:marBottom w:val="0"/>
      <w:divBdr>
        <w:top w:val="none" w:sz="0" w:space="0" w:color="auto"/>
        <w:left w:val="none" w:sz="0" w:space="0" w:color="auto"/>
        <w:bottom w:val="none" w:sz="0" w:space="0" w:color="auto"/>
        <w:right w:val="none" w:sz="0" w:space="0" w:color="auto"/>
      </w:divBdr>
    </w:div>
    <w:div w:id="132529256">
      <w:bodyDiv w:val="1"/>
      <w:marLeft w:val="0"/>
      <w:marRight w:val="0"/>
      <w:marTop w:val="0"/>
      <w:marBottom w:val="0"/>
      <w:divBdr>
        <w:top w:val="none" w:sz="0" w:space="0" w:color="auto"/>
        <w:left w:val="none" w:sz="0" w:space="0" w:color="auto"/>
        <w:bottom w:val="none" w:sz="0" w:space="0" w:color="auto"/>
        <w:right w:val="none" w:sz="0" w:space="0" w:color="auto"/>
      </w:divBdr>
    </w:div>
    <w:div w:id="136150569">
      <w:bodyDiv w:val="1"/>
      <w:marLeft w:val="0"/>
      <w:marRight w:val="0"/>
      <w:marTop w:val="0"/>
      <w:marBottom w:val="0"/>
      <w:divBdr>
        <w:top w:val="none" w:sz="0" w:space="0" w:color="auto"/>
        <w:left w:val="none" w:sz="0" w:space="0" w:color="auto"/>
        <w:bottom w:val="none" w:sz="0" w:space="0" w:color="auto"/>
        <w:right w:val="none" w:sz="0" w:space="0" w:color="auto"/>
      </w:divBdr>
    </w:div>
    <w:div w:id="136264542">
      <w:bodyDiv w:val="1"/>
      <w:marLeft w:val="0"/>
      <w:marRight w:val="0"/>
      <w:marTop w:val="0"/>
      <w:marBottom w:val="0"/>
      <w:divBdr>
        <w:top w:val="none" w:sz="0" w:space="0" w:color="auto"/>
        <w:left w:val="none" w:sz="0" w:space="0" w:color="auto"/>
        <w:bottom w:val="none" w:sz="0" w:space="0" w:color="auto"/>
        <w:right w:val="none" w:sz="0" w:space="0" w:color="auto"/>
      </w:divBdr>
    </w:div>
    <w:div w:id="138041410">
      <w:bodyDiv w:val="1"/>
      <w:marLeft w:val="0"/>
      <w:marRight w:val="0"/>
      <w:marTop w:val="0"/>
      <w:marBottom w:val="0"/>
      <w:divBdr>
        <w:top w:val="none" w:sz="0" w:space="0" w:color="auto"/>
        <w:left w:val="none" w:sz="0" w:space="0" w:color="auto"/>
        <w:bottom w:val="none" w:sz="0" w:space="0" w:color="auto"/>
        <w:right w:val="none" w:sz="0" w:space="0" w:color="auto"/>
      </w:divBdr>
    </w:div>
    <w:div w:id="157036999">
      <w:bodyDiv w:val="1"/>
      <w:marLeft w:val="0"/>
      <w:marRight w:val="0"/>
      <w:marTop w:val="0"/>
      <w:marBottom w:val="0"/>
      <w:divBdr>
        <w:top w:val="none" w:sz="0" w:space="0" w:color="auto"/>
        <w:left w:val="none" w:sz="0" w:space="0" w:color="auto"/>
        <w:bottom w:val="none" w:sz="0" w:space="0" w:color="auto"/>
        <w:right w:val="none" w:sz="0" w:space="0" w:color="auto"/>
      </w:divBdr>
    </w:div>
    <w:div w:id="165175650">
      <w:bodyDiv w:val="1"/>
      <w:marLeft w:val="0"/>
      <w:marRight w:val="0"/>
      <w:marTop w:val="0"/>
      <w:marBottom w:val="0"/>
      <w:divBdr>
        <w:top w:val="none" w:sz="0" w:space="0" w:color="auto"/>
        <w:left w:val="none" w:sz="0" w:space="0" w:color="auto"/>
        <w:bottom w:val="none" w:sz="0" w:space="0" w:color="auto"/>
        <w:right w:val="none" w:sz="0" w:space="0" w:color="auto"/>
      </w:divBdr>
    </w:div>
    <w:div w:id="168259980">
      <w:bodyDiv w:val="1"/>
      <w:marLeft w:val="0"/>
      <w:marRight w:val="0"/>
      <w:marTop w:val="0"/>
      <w:marBottom w:val="0"/>
      <w:divBdr>
        <w:top w:val="none" w:sz="0" w:space="0" w:color="auto"/>
        <w:left w:val="none" w:sz="0" w:space="0" w:color="auto"/>
        <w:bottom w:val="none" w:sz="0" w:space="0" w:color="auto"/>
        <w:right w:val="none" w:sz="0" w:space="0" w:color="auto"/>
      </w:divBdr>
    </w:div>
    <w:div w:id="194972521">
      <w:bodyDiv w:val="1"/>
      <w:marLeft w:val="0"/>
      <w:marRight w:val="0"/>
      <w:marTop w:val="0"/>
      <w:marBottom w:val="0"/>
      <w:divBdr>
        <w:top w:val="none" w:sz="0" w:space="0" w:color="auto"/>
        <w:left w:val="none" w:sz="0" w:space="0" w:color="auto"/>
        <w:bottom w:val="none" w:sz="0" w:space="0" w:color="auto"/>
        <w:right w:val="none" w:sz="0" w:space="0" w:color="auto"/>
      </w:divBdr>
    </w:div>
    <w:div w:id="197161494">
      <w:bodyDiv w:val="1"/>
      <w:marLeft w:val="0"/>
      <w:marRight w:val="0"/>
      <w:marTop w:val="0"/>
      <w:marBottom w:val="0"/>
      <w:divBdr>
        <w:top w:val="none" w:sz="0" w:space="0" w:color="auto"/>
        <w:left w:val="none" w:sz="0" w:space="0" w:color="auto"/>
        <w:bottom w:val="none" w:sz="0" w:space="0" w:color="auto"/>
        <w:right w:val="none" w:sz="0" w:space="0" w:color="auto"/>
      </w:divBdr>
    </w:div>
    <w:div w:id="197397631">
      <w:bodyDiv w:val="1"/>
      <w:marLeft w:val="0"/>
      <w:marRight w:val="0"/>
      <w:marTop w:val="0"/>
      <w:marBottom w:val="0"/>
      <w:divBdr>
        <w:top w:val="none" w:sz="0" w:space="0" w:color="auto"/>
        <w:left w:val="none" w:sz="0" w:space="0" w:color="auto"/>
        <w:bottom w:val="none" w:sz="0" w:space="0" w:color="auto"/>
        <w:right w:val="none" w:sz="0" w:space="0" w:color="auto"/>
      </w:divBdr>
    </w:div>
    <w:div w:id="199129061">
      <w:bodyDiv w:val="1"/>
      <w:marLeft w:val="0"/>
      <w:marRight w:val="0"/>
      <w:marTop w:val="0"/>
      <w:marBottom w:val="0"/>
      <w:divBdr>
        <w:top w:val="none" w:sz="0" w:space="0" w:color="auto"/>
        <w:left w:val="none" w:sz="0" w:space="0" w:color="auto"/>
        <w:bottom w:val="none" w:sz="0" w:space="0" w:color="auto"/>
        <w:right w:val="none" w:sz="0" w:space="0" w:color="auto"/>
      </w:divBdr>
    </w:div>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25839562">
      <w:bodyDiv w:val="1"/>
      <w:marLeft w:val="0"/>
      <w:marRight w:val="0"/>
      <w:marTop w:val="0"/>
      <w:marBottom w:val="0"/>
      <w:divBdr>
        <w:top w:val="none" w:sz="0" w:space="0" w:color="auto"/>
        <w:left w:val="none" w:sz="0" w:space="0" w:color="auto"/>
        <w:bottom w:val="none" w:sz="0" w:space="0" w:color="auto"/>
        <w:right w:val="none" w:sz="0" w:space="0" w:color="auto"/>
      </w:divBdr>
    </w:div>
    <w:div w:id="246497699">
      <w:bodyDiv w:val="1"/>
      <w:marLeft w:val="0"/>
      <w:marRight w:val="0"/>
      <w:marTop w:val="0"/>
      <w:marBottom w:val="0"/>
      <w:divBdr>
        <w:top w:val="none" w:sz="0" w:space="0" w:color="auto"/>
        <w:left w:val="none" w:sz="0" w:space="0" w:color="auto"/>
        <w:bottom w:val="none" w:sz="0" w:space="0" w:color="auto"/>
        <w:right w:val="none" w:sz="0" w:space="0" w:color="auto"/>
      </w:divBdr>
    </w:div>
    <w:div w:id="251160386">
      <w:bodyDiv w:val="1"/>
      <w:marLeft w:val="0"/>
      <w:marRight w:val="0"/>
      <w:marTop w:val="0"/>
      <w:marBottom w:val="0"/>
      <w:divBdr>
        <w:top w:val="none" w:sz="0" w:space="0" w:color="auto"/>
        <w:left w:val="none" w:sz="0" w:space="0" w:color="auto"/>
        <w:bottom w:val="none" w:sz="0" w:space="0" w:color="auto"/>
        <w:right w:val="none" w:sz="0" w:space="0" w:color="auto"/>
      </w:divBdr>
    </w:div>
    <w:div w:id="261181475">
      <w:bodyDiv w:val="1"/>
      <w:marLeft w:val="0"/>
      <w:marRight w:val="0"/>
      <w:marTop w:val="0"/>
      <w:marBottom w:val="0"/>
      <w:divBdr>
        <w:top w:val="none" w:sz="0" w:space="0" w:color="auto"/>
        <w:left w:val="none" w:sz="0" w:space="0" w:color="auto"/>
        <w:bottom w:val="none" w:sz="0" w:space="0" w:color="auto"/>
        <w:right w:val="none" w:sz="0" w:space="0" w:color="auto"/>
      </w:divBdr>
    </w:div>
    <w:div w:id="278268071">
      <w:bodyDiv w:val="1"/>
      <w:marLeft w:val="0"/>
      <w:marRight w:val="0"/>
      <w:marTop w:val="0"/>
      <w:marBottom w:val="0"/>
      <w:divBdr>
        <w:top w:val="none" w:sz="0" w:space="0" w:color="auto"/>
        <w:left w:val="none" w:sz="0" w:space="0" w:color="auto"/>
        <w:bottom w:val="none" w:sz="0" w:space="0" w:color="auto"/>
        <w:right w:val="none" w:sz="0" w:space="0" w:color="auto"/>
      </w:divBdr>
    </w:div>
    <w:div w:id="282423604">
      <w:bodyDiv w:val="1"/>
      <w:marLeft w:val="0"/>
      <w:marRight w:val="0"/>
      <w:marTop w:val="0"/>
      <w:marBottom w:val="0"/>
      <w:divBdr>
        <w:top w:val="none" w:sz="0" w:space="0" w:color="auto"/>
        <w:left w:val="none" w:sz="0" w:space="0" w:color="auto"/>
        <w:bottom w:val="none" w:sz="0" w:space="0" w:color="auto"/>
        <w:right w:val="none" w:sz="0" w:space="0" w:color="auto"/>
      </w:divBdr>
    </w:div>
    <w:div w:id="293950476">
      <w:bodyDiv w:val="1"/>
      <w:marLeft w:val="0"/>
      <w:marRight w:val="0"/>
      <w:marTop w:val="0"/>
      <w:marBottom w:val="0"/>
      <w:divBdr>
        <w:top w:val="none" w:sz="0" w:space="0" w:color="auto"/>
        <w:left w:val="none" w:sz="0" w:space="0" w:color="auto"/>
        <w:bottom w:val="none" w:sz="0" w:space="0" w:color="auto"/>
        <w:right w:val="none" w:sz="0" w:space="0" w:color="auto"/>
      </w:divBdr>
    </w:div>
    <w:div w:id="305742571">
      <w:bodyDiv w:val="1"/>
      <w:marLeft w:val="0"/>
      <w:marRight w:val="0"/>
      <w:marTop w:val="0"/>
      <w:marBottom w:val="0"/>
      <w:divBdr>
        <w:top w:val="none" w:sz="0" w:space="0" w:color="auto"/>
        <w:left w:val="none" w:sz="0" w:space="0" w:color="auto"/>
        <w:bottom w:val="none" w:sz="0" w:space="0" w:color="auto"/>
        <w:right w:val="none" w:sz="0" w:space="0" w:color="auto"/>
      </w:divBdr>
    </w:div>
    <w:div w:id="318775543">
      <w:bodyDiv w:val="1"/>
      <w:marLeft w:val="0"/>
      <w:marRight w:val="0"/>
      <w:marTop w:val="0"/>
      <w:marBottom w:val="0"/>
      <w:divBdr>
        <w:top w:val="none" w:sz="0" w:space="0" w:color="auto"/>
        <w:left w:val="none" w:sz="0" w:space="0" w:color="auto"/>
        <w:bottom w:val="none" w:sz="0" w:space="0" w:color="auto"/>
        <w:right w:val="none" w:sz="0" w:space="0" w:color="auto"/>
      </w:divBdr>
    </w:div>
    <w:div w:id="330105618">
      <w:bodyDiv w:val="1"/>
      <w:marLeft w:val="0"/>
      <w:marRight w:val="0"/>
      <w:marTop w:val="0"/>
      <w:marBottom w:val="0"/>
      <w:divBdr>
        <w:top w:val="none" w:sz="0" w:space="0" w:color="auto"/>
        <w:left w:val="none" w:sz="0" w:space="0" w:color="auto"/>
        <w:bottom w:val="none" w:sz="0" w:space="0" w:color="auto"/>
        <w:right w:val="none" w:sz="0" w:space="0" w:color="auto"/>
      </w:divBdr>
    </w:div>
    <w:div w:id="347488455">
      <w:bodyDiv w:val="1"/>
      <w:marLeft w:val="0"/>
      <w:marRight w:val="0"/>
      <w:marTop w:val="0"/>
      <w:marBottom w:val="0"/>
      <w:divBdr>
        <w:top w:val="none" w:sz="0" w:space="0" w:color="auto"/>
        <w:left w:val="none" w:sz="0" w:space="0" w:color="auto"/>
        <w:bottom w:val="none" w:sz="0" w:space="0" w:color="auto"/>
        <w:right w:val="none" w:sz="0" w:space="0" w:color="auto"/>
      </w:divBdr>
    </w:div>
    <w:div w:id="370227304">
      <w:bodyDiv w:val="1"/>
      <w:marLeft w:val="0"/>
      <w:marRight w:val="0"/>
      <w:marTop w:val="0"/>
      <w:marBottom w:val="0"/>
      <w:divBdr>
        <w:top w:val="none" w:sz="0" w:space="0" w:color="auto"/>
        <w:left w:val="none" w:sz="0" w:space="0" w:color="auto"/>
        <w:bottom w:val="none" w:sz="0" w:space="0" w:color="auto"/>
        <w:right w:val="none" w:sz="0" w:space="0" w:color="auto"/>
      </w:divBdr>
    </w:div>
    <w:div w:id="382099127">
      <w:bodyDiv w:val="1"/>
      <w:marLeft w:val="0"/>
      <w:marRight w:val="0"/>
      <w:marTop w:val="0"/>
      <w:marBottom w:val="0"/>
      <w:divBdr>
        <w:top w:val="none" w:sz="0" w:space="0" w:color="auto"/>
        <w:left w:val="none" w:sz="0" w:space="0" w:color="auto"/>
        <w:bottom w:val="none" w:sz="0" w:space="0" w:color="auto"/>
        <w:right w:val="none" w:sz="0" w:space="0" w:color="auto"/>
      </w:divBdr>
    </w:div>
    <w:div w:id="382601137">
      <w:bodyDiv w:val="1"/>
      <w:marLeft w:val="0"/>
      <w:marRight w:val="0"/>
      <w:marTop w:val="0"/>
      <w:marBottom w:val="0"/>
      <w:divBdr>
        <w:top w:val="none" w:sz="0" w:space="0" w:color="auto"/>
        <w:left w:val="none" w:sz="0" w:space="0" w:color="auto"/>
        <w:bottom w:val="none" w:sz="0" w:space="0" w:color="auto"/>
        <w:right w:val="none" w:sz="0" w:space="0" w:color="auto"/>
      </w:divBdr>
    </w:div>
    <w:div w:id="423764823">
      <w:bodyDiv w:val="1"/>
      <w:marLeft w:val="0"/>
      <w:marRight w:val="0"/>
      <w:marTop w:val="0"/>
      <w:marBottom w:val="0"/>
      <w:divBdr>
        <w:top w:val="none" w:sz="0" w:space="0" w:color="auto"/>
        <w:left w:val="none" w:sz="0" w:space="0" w:color="auto"/>
        <w:bottom w:val="none" w:sz="0" w:space="0" w:color="auto"/>
        <w:right w:val="none" w:sz="0" w:space="0" w:color="auto"/>
      </w:divBdr>
    </w:div>
    <w:div w:id="426076132">
      <w:bodyDiv w:val="1"/>
      <w:marLeft w:val="0"/>
      <w:marRight w:val="0"/>
      <w:marTop w:val="0"/>
      <w:marBottom w:val="0"/>
      <w:divBdr>
        <w:top w:val="none" w:sz="0" w:space="0" w:color="auto"/>
        <w:left w:val="none" w:sz="0" w:space="0" w:color="auto"/>
        <w:bottom w:val="none" w:sz="0" w:space="0" w:color="auto"/>
        <w:right w:val="none" w:sz="0" w:space="0" w:color="auto"/>
      </w:divBdr>
    </w:div>
    <w:div w:id="427503803">
      <w:bodyDiv w:val="1"/>
      <w:marLeft w:val="0"/>
      <w:marRight w:val="0"/>
      <w:marTop w:val="0"/>
      <w:marBottom w:val="0"/>
      <w:divBdr>
        <w:top w:val="none" w:sz="0" w:space="0" w:color="auto"/>
        <w:left w:val="none" w:sz="0" w:space="0" w:color="auto"/>
        <w:bottom w:val="none" w:sz="0" w:space="0" w:color="auto"/>
        <w:right w:val="none" w:sz="0" w:space="0" w:color="auto"/>
      </w:divBdr>
    </w:div>
    <w:div w:id="451827867">
      <w:bodyDiv w:val="1"/>
      <w:marLeft w:val="0"/>
      <w:marRight w:val="0"/>
      <w:marTop w:val="0"/>
      <w:marBottom w:val="0"/>
      <w:divBdr>
        <w:top w:val="none" w:sz="0" w:space="0" w:color="auto"/>
        <w:left w:val="none" w:sz="0" w:space="0" w:color="auto"/>
        <w:bottom w:val="none" w:sz="0" w:space="0" w:color="auto"/>
        <w:right w:val="none" w:sz="0" w:space="0" w:color="auto"/>
      </w:divBdr>
    </w:div>
    <w:div w:id="508329592">
      <w:bodyDiv w:val="1"/>
      <w:marLeft w:val="0"/>
      <w:marRight w:val="0"/>
      <w:marTop w:val="0"/>
      <w:marBottom w:val="0"/>
      <w:divBdr>
        <w:top w:val="none" w:sz="0" w:space="0" w:color="auto"/>
        <w:left w:val="none" w:sz="0" w:space="0" w:color="auto"/>
        <w:bottom w:val="none" w:sz="0" w:space="0" w:color="auto"/>
        <w:right w:val="none" w:sz="0" w:space="0" w:color="auto"/>
      </w:divBdr>
    </w:div>
    <w:div w:id="509105318">
      <w:bodyDiv w:val="1"/>
      <w:marLeft w:val="0"/>
      <w:marRight w:val="0"/>
      <w:marTop w:val="0"/>
      <w:marBottom w:val="0"/>
      <w:divBdr>
        <w:top w:val="none" w:sz="0" w:space="0" w:color="auto"/>
        <w:left w:val="none" w:sz="0" w:space="0" w:color="auto"/>
        <w:bottom w:val="none" w:sz="0" w:space="0" w:color="auto"/>
        <w:right w:val="none" w:sz="0" w:space="0" w:color="auto"/>
      </w:divBdr>
    </w:div>
    <w:div w:id="511380230">
      <w:bodyDiv w:val="1"/>
      <w:marLeft w:val="0"/>
      <w:marRight w:val="0"/>
      <w:marTop w:val="0"/>
      <w:marBottom w:val="0"/>
      <w:divBdr>
        <w:top w:val="none" w:sz="0" w:space="0" w:color="auto"/>
        <w:left w:val="none" w:sz="0" w:space="0" w:color="auto"/>
        <w:bottom w:val="none" w:sz="0" w:space="0" w:color="auto"/>
        <w:right w:val="none" w:sz="0" w:space="0" w:color="auto"/>
      </w:divBdr>
    </w:div>
    <w:div w:id="534855882">
      <w:bodyDiv w:val="1"/>
      <w:marLeft w:val="0"/>
      <w:marRight w:val="0"/>
      <w:marTop w:val="0"/>
      <w:marBottom w:val="0"/>
      <w:divBdr>
        <w:top w:val="none" w:sz="0" w:space="0" w:color="auto"/>
        <w:left w:val="none" w:sz="0" w:space="0" w:color="auto"/>
        <w:bottom w:val="none" w:sz="0" w:space="0" w:color="auto"/>
        <w:right w:val="none" w:sz="0" w:space="0" w:color="auto"/>
      </w:divBdr>
    </w:div>
    <w:div w:id="540169979">
      <w:bodyDiv w:val="1"/>
      <w:marLeft w:val="0"/>
      <w:marRight w:val="0"/>
      <w:marTop w:val="0"/>
      <w:marBottom w:val="0"/>
      <w:divBdr>
        <w:top w:val="none" w:sz="0" w:space="0" w:color="auto"/>
        <w:left w:val="none" w:sz="0" w:space="0" w:color="auto"/>
        <w:bottom w:val="none" w:sz="0" w:space="0" w:color="auto"/>
        <w:right w:val="none" w:sz="0" w:space="0" w:color="auto"/>
      </w:divBdr>
    </w:div>
    <w:div w:id="554052167">
      <w:bodyDiv w:val="1"/>
      <w:marLeft w:val="0"/>
      <w:marRight w:val="0"/>
      <w:marTop w:val="0"/>
      <w:marBottom w:val="0"/>
      <w:divBdr>
        <w:top w:val="none" w:sz="0" w:space="0" w:color="auto"/>
        <w:left w:val="none" w:sz="0" w:space="0" w:color="auto"/>
        <w:bottom w:val="none" w:sz="0" w:space="0" w:color="auto"/>
        <w:right w:val="none" w:sz="0" w:space="0" w:color="auto"/>
      </w:divBdr>
    </w:div>
    <w:div w:id="558591830">
      <w:bodyDiv w:val="1"/>
      <w:marLeft w:val="0"/>
      <w:marRight w:val="0"/>
      <w:marTop w:val="0"/>
      <w:marBottom w:val="0"/>
      <w:divBdr>
        <w:top w:val="none" w:sz="0" w:space="0" w:color="auto"/>
        <w:left w:val="none" w:sz="0" w:space="0" w:color="auto"/>
        <w:bottom w:val="none" w:sz="0" w:space="0" w:color="auto"/>
        <w:right w:val="none" w:sz="0" w:space="0" w:color="auto"/>
      </w:divBdr>
    </w:div>
    <w:div w:id="559554998">
      <w:bodyDiv w:val="1"/>
      <w:marLeft w:val="0"/>
      <w:marRight w:val="0"/>
      <w:marTop w:val="0"/>
      <w:marBottom w:val="0"/>
      <w:divBdr>
        <w:top w:val="none" w:sz="0" w:space="0" w:color="auto"/>
        <w:left w:val="none" w:sz="0" w:space="0" w:color="auto"/>
        <w:bottom w:val="none" w:sz="0" w:space="0" w:color="auto"/>
        <w:right w:val="none" w:sz="0" w:space="0" w:color="auto"/>
      </w:divBdr>
    </w:div>
    <w:div w:id="562762270">
      <w:bodyDiv w:val="1"/>
      <w:marLeft w:val="0"/>
      <w:marRight w:val="0"/>
      <w:marTop w:val="0"/>
      <w:marBottom w:val="0"/>
      <w:divBdr>
        <w:top w:val="none" w:sz="0" w:space="0" w:color="auto"/>
        <w:left w:val="none" w:sz="0" w:space="0" w:color="auto"/>
        <w:bottom w:val="none" w:sz="0" w:space="0" w:color="auto"/>
        <w:right w:val="none" w:sz="0" w:space="0" w:color="auto"/>
      </w:divBdr>
    </w:div>
    <w:div w:id="564098725">
      <w:bodyDiv w:val="1"/>
      <w:marLeft w:val="0"/>
      <w:marRight w:val="0"/>
      <w:marTop w:val="0"/>
      <w:marBottom w:val="0"/>
      <w:divBdr>
        <w:top w:val="none" w:sz="0" w:space="0" w:color="auto"/>
        <w:left w:val="none" w:sz="0" w:space="0" w:color="auto"/>
        <w:bottom w:val="none" w:sz="0" w:space="0" w:color="auto"/>
        <w:right w:val="none" w:sz="0" w:space="0" w:color="auto"/>
      </w:divBdr>
    </w:div>
    <w:div w:id="579828957">
      <w:bodyDiv w:val="1"/>
      <w:marLeft w:val="0"/>
      <w:marRight w:val="0"/>
      <w:marTop w:val="0"/>
      <w:marBottom w:val="0"/>
      <w:divBdr>
        <w:top w:val="none" w:sz="0" w:space="0" w:color="auto"/>
        <w:left w:val="none" w:sz="0" w:space="0" w:color="auto"/>
        <w:bottom w:val="none" w:sz="0" w:space="0" w:color="auto"/>
        <w:right w:val="none" w:sz="0" w:space="0" w:color="auto"/>
      </w:divBdr>
    </w:div>
    <w:div w:id="580337280">
      <w:bodyDiv w:val="1"/>
      <w:marLeft w:val="0"/>
      <w:marRight w:val="0"/>
      <w:marTop w:val="0"/>
      <w:marBottom w:val="0"/>
      <w:divBdr>
        <w:top w:val="none" w:sz="0" w:space="0" w:color="auto"/>
        <w:left w:val="none" w:sz="0" w:space="0" w:color="auto"/>
        <w:bottom w:val="none" w:sz="0" w:space="0" w:color="auto"/>
        <w:right w:val="none" w:sz="0" w:space="0" w:color="auto"/>
      </w:divBdr>
    </w:div>
    <w:div w:id="596256287">
      <w:bodyDiv w:val="1"/>
      <w:marLeft w:val="0"/>
      <w:marRight w:val="0"/>
      <w:marTop w:val="0"/>
      <w:marBottom w:val="0"/>
      <w:divBdr>
        <w:top w:val="none" w:sz="0" w:space="0" w:color="auto"/>
        <w:left w:val="none" w:sz="0" w:space="0" w:color="auto"/>
        <w:bottom w:val="none" w:sz="0" w:space="0" w:color="auto"/>
        <w:right w:val="none" w:sz="0" w:space="0" w:color="auto"/>
      </w:divBdr>
    </w:div>
    <w:div w:id="596865189">
      <w:bodyDiv w:val="1"/>
      <w:marLeft w:val="0"/>
      <w:marRight w:val="0"/>
      <w:marTop w:val="0"/>
      <w:marBottom w:val="0"/>
      <w:divBdr>
        <w:top w:val="none" w:sz="0" w:space="0" w:color="auto"/>
        <w:left w:val="none" w:sz="0" w:space="0" w:color="auto"/>
        <w:bottom w:val="none" w:sz="0" w:space="0" w:color="auto"/>
        <w:right w:val="none" w:sz="0" w:space="0" w:color="auto"/>
      </w:divBdr>
    </w:div>
    <w:div w:id="596980414">
      <w:bodyDiv w:val="1"/>
      <w:marLeft w:val="0"/>
      <w:marRight w:val="0"/>
      <w:marTop w:val="0"/>
      <w:marBottom w:val="0"/>
      <w:divBdr>
        <w:top w:val="none" w:sz="0" w:space="0" w:color="auto"/>
        <w:left w:val="none" w:sz="0" w:space="0" w:color="auto"/>
        <w:bottom w:val="none" w:sz="0" w:space="0" w:color="auto"/>
        <w:right w:val="none" w:sz="0" w:space="0" w:color="auto"/>
      </w:divBdr>
    </w:div>
    <w:div w:id="610942218">
      <w:bodyDiv w:val="1"/>
      <w:marLeft w:val="0"/>
      <w:marRight w:val="0"/>
      <w:marTop w:val="0"/>
      <w:marBottom w:val="0"/>
      <w:divBdr>
        <w:top w:val="none" w:sz="0" w:space="0" w:color="auto"/>
        <w:left w:val="none" w:sz="0" w:space="0" w:color="auto"/>
        <w:bottom w:val="none" w:sz="0" w:space="0" w:color="auto"/>
        <w:right w:val="none" w:sz="0" w:space="0" w:color="auto"/>
      </w:divBdr>
    </w:div>
    <w:div w:id="614139660">
      <w:bodyDiv w:val="1"/>
      <w:marLeft w:val="0"/>
      <w:marRight w:val="0"/>
      <w:marTop w:val="0"/>
      <w:marBottom w:val="0"/>
      <w:divBdr>
        <w:top w:val="none" w:sz="0" w:space="0" w:color="auto"/>
        <w:left w:val="none" w:sz="0" w:space="0" w:color="auto"/>
        <w:bottom w:val="none" w:sz="0" w:space="0" w:color="auto"/>
        <w:right w:val="none" w:sz="0" w:space="0" w:color="auto"/>
      </w:divBdr>
    </w:div>
    <w:div w:id="621809113">
      <w:bodyDiv w:val="1"/>
      <w:marLeft w:val="0"/>
      <w:marRight w:val="0"/>
      <w:marTop w:val="0"/>
      <w:marBottom w:val="0"/>
      <w:divBdr>
        <w:top w:val="none" w:sz="0" w:space="0" w:color="auto"/>
        <w:left w:val="none" w:sz="0" w:space="0" w:color="auto"/>
        <w:bottom w:val="none" w:sz="0" w:space="0" w:color="auto"/>
        <w:right w:val="none" w:sz="0" w:space="0" w:color="auto"/>
      </w:divBdr>
    </w:div>
    <w:div w:id="624700253">
      <w:bodyDiv w:val="1"/>
      <w:marLeft w:val="0"/>
      <w:marRight w:val="0"/>
      <w:marTop w:val="0"/>
      <w:marBottom w:val="0"/>
      <w:divBdr>
        <w:top w:val="none" w:sz="0" w:space="0" w:color="auto"/>
        <w:left w:val="none" w:sz="0" w:space="0" w:color="auto"/>
        <w:bottom w:val="none" w:sz="0" w:space="0" w:color="auto"/>
        <w:right w:val="none" w:sz="0" w:space="0" w:color="auto"/>
      </w:divBdr>
    </w:div>
    <w:div w:id="634288582">
      <w:bodyDiv w:val="1"/>
      <w:marLeft w:val="0"/>
      <w:marRight w:val="0"/>
      <w:marTop w:val="0"/>
      <w:marBottom w:val="0"/>
      <w:divBdr>
        <w:top w:val="none" w:sz="0" w:space="0" w:color="auto"/>
        <w:left w:val="none" w:sz="0" w:space="0" w:color="auto"/>
        <w:bottom w:val="none" w:sz="0" w:space="0" w:color="auto"/>
        <w:right w:val="none" w:sz="0" w:space="0" w:color="auto"/>
      </w:divBdr>
    </w:div>
    <w:div w:id="649792241">
      <w:bodyDiv w:val="1"/>
      <w:marLeft w:val="0"/>
      <w:marRight w:val="0"/>
      <w:marTop w:val="0"/>
      <w:marBottom w:val="0"/>
      <w:divBdr>
        <w:top w:val="none" w:sz="0" w:space="0" w:color="auto"/>
        <w:left w:val="none" w:sz="0" w:space="0" w:color="auto"/>
        <w:bottom w:val="none" w:sz="0" w:space="0" w:color="auto"/>
        <w:right w:val="none" w:sz="0" w:space="0" w:color="auto"/>
      </w:divBdr>
    </w:div>
    <w:div w:id="657268550">
      <w:bodyDiv w:val="1"/>
      <w:marLeft w:val="0"/>
      <w:marRight w:val="0"/>
      <w:marTop w:val="0"/>
      <w:marBottom w:val="0"/>
      <w:divBdr>
        <w:top w:val="none" w:sz="0" w:space="0" w:color="auto"/>
        <w:left w:val="none" w:sz="0" w:space="0" w:color="auto"/>
        <w:bottom w:val="none" w:sz="0" w:space="0" w:color="auto"/>
        <w:right w:val="none" w:sz="0" w:space="0" w:color="auto"/>
      </w:divBdr>
    </w:div>
    <w:div w:id="663976190">
      <w:bodyDiv w:val="1"/>
      <w:marLeft w:val="0"/>
      <w:marRight w:val="0"/>
      <w:marTop w:val="0"/>
      <w:marBottom w:val="0"/>
      <w:divBdr>
        <w:top w:val="none" w:sz="0" w:space="0" w:color="auto"/>
        <w:left w:val="none" w:sz="0" w:space="0" w:color="auto"/>
        <w:bottom w:val="none" w:sz="0" w:space="0" w:color="auto"/>
        <w:right w:val="none" w:sz="0" w:space="0" w:color="auto"/>
      </w:divBdr>
    </w:div>
    <w:div w:id="664629624">
      <w:bodyDiv w:val="1"/>
      <w:marLeft w:val="0"/>
      <w:marRight w:val="0"/>
      <w:marTop w:val="0"/>
      <w:marBottom w:val="0"/>
      <w:divBdr>
        <w:top w:val="none" w:sz="0" w:space="0" w:color="auto"/>
        <w:left w:val="none" w:sz="0" w:space="0" w:color="auto"/>
        <w:bottom w:val="none" w:sz="0" w:space="0" w:color="auto"/>
        <w:right w:val="none" w:sz="0" w:space="0" w:color="auto"/>
      </w:divBdr>
    </w:div>
    <w:div w:id="665476780">
      <w:bodyDiv w:val="1"/>
      <w:marLeft w:val="0"/>
      <w:marRight w:val="0"/>
      <w:marTop w:val="0"/>
      <w:marBottom w:val="0"/>
      <w:divBdr>
        <w:top w:val="none" w:sz="0" w:space="0" w:color="auto"/>
        <w:left w:val="none" w:sz="0" w:space="0" w:color="auto"/>
        <w:bottom w:val="none" w:sz="0" w:space="0" w:color="auto"/>
        <w:right w:val="none" w:sz="0" w:space="0" w:color="auto"/>
      </w:divBdr>
    </w:div>
    <w:div w:id="674040100">
      <w:bodyDiv w:val="1"/>
      <w:marLeft w:val="0"/>
      <w:marRight w:val="0"/>
      <w:marTop w:val="0"/>
      <w:marBottom w:val="0"/>
      <w:divBdr>
        <w:top w:val="none" w:sz="0" w:space="0" w:color="auto"/>
        <w:left w:val="none" w:sz="0" w:space="0" w:color="auto"/>
        <w:bottom w:val="none" w:sz="0" w:space="0" w:color="auto"/>
        <w:right w:val="none" w:sz="0" w:space="0" w:color="auto"/>
      </w:divBdr>
    </w:div>
    <w:div w:id="680160862">
      <w:bodyDiv w:val="1"/>
      <w:marLeft w:val="0"/>
      <w:marRight w:val="0"/>
      <w:marTop w:val="0"/>
      <w:marBottom w:val="0"/>
      <w:divBdr>
        <w:top w:val="none" w:sz="0" w:space="0" w:color="auto"/>
        <w:left w:val="none" w:sz="0" w:space="0" w:color="auto"/>
        <w:bottom w:val="none" w:sz="0" w:space="0" w:color="auto"/>
        <w:right w:val="none" w:sz="0" w:space="0" w:color="auto"/>
      </w:divBdr>
    </w:div>
    <w:div w:id="682589158">
      <w:bodyDiv w:val="1"/>
      <w:marLeft w:val="0"/>
      <w:marRight w:val="0"/>
      <w:marTop w:val="0"/>
      <w:marBottom w:val="0"/>
      <w:divBdr>
        <w:top w:val="none" w:sz="0" w:space="0" w:color="auto"/>
        <w:left w:val="none" w:sz="0" w:space="0" w:color="auto"/>
        <w:bottom w:val="none" w:sz="0" w:space="0" w:color="auto"/>
        <w:right w:val="none" w:sz="0" w:space="0" w:color="auto"/>
      </w:divBdr>
    </w:div>
    <w:div w:id="692924918">
      <w:bodyDiv w:val="1"/>
      <w:marLeft w:val="0"/>
      <w:marRight w:val="0"/>
      <w:marTop w:val="0"/>
      <w:marBottom w:val="0"/>
      <w:divBdr>
        <w:top w:val="none" w:sz="0" w:space="0" w:color="auto"/>
        <w:left w:val="none" w:sz="0" w:space="0" w:color="auto"/>
        <w:bottom w:val="none" w:sz="0" w:space="0" w:color="auto"/>
        <w:right w:val="none" w:sz="0" w:space="0" w:color="auto"/>
      </w:divBdr>
    </w:div>
    <w:div w:id="709497618">
      <w:bodyDiv w:val="1"/>
      <w:marLeft w:val="0"/>
      <w:marRight w:val="0"/>
      <w:marTop w:val="0"/>
      <w:marBottom w:val="0"/>
      <w:divBdr>
        <w:top w:val="none" w:sz="0" w:space="0" w:color="auto"/>
        <w:left w:val="none" w:sz="0" w:space="0" w:color="auto"/>
        <w:bottom w:val="none" w:sz="0" w:space="0" w:color="auto"/>
        <w:right w:val="none" w:sz="0" w:space="0" w:color="auto"/>
      </w:divBdr>
    </w:div>
    <w:div w:id="715859485">
      <w:bodyDiv w:val="1"/>
      <w:marLeft w:val="0"/>
      <w:marRight w:val="0"/>
      <w:marTop w:val="0"/>
      <w:marBottom w:val="0"/>
      <w:divBdr>
        <w:top w:val="none" w:sz="0" w:space="0" w:color="auto"/>
        <w:left w:val="none" w:sz="0" w:space="0" w:color="auto"/>
        <w:bottom w:val="none" w:sz="0" w:space="0" w:color="auto"/>
        <w:right w:val="none" w:sz="0" w:space="0" w:color="auto"/>
      </w:divBdr>
    </w:div>
    <w:div w:id="720905887">
      <w:bodyDiv w:val="1"/>
      <w:marLeft w:val="0"/>
      <w:marRight w:val="0"/>
      <w:marTop w:val="0"/>
      <w:marBottom w:val="0"/>
      <w:divBdr>
        <w:top w:val="none" w:sz="0" w:space="0" w:color="auto"/>
        <w:left w:val="none" w:sz="0" w:space="0" w:color="auto"/>
        <w:bottom w:val="none" w:sz="0" w:space="0" w:color="auto"/>
        <w:right w:val="none" w:sz="0" w:space="0" w:color="auto"/>
      </w:divBdr>
    </w:div>
    <w:div w:id="744760278">
      <w:bodyDiv w:val="1"/>
      <w:marLeft w:val="0"/>
      <w:marRight w:val="0"/>
      <w:marTop w:val="0"/>
      <w:marBottom w:val="0"/>
      <w:divBdr>
        <w:top w:val="none" w:sz="0" w:space="0" w:color="auto"/>
        <w:left w:val="none" w:sz="0" w:space="0" w:color="auto"/>
        <w:bottom w:val="none" w:sz="0" w:space="0" w:color="auto"/>
        <w:right w:val="none" w:sz="0" w:space="0" w:color="auto"/>
      </w:divBdr>
    </w:div>
    <w:div w:id="747533311">
      <w:bodyDiv w:val="1"/>
      <w:marLeft w:val="0"/>
      <w:marRight w:val="0"/>
      <w:marTop w:val="0"/>
      <w:marBottom w:val="0"/>
      <w:divBdr>
        <w:top w:val="none" w:sz="0" w:space="0" w:color="auto"/>
        <w:left w:val="none" w:sz="0" w:space="0" w:color="auto"/>
        <w:bottom w:val="none" w:sz="0" w:space="0" w:color="auto"/>
        <w:right w:val="none" w:sz="0" w:space="0" w:color="auto"/>
      </w:divBdr>
    </w:div>
    <w:div w:id="748503085">
      <w:bodyDiv w:val="1"/>
      <w:marLeft w:val="0"/>
      <w:marRight w:val="0"/>
      <w:marTop w:val="0"/>
      <w:marBottom w:val="0"/>
      <w:divBdr>
        <w:top w:val="none" w:sz="0" w:space="0" w:color="auto"/>
        <w:left w:val="none" w:sz="0" w:space="0" w:color="auto"/>
        <w:bottom w:val="none" w:sz="0" w:space="0" w:color="auto"/>
        <w:right w:val="none" w:sz="0" w:space="0" w:color="auto"/>
      </w:divBdr>
    </w:div>
    <w:div w:id="757991561">
      <w:bodyDiv w:val="1"/>
      <w:marLeft w:val="0"/>
      <w:marRight w:val="0"/>
      <w:marTop w:val="0"/>
      <w:marBottom w:val="0"/>
      <w:divBdr>
        <w:top w:val="none" w:sz="0" w:space="0" w:color="auto"/>
        <w:left w:val="none" w:sz="0" w:space="0" w:color="auto"/>
        <w:bottom w:val="none" w:sz="0" w:space="0" w:color="auto"/>
        <w:right w:val="none" w:sz="0" w:space="0" w:color="auto"/>
      </w:divBdr>
    </w:div>
    <w:div w:id="761755988">
      <w:bodyDiv w:val="1"/>
      <w:marLeft w:val="0"/>
      <w:marRight w:val="0"/>
      <w:marTop w:val="0"/>
      <w:marBottom w:val="0"/>
      <w:divBdr>
        <w:top w:val="none" w:sz="0" w:space="0" w:color="auto"/>
        <w:left w:val="none" w:sz="0" w:space="0" w:color="auto"/>
        <w:bottom w:val="none" w:sz="0" w:space="0" w:color="auto"/>
        <w:right w:val="none" w:sz="0" w:space="0" w:color="auto"/>
      </w:divBdr>
    </w:div>
    <w:div w:id="762990086">
      <w:bodyDiv w:val="1"/>
      <w:marLeft w:val="0"/>
      <w:marRight w:val="0"/>
      <w:marTop w:val="0"/>
      <w:marBottom w:val="0"/>
      <w:divBdr>
        <w:top w:val="none" w:sz="0" w:space="0" w:color="auto"/>
        <w:left w:val="none" w:sz="0" w:space="0" w:color="auto"/>
        <w:bottom w:val="none" w:sz="0" w:space="0" w:color="auto"/>
        <w:right w:val="none" w:sz="0" w:space="0" w:color="auto"/>
      </w:divBdr>
    </w:div>
    <w:div w:id="764151889">
      <w:bodyDiv w:val="1"/>
      <w:marLeft w:val="0"/>
      <w:marRight w:val="0"/>
      <w:marTop w:val="0"/>
      <w:marBottom w:val="0"/>
      <w:divBdr>
        <w:top w:val="none" w:sz="0" w:space="0" w:color="auto"/>
        <w:left w:val="none" w:sz="0" w:space="0" w:color="auto"/>
        <w:bottom w:val="none" w:sz="0" w:space="0" w:color="auto"/>
        <w:right w:val="none" w:sz="0" w:space="0" w:color="auto"/>
      </w:divBdr>
    </w:div>
    <w:div w:id="771898146">
      <w:bodyDiv w:val="1"/>
      <w:marLeft w:val="0"/>
      <w:marRight w:val="0"/>
      <w:marTop w:val="0"/>
      <w:marBottom w:val="0"/>
      <w:divBdr>
        <w:top w:val="none" w:sz="0" w:space="0" w:color="auto"/>
        <w:left w:val="none" w:sz="0" w:space="0" w:color="auto"/>
        <w:bottom w:val="none" w:sz="0" w:space="0" w:color="auto"/>
        <w:right w:val="none" w:sz="0" w:space="0" w:color="auto"/>
      </w:divBdr>
    </w:div>
    <w:div w:id="777333601">
      <w:bodyDiv w:val="1"/>
      <w:marLeft w:val="0"/>
      <w:marRight w:val="0"/>
      <w:marTop w:val="0"/>
      <w:marBottom w:val="0"/>
      <w:divBdr>
        <w:top w:val="none" w:sz="0" w:space="0" w:color="auto"/>
        <w:left w:val="none" w:sz="0" w:space="0" w:color="auto"/>
        <w:bottom w:val="none" w:sz="0" w:space="0" w:color="auto"/>
        <w:right w:val="none" w:sz="0" w:space="0" w:color="auto"/>
      </w:divBdr>
    </w:div>
    <w:div w:id="801003960">
      <w:bodyDiv w:val="1"/>
      <w:marLeft w:val="0"/>
      <w:marRight w:val="0"/>
      <w:marTop w:val="0"/>
      <w:marBottom w:val="0"/>
      <w:divBdr>
        <w:top w:val="none" w:sz="0" w:space="0" w:color="auto"/>
        <w:left w:val="none" w:sz="0" w:space="0" w:color="auto"/>
        <w:bottom w:val="none" w:sz="0" w:space="0" w:color="auto"/>
        <w:right w:val="none" w:sz="0" w:space="0" w:color="auto"/>
      </w:divBdr>
    </w:div>
    <w:div w:id="803163534">
      <w:bodyDiv w:val="1"/>
      <w:marLeft w:val="0"/>
      <w:marRight w:val="0"/>
      <w:marTop w:val="0"/>
      <w:marBottom w:val="0"/>
      <w:divBdr>
        <w:top w:val="none" w:sz="0" w:space="0" w:color="auto"/>
        <w:left w:val="none" w:sz="0" w:space="0" w:color="auto"/>
        <w:bottom w:val="none" w:sz="0" w:space="0" w:color="auto"/>
        <w:right w:val="none" w:sz="0" w:space="0" w:color="auto"/>
      </w:divBdr>
    </w:div>
    <w:div w:id="852694093">
      <w:bodyDiv w:val="1"/>
      <w:marLeft w:val="0"/>
      <w:marRight w:val="0"/>
      <w:marTop w:val="0"/>
      <w:marBottom w:val="0"/>
      <w:divBdr>
        <w:top w:val="none" w:sz="0" w:space="0" w:color="auto"/>
        <w:left w:val="none" w:sz="0" w:space="0" w:color="auto"/>
        <w:bottom w:val="none" w:sz="0" w:space="0" w:color="auto"/>
        <w:right w:val="none" w:sz="0" w:space="0" w:color="auto"/>
      </w:divBdr>
    </w:div>
    <w:div w:id="904297773">
      <w:bodyDiv w:val="1"/>
      <w:marLeft w:val="0"/>
      <w:marRight w:val="0"/>
      <w:marTop w:val="0"/>
      <w:marBottom w:val="0"/>
      <w:divBdr>
        <w:top w:val="none" w:sz="0" w:space="0" w:color="auto"/>
        <w:left w:val="none" w:sz="0" w:space="0" w:color="auto"/>
        <w:bottom w:val="none" w:sz="0" w:space="0" w:color="auto"/>
        <w:right w:val="none" w:sz="0" w:space="0" w:color="auto"/>
      </w:divBdr>
    </w:div>
    <w:div w:id="905258034">
      <w:bodyDiv w:val="1"/>
      <w:marLeft w:val="0"/>
      <w:marRight w:val="0"/>
      <w:marTop w:val="0"/>
      <w:marBottom w:val="0"/>
      <w:divBdr>
        <w:top w:val="none" w:sz="0" w:space="0" w:color="auto"/>
        <w:left w:val="none" w:sz="0" w:space="0" w:color="auto"/>
        <w:bottom w:val="none" w:sz="0" w:space="0" w:color="auto"/>
        <w:right w:val="none" w:sz="0" w:space="0" w:color="auto"/>
      </w:divBdr>
    </w:div>
    <w:div w:id="922378408">
      <w:bodyDiv w:val="1"/>
      <w:marLeft w:val="0"/>
      <w:marRight w:val="0"/>
      <w:marTop w:val="0"/>
      <w:marBottom w:val="0"/>
      <w:divBdr>
        <w:top w:val="none" w:sz="0" w:space="0" w:color="auto"/>
        <w:left w:val="none" w:sz="0" w:space="0" w:color="auto"/>
        <w:bottom w:val="none" w:sz="0" w:space="0" w:color="auto"/>
        <w:right w:val="none" w:sz="0" w:space="0" w:color="auto"/>
      </w:divBdr>
    </w:div>
    <w:div w:id="923032858">
      <w:bodyDiv w:val="1"/>
      <w:marLeft w:val="0"/>
      <w:marRight w:val="0"/>
      <w:marTop w:val="0"/>
      <w:marBottom w:val="0"/>
      <w:divBdr>
        <w:top w:val="none" w:sz="0" w:space="0" w:color="auto"/>
        <w:left w:val="none" w:sz="0" w:space="0" w:color="auto"/>
        <w:bottom w:val="none" w:sz="0" w:space="0" w:color="auto"/>
        <w:right w:val="none" w:sz="0" w:space="0" w:color="auto"/>
      </w:divBdr>
    </w:div>
    <w:div w:id="939214319">
      <w:bodyDiv w:val="1"/>
      <w:marLeft w:val="0"/>
      <w:marRight w:val="0"/>
      <w:marTop w:val="0"/>
      <w:marBottom w:val="0"/>
      <w:divBdr>
        <w:top w:val="none" w:sz="0" w:space="0" w:color="auto"/>
        <w:left w:val="none" w:sz="0" w:space="0" w:color="auto"/>
        <w:bottom w:val="none" w:sz="0" w:space="0" w:color="auto"/>
        <w:right w:val="none" w:sz="0" w:space="0" w:color="auto"/>
      </w:divBdr>
    </w:div>
    <w:div w:id="941843080">
      <w:bodyDiv w:val="1"/>
      <w:marLeft w:val="0"/>
      <w:marRight w:val="0"/>
      <w:marTop w:val="0"/>
      <w:marBottom w:val="0"/>
      <w:divBdr>
        <w:top w:val="none" w:sz="0" w:space="0" w:color="auto"/>
        <w:left w:val="none" w:sz="0" w:space="0" w:color="auto"/>
        <w:bottom w:val="none" w:sz="0" w:space="0" w:color="auto"/>
        <w:right w:val="none" w:sz="0" w:space="0" w:color="auto"/>
      </w:divBdr>
    </w:div>
    <w:div w:id="941955294">
      <w:bodyDiv w:val="1"/>
      <w:marLeft w:val="0"/>
      <w:marRight w:val="0"/>
      <w:marTop w:val="0"/>
      <w:marBottom w:val="0"/>
      <w:divBdr>
        <w:top w:val="none" w:sz="0" w:space="0" w:color="auto"/>
        <w:left w:val="none" w:sz="0" w:space="0" w:color="auto"/>
        <w:bottom w:val="none" w:sz="0" w:space="0" w:color="auto"/>
        <w:right w:val="none" w:sz="0" w:space="0" w:color="auto"/>
      </w:divBdr>
    </w:div>
    <w:div w:id="954168519">
      <w:bodyDiv w:val="1"/>
      <w:marLeft w:val="0"/>
      <w:marRight w:val="0"/>
      <w:marTop w:val="0"/>
      <w:marBottom w:val="0"/>
      <w:divBdr>
        <w:top w:val="none" w:sz="0" w:space="0" w:color="auto"/>
        <w:left w:val="none" w:sz="0" w:space="0" w:color="auto"/>
        <w:bottom w:val="none" w:sz="0" w:space="0" w:color="auto"/>
        <w:right w:val="none" w:sz="0" w:space="0" w:color="auto"/>
      </w:divBdr>
    </w:div>
    <w:div w:id="958801152">
      <w:bodyDiv w:val="1"/>
      <w:marLeft w:val="0"/>
      <w:marRight w:val="0"/>
      <w:marTop w:val="0"/>
      <w:marBottom w:val="0"/>
      <w:divBdr>
        <w:top w:val="none" w:sz="0" w:space="0" w:color="auto"/>
        <w:left w:val="none" w:sz="0" w:space="0" w:color="auto"/>
        <w:bottom w:val="none" w:sz="0" w:space="0" w:color="auto"/>
        <w:right w:val="none" w:sz="0" w:space="0" w:color="auto"/>
      </w:divBdr>
    </w:div>
    <w:div w:id="970867728">
      <w:bodyDiv w:val="1"/>
      <w:marLeft w:val="0"/>
      <w:marRight w:val="0"/>
      <w:marTop w:val="0"/>
      <w:marBottom w:val="0"/>
      <w:divBdr>
        <w:top w:val="none" w:sz="0" w:space="0" w:color="auto"/>
        <w:left w:val="none" w:sz="0" w:space="0" w:color="auto"/>
        <w:bottom w:val="none" w:sz="0" w:space="0" w:color="auto"/>
        <w:right w:val="none" w:sz="0" w:space="0" w:color="auto"/>
      </w:divBdr>
    </w:div>
    <w:div w:id="973097287">
      <w:bodyDiv w:val="1"/>
      <w:marLeft w:val="0"/>
      <w:marRight w:val="0"/>
      <w:marTop w:val="0"/>
      <w:marBottom w:val="0"/>
      <w:divBdr>
        <w:top w:val="none" w:sz="0" w:space="0" w:color="auto"/>
        <w:left w:val="none" w:sz="0" w:space="0" w:color="auto"/>
        <w:bottom w:val="none" w:sz="0" w:space="0" w:color="auto"/>
        <w:right w:val="none" w:sz="0" w:space="0" w:color="auto"/>
      </w:divBdr>
    </w:div>
    <w:div w:id="973749891">
      <w:bodyDiv w:val="1"/>
      <w:marLeft w:val="0"/>
      <w:marRight w:val="0"/>
      <w:marTop w:val="0"/>
      <w:marBottom w:val="0"/>
      <w:divBdr>
        <w:top w:val="none" w:sz="0" w:space="0" w:color="auto"/>
        <w:left w:val="none" w:sz="0" w:space="0" w:color="auto"/>
        <w:bottom w:val="none" w:sz="0" w:space="0" w:color="auto"/>
        <w:right w:val="none" w:sz="0" w:space="0" w:color="auto"/>
      </w:divBdr>
    </w:div>
    <w:div w:id="987175339">
      <w:bodyDiv w:val="1"/>
      <w:marLeft w:val="0"/>
      <w:marRight w:val="0"/>
      <w:marTop w:val="0"/>
      <w:marBottom w:val="0"/>
      <w:divBdr>
        <w:top w:val="none" w:sz="0" w:space="0" w:color="auto"/>
        <w:left w:val="none" w:sz="0" w:space="0" w:color="auto"/>
        <w:bottom w:val="none" w:sz="0" w:space="0" w:color="auto"/>
        <w:right w:val="none" w:sz="0" w:space="0" w:color="auto"/>
      </w:divBdr>
    </w:div>
    <w:div w:id="990982102">
      <w:bodyDiv w:val="1"/>
      <w:marLeft w:val="0"/>
      <w:marRight w:val="0"/>
      <w:marTop w:val="0"/>
      <w:marBottom w:val="0"/>
      <w:divBdr>
        <w:top w:val="none" w:sz="0" w:space="0" w:color="auto"/>
        <w:left w:val="none" w:sz="0" w:space="0" w:color="auto"/>
        <w:bottom w:val="none" w:sz="0" w:space="0" w:color="auto"/>
        <w:right w:val="none" w:sz="0" w:space="0" w:color="auto"/>
      </w:divBdr>
    </w:div>
    <w:div w:id="993265845">
      <w:bodyDiv w:val="1"/>
      <w:marLeft w:val="0"/>
      <w:marRight w:val="0"/>
      <w:marTop w:val="0"/>
      <w:marBottom w:val="0"/>
      <w:divBdr>
        <w:top w:val="none" w:sz="0" w:space="0" w:color="auto"/>
        <w:left w:val="none" w:sz="0" w:space="0" w:color="auto"/>
        <w:bottom w:val="none" w:sz="0" w:space="0" w:color="auto"/>
        <w:right w:val="none" w:sz="0" w:space="0" w:color="auto"/>
      </w:divBdr>
    </w:div>
    <w:div w:id="1025596401">
      <w:bodyDiv w:val="1"/>
      <w:marLeft w:val="0"/>
      <w:marRight w:val="0"/>
      <w:marTop w:val="0"/>
      <w:marBottom w:val="0"/>
      <w:divBdr>
        <w:top w:val="none" w:sz="0" w:space="0" w:color="auto"/>
        <w:left w:val="none" w:sz="0" w:space="0" w:color="auto"/>
        <w:bottom w:val="none" w:sz="0" w:space="0" w:color="auto"/>
        <w:right w:val="none" w:sz="0" w:space="0" w:color="auto"/>
      </w:divBdr>
    </w:div>
    <w:div w:id="1035622722">
      <w:bodyDiv w:val="1"/>
      <w:marLeft w:val="0"/>
      <w:marRight w:val="0"/>
      <w:marTop w:val="0"/>
      <w:marBottom w:val="0"/>
      <w:divBdr>
        <w:top w:val="none" w:sz="0" w:space="0" w:color="auto"/>
        <w:left w:val="none" w:sz="0" w:space="0" w:color="auto"/>
        <w:bottom w:val="none" w:sz="0" w:space="0" w:color="auto"/>
        <w:right w:val="none" w:sz="0" w:space="0" w:color="auto"/>
      </w:divBdr>
    </w:div>
    <w:div w:id="1053231572">
      <w:bodyDiv w:val="1"/>
      <w:marLeft w:val="0"/>
      <w:marRight w:val="0"/>
      <w:marTop w:val="0"/>
      <w:marBottom w:val="0"/>
      <w:divBdr>
        <w:top w:val="none" w:sz="0" w:space="0" w:color="auto"/>
        <w:left w:val="none" w:sz="0" w:space="0" w:color="auto"/>
        <w:bottom w:val="none" w:sz="0" w:space="0" w:color="auto"/>
        <w:right w:val="none" w:sz="0" w:space="0" w:color="auto"/>
      </w:divBdr>
    </w:div>
    <w:div w:id="1054697660">
      <w:bodyDiv w:val="1"/>
      <w:marLeft w:val="0"/>
      <w:marRight w:val="0"/>
      <w:marTop w:val="0"/>
      <w:marBottom w:val="0"/>
      <w:divBdr>
        <w:top w:val="none" w:sz="0" w:space="0" w:color="auto"/>
        <w:left w:val="none" w:sz="0" w:space="0" w:color="auto"/>
        <w:bottom w:val="none" w:sz="0" w:space="0" w:color="auto"/>
        <w:right w:val="none" w:sz="0" w:space="0" w:color="auto"/>
      </w:divBdr>
    </w:div>
    <w:div w:id="1066686319">
      <w:bodyDiv w:val="1"/>
      <w:marLeft w:val="0"/>
      <w:marRight w:val="0"/>
      <w:marTop w:val="0"/>
      <w:marBottom w:val="0"/>
      <w:divBdr>
        <w:top w:val="none" w:sz="0" w:space="0" w:color="auto"/>
        <w:left w:val="none" w:sz="0" w:space="0" w:color="auto"/>
        <w:bottom w:val="none" w:sz="0" w:space="0" w:color="auto"/>
        <w:right w:val="none" w:sz="0" w:space="0" w:color="auto"/>
      </w:divBdr>
    </w:div>
    <w:div w:id="1081487572">
      <w:bodyDiv w:val="1"/>
      <w:marLeft w:val="0"/>
      <w:marRight w:val="0"/>
      <w:marTop w:val="0"/>
      <w:marBottom w:val="0"/>
      <w:divBdr>
        <w:top w:val="none" w:sz="0" w:space="0" w:color="auto"/>
        <w:left w:val="none" w:sz="0" w:space="0" w:color="auto"/>
        <w:bottom w:val="none" w:sz="0" w:space="0" w:color="auto"/>
        <w:right w:val="none" w:sz="0" w:space="0" w:color="auto"/>
      </w:divBdr>
    </w:div>
    <w:div w:id="1083456544">
      <w:bodyDiv w:val="1"/>
      <w:marLeft w:val="0"/>
      <w:marRight w:val="0"/>
      <w:marTop w:val="0"/>
      <w:marBottom w:val="0"/>
      <w:divBdr>
        <w:top w:val="none" w:sz="0" w:space="0" w:color="auto"/>
        <w:left w:val="none" w:sz="0" w:space="0" w:color="auto"/>
        <w:bottom w:val="none" w:sz="0" w:space="0" w:color="auto"/>
        <w:right w:val="none" w:sz="0" w:space="0" w:color="auto"/>
      </w:divBdr>
    </w:div>
    <w:div w:id="1090464109">
      <w:bodyDiv w:val="1"/>
      <w:marLeft w:val="0"/>
      <w:marRight w:val="0"/>
      <w:marTop w:val="0"/>
      <w:marBottom w:val="0"/>
      <w:divBdr>
        <w:top w:val="none" w:sz="0" w:space="0" w:color="auto"/>
        <w:left w:val="none" w:sz="0" w:space="0" w:color="auto"/>
        <w:bottom w:val="none" w:sz="0" w:space="0" w:color="auto"/>
        <w:right w:val="none" w:sz="0" w:space="0" w:color="auto"/>
      </w:divBdr>
    </w:div>
    <w:div w:id="1114247271">
      <w:bodyDiv w:val="1"/>
      <w:marLeft w:val="0"/>
      <w:marRight w:val="0"/>
      <w:marTop w:val="0"/>
      <w:marBottom w:val="0"/>
      <w:divBdr>
        <w:top w:val="none" w:sz="0" w:space="0" w:color="auto"/>
        <w:left w:val="none" w:sz="0" w:space="0" w:color="auto"/>
        <w:bottom w:val="none" w:sz="0" w:space="0" w:color="auto"/>
        <w:right w:val="none" w:sz="0" w:space="0" w:color="auto"/>
      </w:divBdr>
    </w:div>
    <w:div w:id="1132478648">
      <w:bodyDiv w:val="1"/>
      <w:marLeft w:val="0"/>
      <w:marRight w:val="0"/>
      <w:marTop w:val="0"/>
      <w:marBottom w:val="0"/>
      <w:divBdr>
        <w:top w:val="none" w:sz="0" w:space="0" w:color="auto"/>
        <w:left w:val="none" w:sz="0" w:space="0" w:color="auto"/>
        <w:bottom w:val="none" w:sz="0" w:space="0" w:color="auto"/>
        <w:right w:val="none" w:sz="0" w:space="0" w:color="auto"/>
      </w:divBdr>
    </w:div>
    <w:div w:id="1136219104">
      <w:bodyDiv w:val="1"/>
      <w:marLeft w:val="0"/>
      <w:marRight w:val="0"/>
      <w:marTop w:val="0"/>
      <w:marBottom w:val="0"/>
      <w:divBdr>
        <w:top w:val="none" w:sz="0" w:space="0" w:color="auto"/>
        <w:left w:val="none" w:sz="0" w:space="0" w:color="auto"/>
        <w:bottom w:val="none" w:sz="0" w:space="0" w:color="auto"/>
        <w:right w:val="none" w:sz="0" w:space="0" w:color="auto"/>
      </w:divBdr>
    </w:div>
    <w:div w:id="1141384672">
      <w:bodyDiv w:val="1"/>
      <w:marLeft w:val="0"/>
      <w:marRight w:val="0"/>
      <w:marTop w:val="0"/>
      <w:marBottom w:val="0"/>
      <w:divBdr>
        <w:top w:val="none" w:sz="0" w:space="0" w:color="auto"/>
        <w:left w:val="none" w:sz="0" w:space="0" w:color="auto"/>
        <w:bottom w:val="none" w:sz="0" w:space="0" w:color="auto"/>
        <w:right w:val="none" w:sz="0" w:space="0" w:color="auto"/>
      </w:divBdr>
    </w:div>
    <w:div w:id="1147942212">
      <w:bodyDiv w:val="1"/>
      <w:marLeft w:val="0"/>
      <w:marRight w:val="0"/>
      <w:marTop w:val="0"/>
      <w:marBottom w:val="0"/>
      <w:divBdr>
        <w:top w:val="none" w:sz="0" w:space="0" w:color="auto"/>
        <w:left w:val="none" w:sz="0" w:space="0" w:color="auto"/>
        <w:bottom w:val="none" w:sz="0" w:space="0" w:color="auto"/>
        <w:right w:val="none" w:sz="0" w:space="0" w:color="auto"/>
      </w:divBdr>
    </w:div>
    <w:div w:id="1162088075">
      <w:bodyDiv w:val="1"/>
      <w:marLeft w:val="0"/>
      <w:marRight w:val="0"/>
      <w:marTop w:val="0"/>
      <w:marBottom w:val="0"/>
      <w:divBdr>
        <w:top w:val="none" w:sz="0" w:space="0" w:color="auto"/>
        <w:left w:val="none" w:sz="0" w:space="0" w:color="auto"/>
        <w:bottom w:val="none" w:sz="0" w:space="0" w:color="auto"/>
        <w:right w:val="none" w:sz="0" w:space="0" w:color="auto"/>
      </w:divBdr>
    </w:div>
    <w:div w:id="1169096942">
      <w:bodyDiv w:val="1"/>
      <w:marLeft w:val="0"/>
      <w:marRight w:val="0"/>
      <w:marTop w:val="0"/>
      <w:marBottom w:val="0"/>
      <w:divBdr>
        <w:top w:val="none" w:sz="0" w:space="0" w:color="auto"/>
        <w:left w:val="none" w:sz="0" w:space="0" w:color="auto"/>
        <w:bottom w:val="none" w:sz="0" w:space="0" w:color="auto"/>
        <w:right w:val="none" w:sz="0" w:space="0" w:color="auto"/>
      </w:divBdr>
    </w:div>
    <w:div w:id="1170413600">
      <w:bodyDiv w:val="1"/>
      <w:marLeft w:val="0"/>
      <w:marRight w:val="0"/>
      <w:marTop w:val="0"/>
      <w:marBottom w:val="0"/>
      <w:divBdr>
        <w:top w:val="none" w:sz="0" w:space="0" w:color="auto"/>
        <w:left w:val="none" w:sz="0" w:space="0" w:color="auto"/>
        <w:bottom w:val="none" w:sz="0" w:space="0" w:color="auto"/>
        <w:right w:val="none" w:sz="0" w:space="0" w:color="auto"/>
      </w:divBdr>
    </w:div>
    <w:div w:id="1171601818">
      <w:bodyDiv w:val="1"/>
      <w:marLeft w:val="0"/>
      <w:marRight w:val="0"/>
      <w:marTop w:val="0"/>
      <w:marBottom w:val="0"/>
      <w:divBdr>
        <w:top w:val="none" w:sz="0" w:space="0" w:color="auto"/>
        <w:left w:val="none" w:sz="0" w:space="0" w:color="auto"/>
        <w:bottom w:val="none" w:sz="0" w:space="0" w:color="auto"/>
        <w:right w:val="none" w:sz="0" w:space="0" w:color="auto"/>
      </w:divBdr>
    </w:div>
    <w:div w:id="1178999835">
      <w:bodyDiv w:val="1"/>
      <w:marLeft w:val="0"/>
      <w:marRight w:val="0"/>
      <w:marTop w:val="0"/>
      <w:marBottom w:val="0"/>
      <w:divBdr>
        <w:top w:val="none" w:sz="0" w:space="0" w:color="auto"/>
        <w:left w:val="none" w:sz="0" w:space="0" w:color="auto"/>
        <w:bottom w:val="none" w:sz="0" w:space="0" w:color="auto"/>
        <w:right w:val="none" w:sz="0" w:space="0" w:color="auto"/>
      </w:divBdr>
    </w:div>
    <w:div w:id="1179661176">
      <w:bodyDiv w:val="1"/>
      <w:marLeft w:val="0"/>
      <w:marRight w:val="0"/>
      <w:marTop w:val="0"/>
      <w:marBottom w:val="0"/>
      <w:divBdr>
        <w:top w:val="none" w:sz="0" w:space="0" w:color="auto"/>
        <w:left w:val="none" w:sz="0" w:space="0" w:color="auto"/>
        <w:bottom w:val="none" w:sz="0" w:space="0" w:color="auto"/>
        <w:right w:val="none" w:sz="0" w:space="0" w:color="auto"/>
      </w:divBdr>
    </w:div>
    <w:div w:id="1183015843">
      <w:bodyDiv w:val="1"/>
      <w:marLeft w:val="0"/>
      <w:marRight w:val="0"/>
      <w:marTop w:val="0"/>
      <w:marBottom w:val="0"/>
      <w:divBdr>
        <w:top w:val="none" w:sz="0" w:space="0" w:color="auto"/>
        <w:left w:val="none" w:sz="0" w:space="0" w:color="auto"/>
        <w:bottom w:val="none" w:sz="0" w:space="0" w:color="auto"/>
        <w:right w:val="none" w:sz="0" w:space="0" w:color="auto"/>
      </w:divBdr>
    </w:div>
    <w:div w:id="1198858968">
      <w:bodyDiv w:val="1"/>
      <w:marLeft w:val="0"/>
      <w:marRight w:val="0"/>
      <w:marTop w:val="0"/>
      <w:marBottom w:val="0"/>
      <w:divBdr>
        <w:top w:val="none" w:sz="0" w:space="0" w:color="auto"/>
        <w:left w:val="none" w:sz="0" w:space="0" w:color="auto"/>
        <w:bottom w:val="none" w:sz="0" w:space="0" w:color="auto"/>
        <w:right w:val="none" w:sz="0" w:space="0" w:color="auto"/>
      </w:divBdr>
    </w:div>
    <w:div w:id="1208761401">
      <w:bodyDiv w:val="1"/>
      <w:marLeft w:val="0"/>
      <w:marRight w:val="0"/>
      <w:marTop w:val="0"/>
      <w:marBottom w:val="0"/>
      <w:divBdr>
        <w:top w:val="none" w:sz="0" w:space="0" w:color="auto"/>
        <w:left w:val="none" w:sz="0" w:space="0" w:color="auto"/>
        <w:bottom w:val="none" w:sz="0" w:space="0" w:color="auto"/>
        <w:right w:val="none" w:sz="0" w:space="0" w:color="auto"/>
      </w:divBdr>
    </w:div>
    <w:div w:id="1214776665">
      <w:bodyDiv w:val="1"/>
      <w:marLeft w:val="0"/>
      <w:marRight w:val="0"/>
      <w:marTop w:val="0"/>
      <w:marBottom w:val="0"/>
      <w:divBdr>
        <w:top w:val="none" w:sz="0" w:space="0" w:color="auto"/>
        <w:left w:val="none" w:sz="0" w:space="0" w:color="auto"/>
        <w:bottom w:val="none" w:sz="0" w:space="0" w:color="auto"/>
        <w:right w:val="none" w:sz="0" w:space="0" w:color="auto"/>
      </w:divBdr>
    </w:div>
    <w:div w:id="1226601194">
      <w:bodyDiv w:val="1"/>
      <w:marLeft w:val="0"/>
      <w:marRight w:val="0"/>
      <w:marTop w:val="0"/>
      <w:marBottom w:val="0"/>
      <w:divBdr>
        <w:top w:val="none" w:sz="0" w:space="0" w:color="auto"/>
        <w:left w:val="none" w:sz="0" w:space="0" w:color="auto"/>
        <w:bottom w:val="none" w:sz="0" w:space="0" w:color="auto"/>
        <w:right w:val="none" w:sz="0" w:space="0" w:color="auto"/>
      </w:divBdr>
    </w:div>
    <w:div w:id="1229808001">
      <w:bodyDiv w:val="1"/>
      <w:marLeft w:val="0"/>
      <w:marRight w:val="0"/>
      <w:marTop w:val="0"/>
      <w:marBottom w:val="0"/>
      <w:divBdr>
        <w:top w:val="none" w:sz="0" w:space="0" w:color="auto"/>
        <w:left w:val="none" w:sz="0" w:space="0" w:color="auto"/>
        <w:bottom w:val="none" w:sz="0" w:space="0" w:color="auto"/>
        <w:right w:val="none" w:sz="0" w:space="0" w:color="auto"/>
      </w:divBdr>
    </w:div>
    <w:div w:id="1235772814">
      <w:bodyDiv w:val="1"/>
      <w:marLeft w:val="0"/>
      <w:marRight w:val="0"/>
      <w:marTop w:val="0"/>
      <w:marBottom w:val="0"/>
      <w:divBdr>
        <w:top w:val="none" w:sz="0" w:space="0" w:color="auto"/>
        <w:left w:val="none" w:sz="0" w:space="0" w:color="auto"/>
        <w:bottom w:val="none" w:sz="0" w:space="0" w:color="auto"/>
        <w:right w:val="none" w:sz="0" w:space="0" w:color="auto"/>
      </w:divBdr>
    </w:div>
    <w:div w:id="1252818079">
      <w:bodyDiv w:val="1"/>
      <w:marLeft w:val="0"/>
      <w:marRight w:val="0"/>
      <w:marTop w:val="0"/>
      <w:marBottom w:val="0"/>
      <w:divBdr>
        <w:top w:val="none" w:sz="0" w:space="0" w:color="auto"/>
        <w:left w:val="none" w:sz="0" w:space="0" w:color="auto"/>
        <w:bottom w:val="none" w:sz="0" w:space="0" w:color="auto"/>
        <w:right w:val="none" w:sz="0" w:space="0" w:color="auto"/>
      </w:divBdr>
    </w:div>
    <w:div w:id="1261641514">
      <w:bodyDiv w:val="1"/>
      <w:marLeft w:val="0"/>
      <w:marRight w:val="0"/>
      <w:marTop w:val="0"/>
      <w:marBottom w:val="0"/>
      <w:divBdr>
        <w:top w:val="none" w:sz="0" w:space="0" w:color="auto"/>
        <w:left w:val="none" w:sz="0" w:space="0" w:color="auto"/>
        <w:bottom w:val="none" w:sz="0" w:space="0" w:color="auto"/>
        <w:right w:val="none" w:sz="0" w:space="0" w:color="auto"/>
      </w:divBdr>
    </w:div>
    <w:div w:id="1269580204">
      <w:bodyDiv w:val="1"/>
      <w:marLeft w:val="0"/>
      <w:marRight w:val="0"/>
      <w:marTop w:val="0"/>
      <w:marBottom w:val="0"/>
      <w:divBdr>
        <w:top w:val="none" w:sz="0" w:space="0" w:color="auto"/>
        <w:left w:val="none" w:sz="0" w:space="0" w:color="auto"/>
        <w:bottom w:val="none" w:sz="0" w:space="0" w:color="auto"/>
        <w:right w:val="none" w:sz="0" w:space="0" w:color="auto"/>
      </w:divBdr>
    </w:div>
    <w:div w:id="1280646930">
      <w:bodyDiv w:val="1"/>
      <w:marLeft w:val="0"/>
      <w:marRight w:val="0"/>
      <w:marTop w:val="0"/>
      <w:marBottom w:val="0"/>
      <w:divBdr>
        <w:top w:val="none" w:sz="0" w:space="0" w:color="auto"/>
        <w:left w:val="none" w:sz="0" w:space="0" w:color="auto"/>
        <w:bottom w:val="none" w:sz="0" w:space="0" w:color="auto"/>
        <w:right w:val="none" w:sz="0" w:space="0" w:color="auto"/>
      </w:divBdr>
    </w:div>
    <w:div w:id="1287195383">
      <w:bodyDiv w:val="1"/>
      <w:marLeft w:val="0"/>
      <w:marRight w:val="0"/>
      <w:marTop w:val="0"/>
      <w:marBottom w:val="0"/>
      <w:divBdr>
        <w:top w:val="none" w:sz="0" w:space="0" w:color="auto"/>
        <w:left w:val="none" w:sz="0" w:space="0" w:color="auto"/>
        <w:bottom w:val="none" w:sz="0" w:space="0" w:color="auto"/>
        <w:right w:val="none" w:sz="0" w:space="0" w:color="auto"/>
      </w:divBdr>
    </w:div>
    <w:div w:id="1288392221">
      <w:bodyDiv w:val="1"/>
      <w:marLeft w:val="0"/>
      <w:marRight w:val="0"/>
      <w:marTop w:val="0"/>
      <w:marBottom w:val="0"/>
      <w:divBdr>
        <w:top w:val="none" w:sz="0" w:space="0" w:color="auto"/>
        <w:left w:val="none" w:sz="0" w:space="0" w:color="auto"/>
        <w:bottom w:val="none" w:sz="0" w:space="0" w:color="auto"/>
        <w:right w:val="none" w:sz="0" w:space="0" w:color="auto"/>
      </w:divBdr>
    </w:div>
    <w:div w:id="1291016359">
      <w:bodyDiv w:val="1"/>
      <w:marLeft w:val="0"/>
      <w:marRight w:val="0"/>
      <w:marTop w:val="0"/>
      <w:marBottom w:val="0"/>
      <w:divBdr>
        <w:top w:val="none" w:sz="0" w:space="0" w:color="auto"/>
        <w:left w:val="none" w:sz="0" w:space="0" w:color="auto"/>
        <w:bottom w:val="none" w:sz="0" w:space="0" w:color="auto"/>
        <w:right w:val="none" w:sz="0" w:space="0" w:color="auto"/>
      </w:divBdr>
    </w:div>
    <w:div w:id="1302887510">
      <w:bodyDiv w:val="1"/>
      <w:marLeft w:val="0"/>
      <w:marRight w:val="0"/>
      <w:marTop w:val="0"/>
      <w:marBottom w:val="0"/>
      <w:divBdr>
        <w:top w:val="none" w:sz="0" w:space="0" w:color="auto"/>
        <w:left w:val="none" w:sz="0" w:space="0" w:color="auto"/>
        <w:bottom w:val="none" w:sz="0" w:space="0" w:color="auto"/>
        <w:right w:val="none" w:sz="0" w:space="0" w:color="auto"/>
      </w:divBdr>
    </w:div>
    <w:div w:id="1316185332">
      <w:bodyDiv w:val="1"/>
      <w:marLeft w:val="0"/>
      <w:marRight w:val="0"/>
      <w:marTop w:val="0"/>
      <w:marBottom w:val="0"/>
      <w:divBdr>
        <w:top w:val="none" w:sz="0" w:space="0" w:color="auto"/>
        <w:left w:val="none" w:sz="0" w:space="0" w:color="auto"/>
        <w:bottom w:val="none" w:sz="0" w:space="0" w:color="auto"/>
        <w:right w:val="none" w:sz="0" w:space="0" w:color="auto"/>
      </w:divBdr>
    </w:div>
    <w:div w:id="1322198726">
      <w:bodyDiv w:val="1"/>
      <w:marLeft w:val="0"/>
      <w:marRight w:val="0"/>
      <w:marTop w:val="0"/>
      <w:marBottom w:val="0"/>
      <w:divBdr>
        <w:top w:val="none" w:sz="0" w:space="0" w:color="auto"/>
        <w:left w:val="none" w:sz="0" w:space="0" w:color="auto"/>
        <w:bottom w:val="none" w:sz="0" w:space="0" w:color="auto"/>
        <w:right w:val="none" w:sz="0" w:space="0" w:color="auto"/>
      </w:divBdr>
    </w:div>
    <w:div w:id="1343778453">
      <w:bodyDiv w:val="1"/>
      <w:marLeft w:val="0"/>
      <w:marRight w:val="0"/>
      <w:marTop w:val="0"/>
      <w:marBottom w:val="0"/>
      <w:divBdr>
        <w:top w:val="none" w:sz="0" w:space="0" w:color="auto"/>
        <w:left w:val="none" w:sz="0" w:space="0" w:color="auto"/>
        <w:bottom w:val="none" w:sz="0" w:space="0" w:color="auto"/>
        <w:right w:val="none" w:sz="0" w:space="0" w:color="auto"/>
      </w:divBdr>
    </w:div>
    <w:div w:id="1353990050">
      <w:bodyDiv w:val="1"/>
      <w:marLeft w:val="0"/>
      <w:marRight w:val="0"/>
      <w:marTop w:val="0"/>
      <w:marBottom w:val="0"/>
      <w:divBdr>
        <w:top w:val="none" w:sz="0" w:space="0" w:color="auto"/>
        <w:left w:val="none" w:sz="0" w:space="0" w:color="auto"/>
        <w:bottom w:val="none" w:sz="0" w:space="0" w:color="auto"/>
        <w:right w:val="none" w:sz="0" w:space="0" w:color="auto"/>
      </w:divBdr>
    </w:div>
    <w:div w:id="1375815038">
      <w:bodyDiv w:val="1"/>
      <w:marLeft w:val="0"/>
      <w:marRight w:val="0"/>
      <w:marTop w:val="0"/>
      <w:marBottom w:val="0"/>
      <w:divBdr>
        <w:top w:val="none" w:sz="0" w:space="0" w:color="auto"/>
        <w:left w:val="none" w:sz="0" w:space="0" w:color="auto"/>
        <w:bottom w:val="none" w:sz="0" w:space="0" w:color="auto"/>
        <w:right w:val="none" w:sz="0" w:space="0" w:color="auto"/>
      </w:divBdr>
    </w:div>
    <w:div w:id="1376152473">
      <w:bodyDiv w:val="1"/>
      <w:marLeft w:val="0"/>
      <w:marRight w:val="0"/>
      <w:marTop w:val="0"/>
      <w:marBottom w:val="0"/>
      <w:divBdr>
        <w:top w:val="none" w:sz="0" w:space="0" w:color="auto"/>
        <w:left w:val="none" w:sz="0" w:space="0" w:color="auto"/>
        <w:bottom w:val="none" w:sz="0" w:space="0" w:color="auto"/>
        <w:right w:val="none" w:sz="0" w:space="0" w:color="auto"/>
      </w:divBdr>
    </w:div>
    <w:div w:id="1400985118">
      <w:bodyDiv w:val="1"/>
      <w:marLeft w:val="0"/>
      <w:marRight w:val="0"/>
      <w:marTop w:val="0"/>
      <w:marBottom w:val="0"/>
      <w:divBdr>
        <w:top w:val="none" w:sz="0" w:space="0" w:color="auto"/>
        <w:left w:val="none" w:sz="0" w:space="0" w:color="auto"/>
        <w:bottom w:val="none" w:sz="0" w:space="0" w:color="auto"/>
        <w:right w:val="none" w:sz="0" w:space="0" w:color="auto"/>
      </w:divBdr>
    </w:div>
    <w:div w:id="1433626576">
      <w:bodyDiv w:val="1"/>
      <w:marLeft w:val="0"/>
      <w:marRight w:val="0"/>
      <w:marTop w:val="0"/>
      <w:marBottom w:val="0"/>
      <w:divBdr>
        <w:top w:val="none" w:sz="0" w:space="0" w:color="auto"/>
        <w:left w:val="none" w:sz="0" w:space="0" w:color="auto"/>
        <w:bottom w:val="none" w:sz="0" w:space="0" w:color="auto"/>
        <w:right w:val="none" w:sz="0" w:space="0" w:color="auto"/>
      </w:divBdr>
    </w:div>
    <w:div w:id="1438257164">
      <w:bodyDiv w:val="1"/>
      <w:marLeft w:val="0"/>
      <w:marRight w:val="0"/>
      <w:marTop w:val="0"/>
      <w:marBottom w:val="0"/>
      <w:divBdr>
        <w:top w:val="none" w:sz="0" w:space="0" w:color="auto"/>
        <w:left w:val="none" w:sz="0" w:space="0" w:color="auto"/>
        <w:bottom w:val="none" w:sz="0" w:space="0" w:color="auto"/>
        <w:right w:val="none" w:sz="0" w:space="0" w:color="auto"/>
      </w:divBdr>
    </w:div>
    <w:div w:id="1446844928">
      <w:bodyDiv w:val="1"/>
      <w:marLeft w:val="0"/>
      <w:marRight w:val="0"/>
      <w:marTop w:val="0"/>
      <w:marBottom w:val="0"/>
      <w:divBdr>
        <w:top w:val="none" w:sz="0" w:space="0" w:color="auto"/>
        <w:left w:val="none" w:sz="0" w:space="0" w:color="auto"/>
        <w:bottom w:val="none" w:sz="0" w:space="0" w:color="auto"/>
        <w:right w:val="none" w:sz="0" w:space="0" w:color="auto"/>
      </w:divBdr>
    </w:div>
    <w:div w:id="1458908967">
      <w:bodyDiv w:val="1"/>
      <w:marLeft w:val="0"/>
      <w:marRight w:val="0"/>
      <w:marTop w:val="0"/>
      <w:marBottom w:val="0"/>
      <w:divBdr>
        <w:top w:val="none" w:sz="0" w:space="0" w:color="auto"/>
        <w:left w:val="none" w:sz="0" w:space="0" w:color="auto"/>
        <w:bottom w:val="none" w:sz="0" w:space="0" w:color="auto"/>
        <w:right w:val="none" w:sz="0" w:space="0" w:color="auto"/>
      </w:divBdr>
    </w:div>
    <w:div w:id="1460685128">
      <w:bodyDiv w:val="1"/>
      <w:marLeft w:val="0"/>
      <w:marRight w:val="0"/>
      <w:marTop w:val="0"/>
      <w:marBottom w:val="0"/>
      <w:divBdr>
        <w:top w:val="none" w:sz="0" w:space="0" w:color="auto"/>
        <w:left w:val="none" w:sz="0" w:space="0" w:color="auto"/>
        <w:bottom w:val="none" w:sz="0" w:space="0" w:color="auto"/>
        <w:right w:val="none" w:sz="0" w:space="0" w:color="auto"/>
      </w:divBdr>
    </w:div>
    <w:div w:id="1489204052">
      <w:bodyDiv w:val="1"/>
      <w:marLeft w:val="0"/>
      <w:marRight w:val="0"/>
      <w:marTop w:val="0"/>
      <w:marBottom w:val="0"/>
      <w:divBdr>
        <w:top w:val="none" w:sz="0" w:space="0" w:color="auto"/>
        <w:left w:val="none" w:sz="0" w:space="0" w:color="auto"/>
        <w:bottom w:val="none" w:sz="0" w:space="0" w:color="auto"/>
        <w:right w:val="none" w:sz="0" w:space="0" w:color="auto"/>
      </w:divBdr>
    </w:div>
    <w:div w:id="1506434536">
      <w:bodyDiv w:val="1"/>
      <w:marLeft w:val="0"/>
      <w:marRight w:val="0"/>
      <w:marTop w:val="0"/>
      <w:marBottom w:val="0"/>
      <w:divBdr>
        <w:top w:val="none" w:sz="0" w:space="0" w:color="auto"/>
        <w:left w:val="none" w:sz="0" w:space="0" w:color="auto"/>
        <w:bottom w:val="none" w:sz="0" w:space="0" w:color="auto"/>
        <w:right w:val="none" w:sz="0" w:space="0" w:color="auto"/>
      </w:divBdr>
    </w:div>
    <w:div w:id="1511018781">
      <w:bodyDiv w:val="1"/>
      <w:marLeft w:val="0"/>
      <w:marRight w:val="0"/>
      <w:marTop w:val="0"/>
      <w:marBottom w:val="0"/>
      <w:divBdr>
        <w:top w:val="none" w:sz="0" w:space="0" w:color="auto"/>
        <w:left w:val="none" w:sz="0" w:space="0" w:color="auto"/>
        <w:bottom w:val="none" w:sz="0" w:space="0" w:color="auto"/>
        <w:right w:val="none" w:sz="0" w:space="0" w:color="auto"/>
      </w:divBdr>
    </w:div>
    <w:div w:id="1513035068">
      <w:bodyDiv w:val="1"/>
      <w:marLeft w:val="0"/>
      <w:marRight w:val="0"/>
      <w:marTop w:val="0"/>
      <w:marBottom w:val="0"/>
      <w:divBdr>
        <w:top w:val="none" w:sz="0" w:space="0" w:color="auto"/>
        <w:left w:val="none" w:sz="0" w:space="0" w:color="auto"/>
        <w:bottom w:val="none" w:sz="0" w:space="0" w:color="auto"/>
        <w:right w:val="none" w:sz="0" w:space="0" w:color="auto"/>
      </w:divBdr>
    </w:div>
    <w:div w:id="1535731104">
      <w:bodyDiv w:val="1"/>
      <w:marLeft w:val="0"/>
      <w:marRight w:val="0"/>
      <w:marTop w:val="0"/>
      <w:marBottom w:val="0"/>
      <w:divBdr>
        <w:top w:val="none" w:sz="0" w:space="0" w:color="auto"/>
        <w:left w:val="none" w:sz="0" w:space="0" w:color="auto"/>
        <w:bottom w:val="none" w:sz="0" w:space="0" w:color="auto"/>
        <w:right w:val="none" w:sz="0" w:space="0" w:color="auto"/>
      </w:divBdr>
    </w:div>
    <w:div w:id="1543980505">
      <w:bodyDiv w:val="1"/>
      <w:marLeft w:val="0"/>
      <w:marRight w:val="0"/>
      <w:marTop w:val="0"/>
      <w:marBottom w:val="0"/>
      <w:divBdr>
        <w:top w:val="none" w:sz="0" w:space="0" w:color="auto"/>
        <w:left w:val="none" w:sz="0" w:space="0" w:color="auto"/>
        <w:bottom w:val="none" w:sz="0" w:space="0" w:color="auto"/>
        <w:right w:val="none" w:sz="0" w:space="0" w:color="auto"/>
      </w:divBdr>
    </w:div>
    <w:div w:id="1552496916">
      <w:bodyDiv w:val="1"/>
      <w:marLeft w:val="0"/>
      <w:marRight w:val="0"/>
      <w:marTop w:val="0"/>
      <w:marBottom w:val="0"/>
      <w:divBdr>
        <w:top w:val="none" w:sz="0" w:space="0" w:color="auto"/>
        <w:left w:val="none" w:sz="0" w:space="0" w:color="auto"/>
        <w:bottom w:val="none" w:sz="0" w:space="0" w:color="auto"/>
        <w:right w:val="none" w:sz="0" w:space="0" w:color="auto"/>
      </w:divBdr>
    </w:div>
    <w:div w:id="1568496238">
      <w:bodyDiv w:val="1"/>
      <w:marLeft w:val="0"/>
      <w:marRight w:val="0"/>
      <w:marTop w:val="0"/>
      <w:marBottom w:val="0"/>
      <w:divBdr>
        <w:top w:val="none" w:sz="0" w:space="0" w:color="auto"/>
        <w:left w:val="none" w:sz="0" w:space="0" w:color="auto"/>
        <w:bottom w:val="none" w:sz="0" w:space="0" w:color="auto"/>
        <w:right w:val="none" w:sz="0" w:space="0" w:color="auto"/>
      </w:divBdr>
    </w:div>
    <w:div w:id="1575166624">
      <w:bodyDiv w:val="1"/>
      <w:marLeft w:val="0"/>
      <w:marRight w:val="0"/>
      <w:marTop w:val="0"/>
      <w:marBottom w:val="0"/>
      <w:divBdr>
        <w:top w:val="none" w:sz="0" w:space="0" w:color="auto"/>
        <w:left w:val="none" w:sz="0" w:space="0" w:color="auto"/>
        <w:bottom w:val="none" w:sz="0" w:space="0" w:color="auto"/>
        <w:right w:val="none" w:sz="0" w:space="0" w:color="auto"/>
      </w:divBdr>
    </w:div>
    <w:div w:id="1591548240">
      <w:bodyDiv w:val="1"/>
      <w:marLeft w:val="0"/>
      <w:marRight w:val="0"/>
      <w:marTop w:val="0"/>
      <w:marBottom w:val="0"/>
      <w:divBdr>
        <w:top w:val="none" w:sz="0" w:space="0" w:color="auto"/>
        <w:left w:val="none" w:sz="0" w:space="0" w:color="auto"/>
        <w:bottom w:val="none" w:sz="0" w:space="0" w:color="auto"/>
        <w:right w:val="none" w:sz="0" w:space="0" w:color="auto"/>
      </w:divBdr>
    </w:div>
    <w:div w:id="1598367226">
      <w:bodyDiv w:val="1"/>
      <w:marLeft w:val="0"/>
      <w:marRight w:val="0"/>
      <w:marTop w:val="0"/>
      <w:marBottom w:val="0"/>
      <w:divBdr>
        <w:top w:val="none" w:sz="0" w:space="0" w:color="auto"/>
        <w:left w:val="none" w:sz="0" w:space="0" w:color="auto"/>
        <w:bottom w:val="none" w:sz="0" w:space="0" w:color="auto"/>
        <w:right w:val="none" w:sz="0" w:space="0" w:color="auto"/>
      </w:divBdr>
    </w:div>
    <w:div w:id="1634361881">
      <w:bodyDiv w:val="1"/>
      <w:marLeft w:val="0"/>
      <w:marRight w:val="0"/>
      <w:marTop w:val="0"/>
      <w:marBottom w:val="0"/>
      <w:divBdr>
        <w:top w:val="none" w:sz="0" w:space="0" w:color="auto"/>
        <w:left w:val="none" w:sz="0" w:space="0" w:color="auto"/>
        <w:bottom w:val="none" w:sz="0" w:space="0" w:color="auto"/>
        <w:right w:val="none" w:sz="0" w:space="0" w:color="auto"/>
      </w:divBdr>
    </w:div>
    <w:div w:id="1665666989">
      <w:bodyDiv w:val="1"/>
      <w:marLeft w:val="0"/>
      <w:marRight w:val="0"/>
      <w:marTop w:val="0"/>
      <w:marBottom w:val="0"/>
      <w:divBdr>
        <w:top w:val="none" w:sz="0" w:space="0" w:color="auto"/>
        <w:left w:val="none" w:sz="0" w:space="0" w:color="auto"/>
        <w:bottom w:val="none" w:sz="0" w:space="0" w:color="auto"/>
        <w:right w:val="none" w:sz="0" w:space="0" w:color="auto"/>
      </w:divBdr>
    </w:div>
    <w:div w:id="1677271058">
      <w:bodyDiv w:val="1"/>
      <w:marLeft w:val="0"/>
      <w:marRight w:val="0"/>
      <w:marTop w:val="0"/>
      <w:marBottom w:val="0"/>
      <w:divBdr>
        <w:top w:val="none" w:sz="0" w:space="0" w:color="auto"/>
        <w:left w:val="none" w:sz="0" w:space="0" w:color="auto"/>
        <w:bottom w:val="none" w:sz="0" w:space="0" w:color="auto"/>
        <w:right w:val="none" w:sz="0" w:space="0" w:color="auto"/>
      </w:divBdr>
    </w:div>
    <w:div w:id="1706523621">
      <w:bodyDiv w:val="1"/>
      <w:marLeft w:val="0"/>
      <w:marRight w:val="0"/>
      <w:marTop w:val="0"/>
      <w:marBottom w:val="0"/>
      <w:divBdr>
        <w:top w:val="none" w:sz="0" w:space="0" w:color="auto"/>
        <w:left w:val="none" w:sz="0" w:space="0" w:color="auto"/>
        <w:bottom w:val="none" w:sz="0" w:space="0" w:color="auto"/>
        <w:right w:val="none" w:sz="0" w:space="0" w:color="auto"/>
      </w:divBdr>
    </w:div>
    <w:div w:id="1706709025">
      <w:bodyDiv w:val="1"/>
      <w:marLeft w:val="0"/>
      <w:marRight w:val="0"/>
      <w:marTop w:val="0"/>
      <w:marBottom w:val="0"/>
      <w:divBdr>
        <w:top w:val="none" w:sz="0" w:space="0" w:color="auto"/>
        <w:left w:val="none" w:sz="0" w:space="0" w:color="auto"/>
        <w:bottom w:val="none" w:sz="0" w:space="0" w:color="auto"/>
        <w:right w:val="none" w:sz="0" w:space="0" w:color="auto"/>
      </w:divBdr>
    </w:div>
    <w:div w:id="1715229519">
      <w:bodyDiv w:val="1"/>
      <w:marLeft w:val="0"/>
      <w:marRight w:val="0"/>
      <w:marTop w:val="0"/>
      <w:marBottom w:val="0"/>
      <w:divBdr>
        <w:top w:val="none" w:sz="0" w:space="0" w:color="auto"/>
        <w:left w:val="none" w:sz="0" w:space="0" w:color="auto"/>
        <w:bottom w:val="none" w:sz="0" w:space="0" w:color="auto"/>
        <w:right w:val="none" w:sz="0" w:space="0" w:color="auto"/>
      </w:divBdr>
    </w:div>
    <w:div w:id="1715696736">
      <w:bodyDiv w:val="1"/>
      <w:marLeft w:val="0"/>
      <w:marRight w:val="0"/>
      <w:marTop w:val="0"/>
      <w:marBottom w:val="0"/>
      <w:divBdr>
        <w:top w:val="none" w:sz="0" w:space="0" w:color="auto"/>
        <w:left w:val="none" w:sz="0" w:space="0" w:color="auto"/>
        <w:bottom w:val="none" w:sz="0" w:space="0" w:color="auto"/>
        <w:right w:val="none" w:sz="0" w:space="0" w:color="auto"/>
      </w:divBdr>
    </w:div>
    <w:div w:id="1755852719">
      <w:bodyDiv w:val="1"/>
      <w:marLeft w:val="0"/>
      <w:marRight w:val="0"/>
      <w:marTop w:val="0"/>
      <w:marBottom w:val="0"/>
      <w:divBdr>
        <w:top w:val="none" w:sz="0" w:space="0" w:color="auto"/>
        <w:left w:val="none" w:sz="0" w:space="0" w:color="auto"/>
        <w:bottom w:val="none" w:sz="0" w:space="0" w:color="auto"/>
        <w:right w:val="none" w:sz="0" w:space="0" w:color="auto"/>
      </w:divBdr>
    </w:div>
    <w:div w:id="1757481306">
      <w:bodyDiv w:val="1"/>
      <w:marLeft w:val="0"/>
      <w:marRight w:val="0"/>
      <w:marTop w:val="0"/>
      <w:marBottom w:val="0"/>
      <w:divBdr>
        <w:top w:val="none" w:sz="0" w:space="0" w:color="auto"/>
        <w:left w:val="none" w:sz="0" w:space="0" w:color="auto"/>
        <w:bottom w:val="none" w:sz="0" w:space="0" w:color="auto"/>
        <w:right w:val="none" w:sz="0" w:space="0" w:color="auto"/>
      </w:divBdr>
    </w:div>
    <w:div w:id="1766337046">
      <w:bodyDiv w:val="1"/>
      <w:marLeft w:val="0"/>
      <w:marRight w:val="0"/>
      <w:marTop w:val="0"/>
      <w:marBottom w:val="0"/>
      <w:divBdr>
        <w:top w:val="none" w:sz="0" w:space="0" w:color="auto"/>
        <w:left w:val="none" w:sz="0" w:space="0" w:color="auto"/>
        <w:bottom w:val="none" w:sz="0" w:space="0" w:color="auto"/>
        <w:right w:val="none" w:sz="0" w:space="0" w:color="auto"/>
      </w:divBdr>
    </w:div>
    <w:div w:id="1779836177">
      <w:bodyDiv w:val="1"/>
      <w:marLeft w:val="0"/>
      <w:marRight w:val="0"/>
      <w:marTop w:val="0"/>
      <w:marBottom w:val="0"/>
      <w:divBdr>
        <w:top w:val="none" w:sz="0" w:space="0" w:color="auto"/>
        <w:left w:val="none" w:sz="0" w:space="0" w:color="auto"/>
        <w:bottom w:val="none" w:sz="0" w:space="0" w:color="auto"/>
        <w:right w:val="none" w:sz="0" w:space="0" w:color="auto"/>
      </w:divBdr>
    </w:div>
    <w:div w:id="1800418598">
      <w:bodyDiv w:val="1"/>
      <w:marLeft w:val="0"/>
      <w:marRight w:val="0"/>
      <w:marTop w:val="0"/>
      <w:marBottom w:val="0"/>
      <w:divBdr>
        <w:top w:val="none" w:sz="0" w:space="0" w:color="auto"/>
        <w:left w:val="none" w:sz="0" w:space="0" w:color="auto"/>
        <w:bottom w:val="none" w:sz="0" w:space="0" w:color="auto"/>
        <w:right w:val="none" w:sz="0" w:space="0" w:color="auto"/>
      </w:divBdr>
    </w:div>
    <w:div w:id="1803033299">
      <w:bodyDiv w:val="1"/>
      <w:marLeft w:val="0"/>
      <w:marRight w:val="0"/>
      <w:marTop w:val="0"/>
      <w:marBottom w:val="0"/>
      <w:divBdr>
        <w:top w:val="none" w:sz="0" w:space="0" w:color="auto"/>
        <w:left w:val="none" w:sz="0" w:space="0" w:color="auto"/>
        <w:bottom w:val="none" w:sz="0" w:space="0" w:color="auto"/>
        <w:right w:val="none" w:sz="0" w:space="0" w:color="auto"/>
      </w:divBdr>
    </w:div>
    <w:div w:id="1806460480">
      <w:bodyDiv w:val="1"/>
      <w:marLeft w:val="0"/>
      <w:marRight w:val="0"/>
      <w:marTop w:val="0"/>
      <w:marBottom w:val="0"/>
      <w:divBdr>
        <w:top w:val="none" w:sz="0" w:space="0" w:color="auto"/>
        <w:left w:val="none" w:sz="0" w:space="0" w:color="auto"/>
        <w:bottom w:val="none" w:sz="0" w:space="0" w:color="auto"/>
        <w:right w:val="none" w:sz="0" w:space="0" w:color="auto"/>
      </w:divBdr>
    </w:div>
    <w:div w:id="1814442392">
      <w:bodyDiv w:val="1"/>
      <w:marLeft w:val="0"/>
      <w:marRight w:val="0"/>
      <w:marTop w:val="0"/>
      <w:marBottom w:val="0"/>
      <w:divBdr>
        <w:top w:val="none" w:sz="0" w:space="0" w:color="auto"/>
        <w:left w:val="none" w:sz="0" w:space="0" w:color="auto"/>
        <w:bottom w:val="none" w:sz="0" w:space="0" w:color="auto"/>
        <w:right w:val="none" w:sz="0" w:space="0" w:color="auto"/>
      </w:divBdr>
    </w:div>
    <w:div w:id="1828281905">
      <w:bodyDiv w:val="1"/>
      <w:marLeft w:val="0"/>
      <w:marRight w:val="0"/>
      <w:marTop w:val="0"/>
      <w:marBottom w:val="0"/>
      <w:divBdr>
        <w:top w:val="none" w:sz="0" w:space="0" w:color="auto"/>
        <w:left w:val="none" w:sz="0" w:space="0" w:color="auto"/>
        <w:bottom w:val="none" w:sz="0" w:space="0" w:color="auto"/>
        <w:right w:val="none" w:sz="0" w:space="0" w:color="auto"/>
      </w:divBdr>
    </w:div>
    <w:div w:id="1842815109">
      <w:bodyDiv w:val="1"/>
      <w:marLeft w:val="0"/>
      <w:marRight w:val="0"/>
      <w:marTop w:val="0"/>
      <w:marBottom w:val="0"/>
      <w:divBdr>
        <w:top w:val="none" w:sz="0" w:space="0" w:color="auto"/>
        <w:left w:val="none" w:sz="0" w:space="0" w:color="auto"/>
        <w:bottom w:val="none" w:sz="0" w:space="0" w:color="auto"/>
        <w:right w:val="none" w:sz="0" w:space="0" w:color="auto"/>
      </w:divBdr>
    </w:div>
    <w:div w:id="1851095272">
      <w:bodyDiv w:val="1"/>
      <w:marLeft w:val="0"/>
      <w:marRight w:val="0"/>
      <w:marTop w:val="0"/>
      <w:marBottom w:val="0"/>
      <w:divBdr>
        <w:top w:val="none" w:sz="0" w:space="0" w:color="auto"/>
        <w:left w:val="none" w:sz="0" w:space="0" w:color="auto"/>
        <w:bottom w:val="none" w:sz="0" w:space="0" w:color="auto"/>
        <w:right w:val="none" w:sz="0" w:space="0" w:color="auto"/>
      </w:divBdr>
    </w:div>
    <w:div w:id="1858495989">
      <w:bodyDiv w:val="1"/>
      <w:marLeft w:val="0"/>
      <w:marRight w:val="0"/>
      <w:marTop w:val="0"/>
      <w:marBottom w:val="0"/>
      <w:divBdr>
        <w:top w:val="none" w:sz="0" w:space="0" w:color="auto"/>
        <w:left w:val="none" w:sz="0" w:space="0" w:color="auto"/>
        <w:bottom w:val="none" w:sz="0" w:space="0" w:color="auto"/>
        <w:right w:val="none" w:sz="0" w:space="0" w:color="auto"/>
      </w:divBdr>
    </w:div>
    <w:div w:id="1860387977">
      <w:bodyDiv w:val="1"/>
      <w:marLeft w:val="0"/>
      <w:marRight w:val="0"/>
      <w:marTop w:val="0"/>
      <w:marBottom w:val="0"/>
      <w:divBdr>
        <w:top w:val="none" w:sz="0" w:space="0" w:color="auto"/>
        <w:left w:val="none" w:sz="0" w:space="0" w:color="auto"/>
        <w:bottom w:val="none" w:sz="0" w:space="0" w:color="auto"/>
        <w:right w:val="none" w:sz="0" w:space="0" w:color="auto"/>
      </w:divBdr>
    </w:div>
    <w:div w:id="1872330239">
      <w:bodyDiv w:val="1"/>
      <w:marLeft w:val="0"/>
      <w:marRight w:val="0"/>
      <w:marTop w:val="0"/>
      <w:marBottom w:val="0"/>
      <w:divBdr>
        <w:top w:val="none" w:sz="0" w:space="0" w:color="auto"/>
        <w:left w:val="none" w:sz="0" w:space="0" w:color="auto"/>
        <w:bottom w:val="none" w:sz="0" w:space="0" w:color="auto"/>
        <w:right w:val="none" w:sz="0" w:space="0" w:color="auto"/>
      </w:divBdr>
    </w:div>
    <w:div w:id="1876963072">
      <w:bodyDiv w:val="1"/>
      <w:marLeft w:val="0"/>
      <w:marRight w:val="0"/>
      <w:marTop w:val="0"/>
      <w:marBottom w:val="0"/>
      <w:divBdr>
        <w:top w:val="none" w:sz="0" w:space="0" w:color="auto"/>
        <w:left w:val="none" w:sz="0" w:space="0" w:color="auto"/>
        <w:bottom w:val="none" w:sz="0" w:space="0" w:color="auto"/>
        <w:right w:val="none" w:sz="0" w:space="0" w:color="auto"/>
      </w:divBdr>
    </w:div>
    <w:div w:id="1888448017">
      <w:bodyDiv w:val="1"/>
      <w:marLeft w:val="0"/>
      <w:marRight w:val="0"/>
      <w:marTop w:val="0"/>
      <w:marBottom w:val="0"/>
      <w:divBdr>
        <w:top w:val="none" w:sz="0" w:space="0" w:color="auto"/>
        <w:left w:val="none" w:sz="0" w:space="0" w:color="auto"/>
        <w:bottom w:val="none" w:sz="0" w:space="0" w:color="auto"/>
        <w:right w:val="none" w:sz="0" w:space="0" w:color="auto"/>
      </w:divBdr>
    </w:div>
    <w:div w:id="1908033896">
      <w:bodyDiv w:val="1"/>
      <w:marLeft w:val="0"/>
      <w:marRight w:val="0"/>
      <w:marTop w:val="0"/>
      <w:marBottom w:val="0"/>
      <w:divBdr>
        <w:top w:val="none" w:sz="0" w:space="0" w:color="auto"/>
        <w:left w:val="none" w:sz="0" w:space="0" w:color="auto"/>
        <w:bottom w:val="none" w:sz="0" w:space="0" w:color="auto"/>
        <w:right w:val="none" w:sz="0" w:space="0" w:color="auto"/>
      </w:divBdr>
    </w:div>
    <w:div w:id="1908808740">
      <w:bodyDiv w:val="1"/>
      <w:marLeft w:val="0"/>
      <w:marRight w:val="0"/>
      <w:marTop w:val="0"/>
      <w:marBottom w:val="0"/>
      <w:divBdr>
        <w:top w:val="none" w:sz="0" w:space="0" w:color="auto"/>
        <w:left w:val="none" w:sz="0" w:space="0" w:color="auto"/>
        <w:bottom w:val="none" w:sz="0" w:space="0" w:color="auto"/>
        <w:right w:val="none" w:sz="0" w:space="0" w:color="auto"/>
      </w:divBdr>
    </w:div>
    <w:div w:id="1909195177">
      <w:bodyDiv w:val="1"/>
      <w:marLeft w:val="0"/>
      <w:marRight w:val="0"/>
      <w:marTop w:val="0"/>
      <w:marBottom w:val="0"/>
      <w:divBdr>
        <w:top w:val="none" w:sz="0" w:space="0" w:color="auto"/>
        <w:left w:val="none" w:sz="0" w:space="0" w:color="auto"/>
        <w:bottom w:val="none" w:sz="0" w:space="0" w:color="auto"/>
        <w:right w:val="none" w:sz="0" w:space="0" w:color="auto"/>
      </w:divBdr>
    </w:div>
    <w:div w:id="1915626915">
      <w:bodyDiv w:val="1"/>
      <w:marLeft w:val="0"/>
      <w:marRight w:val="0"/>
      <w:marTop w:val="0"/>
      <w:marBottom w:val="0"/>
      <w:divBdr>
        <w:top w:val="none" w:sz="0" w:space="0" w:color="auto"/>
        <w:left w:val="none" w:sz="0" w:space="0" w:color="auto"/>
        <w:bottom w:val="none" w:sz="0" w:space="0" w:color="auto"/>
        <w:right w:val="none" w:sz="0" w:space="0" w:color="auto"/>
      </w:divBdr>
    </w:div>
    <w:div w:id="1921602781">
      <w:bodyDiv w:val="1"/>
      <w:marLeft w:val="0"/>
      <w:marRight w:val="0"/>
      <w:marTop w:val="0"/>
      <w:marBottom w:val="0"/>
      <w:divBdr>
        <w:top w:val="none" w:sz="0" w:space="0" w:color="auto"/>
        <w:left w:val="none" w:sz="0" w:space="0" w:color="auto"/>
        <w:bottom w:val="none" w:sz="0" w:space="0" w:color="auto"/>
        <w:right w:val="none" w:sz="0" w:space="0" w:color="auto"/>
      </w:divBdr>
    </w:div>
    <w:div w:id="1933588074">
      <w:bodyDiv w:val="1"/>
      <w:marLeft w:val="0"/>
      <w:marRight w:val="0"/>
      <w:marTop w:val="0"/>
      <w:marBottom w:val="0"/>
      <w:divBdr>
        <w:top w:val="none" w:sz="0" w:space="0" w:color="auto"/>
        <w:left w:val="none" w:sz="0" w:space="0" w:color="auto"/>
        <w:bottom w:val="none" w:sz="0" w:space="0" w:color="auto"/>
        <w:right w:val="none" w:sz="0" w:space="0" w:color="auto"/>
      </w:divBdr>
    </w:div>
    <w:div w:id="1988513337">
      <w:bodyDiv w:val="1"/>
      <w:marLeft w:val="0"/>
      <w:marRight w:val="0"/>
      <w:marTop w:val="0"/>
      <w:marBottom w:val="0"/>
      <w:divBdr>
        <w:top w:val="none" w:sz="0" w:space="0" w:color="auto"/>
        <w:left w:val="none" w:sz="0" w:space="0" w:color="auto"/>
        <w:bottom w:val="none" w:sz="0" w:space="0" w:color="auto"/>
        <w:right w:val="none" w:sz="0" w:space="0" w:color="auto"/>
      </w:divBdr>
    </w:div>
    <w:div w:id="1996958663">
      <w:bodyDiv w:val="1"/>
      <w:marLeft w:val="0"/>
      <w:marRight w:val="0"/>
      <w:marTop w:val="0"/>
      <w:marBottom w:val="0"/>
      <w:divBdr>
        <w:top w:val="none" w:sz="0" w:space="0" w:color="auto"/>
        <w:left w:val="none" w:sz="0" w:space="0" w:color="auto"/>
        <w:bottom w:val="none" w:sz="0" w:space="0" w:color="auto"/>
        <w:right w:val="none" w:sz="0" w:space="0" w:color="auto"/>
      </w:divBdr>
    </w:div>
    <w:div w:id="1998990974">
      <w:bodyDiv w:val="1"/>
      <w:marLeft w:val="0"/>
      <w:marRight w:val="0"/>
      <w:marTop w:val="0"/>
      <w:marBottom w:val="0"/>
      <w:divBdr>
        <w:top w:val="none" w:sz="0" w:space="0" w:color="auto"/>
        <w:left w:val="none" w:sz="0" w:space="0" w:color="auto"/>
        <w:bottom w:val="none" w:sz="0" w:space="0" w:color="auto"/>
        <w:right w:val="none" w:sz="0" w:space="0" w:color="auto"/>
      </w:divBdr>
    </w:div>
    <w:div w:id="2028672435">
      <w:bodyDiv w:val="1"/>
      <w:marLeft w:val="0"/>
      <w:marRight w:val="0"/>
      <w:marTop w:val="0"/>
      <w:marBottom w:val="0"/>
      <w:divBdr>
        <w:top w:val="none" w:sz="0" w:space="0" w:color="auto"/>
        <w:left w:val="none" w:sz="0" w:space="0" w:color="auto"/>
        <w:bottom w:val="none" w:sz="0" w:space="0" w:color="auto"/>
        <w:right w:val="none" w:sz="0" w:space="0" w:color="auto"/>
      </w:divBdr>
    </w:div>
    <w:div w:id="2033846842">
      <w:bodyDiv w:val="1"/>
      <w:marLeft w:val="0"/>
      <w:marRight w:val="0"/>
      <w:marTop w:val="0"/>
      <w:marBottom w:val="0"/>
      <w:divBdr>
        <w:top w:val="none" w:sz="0" w:space="0" w:color="auto"/>
        <w:left w:val="none" w:sz="0" w:space="0" w:color="auto"/>
        <w:bottom w:val="none" w:sz="0" w:space="0" w:color="auto"/>
        <w:right w:val="none" w:sz="0" w:space="0" w:color="auto"/>
      </w:divBdr>
    </w:div>
    <w:div w:id="2043968190">
      <w:bodyDiv w:val="1"/>
      <w:marLeft w:val="0"/>
      <w:marRight w:val="0"/>
      <w:marTop w:val="0"/>
      <w:marBottom w:val="0"/>
      <w:divBdr>
        <w:top w:val="none" w:sz="0" w:space="0" w:color="auto"/>
        <w:left w:val="none" w:sz="0" w:space="0" w:color="auto"/>
        <w:bottom w:val="none" w:sz="0" w:space="0" w:color="auto"/>
        <w:right w:val="none" w:sz="0" w:space="0" w:color="auto"/>
      </w:divBdr>
    </w:div>
    <w:div w:id="2068338001">
      <w:bodyDiv w:val="1"/>
      <w:marLeft w:val="0"/>
      <w:marRight w:val="0"/>
      <w:marTop w:val="0"/>
      <w:marBottom w:val="0"/>
      <w:divBdr>
        <w:top w:val="none" w:sz="0" w:space="0" w:color="auto"/>
        <w:left w:val="none" w:sz="0" w:space="0" w:color="auto"/>
        <w:bottom w:val="none" w:sz="0" w:space="0" w:color="auto"/>
        <w:right w:val="none" w:sz="0" w:space="0" w:color="auto"/>
      </w:divBdr>
    </w:div>
    <w:div w:id="2069575591">
      <w:bodyDiv w:val="1"/>
      <w:marLeft w:val="0"/>
      <w:marRight w:val="0"/>
      <w:marTop w:val="0"/>
      <w:marBottom w:val="0"/>
      <w:divBdr>
        <w:top w:val="none" w:sz="0" w:space="0" w:color="auto"/>
        <w:left w:val="none" w:sz="0" w:space="0" w:color="auto"/>
        <w:bottom w:val="none" w:sz="0" w:space="0" w:color="auto"/>
        <w:right w:val="none" w:sz="0" w:space="0" w:color="auto"/>
      </w:divBdr>
    </w:div>
    <w:div w:id="2069765480">
      <w:bodyDiv w:val="1"/>
      <w:marLeft w:val="0"/>
      <w:marRight w:val="0"/>
      <w:marTop w:val="0"/>
      <w:marBottom w:val="0"/>
      <w:divBdr>
        <w:top w:val="none" w:sz="0" w:space="0" w:color="auto"/>
        <w:left w:val="none" w:sz="0" w:space="0" w:color="auto"/>
        <w:bottom w:val="none" w:sz="0" w:space="0" w:color="auto"/>
        <w:right w:val="none" w:sz="0" w:space="0" w:color="auto"/>
      </w:divBdr>
    </w:div>
    <w:div w:id="2096784750">
      <w:bodyDiv w:val="1"/>
      <w:marLeft w:val="0"/>
      <w:marRight w:val="0"/>
      <w:marTop w:val="0"/>
      <w:marBottom w:val="0"/>
      <w:divBdr>
        <w:top w:val="none" w:sz="0" w:space="0" w:color="auto"/>
        <w:left w:val="none" w:sz="0" w:space="0" w:color="auto"/>
        <w:bottom w:val="none" w:sz="0" w:space="0" w:color="auto"/>
        <w:right w:val="none" w:sz="0" w:space="0" w:color="auto"/>
      </w:divBdr>
    </w:div>
    <w:div w:id="2098210001">
      <w:bodyDiv w:val="1"/>
      <w:marLeft w:val="0"/>
      <w:marRight w:val="0"/>
      <w:marTop w:val="0"/>
      <w:marBottom w:val="0"/>
      <w:divBdr>
        <w:top w:val="none" w:sz="0" w:space="0" w:color="auto"/>
        <w:left w:val="none" w:sz="0" w:space="0" w:color="auto"/>
        <w:bottom w:val="none" w:sz="0" w:space="0" w:color="auto"/>
        <w:right w:val="none" w:sz="0" w:space="0" w:color="auto"/>
      </w:divBdr>
    </w:div>
    <w:div w:id="2103794332">
      <w:bodyDiv w:val="1"/>
      <w:marLeft w:val="0"/>
      <w:marRight w:val="0"/>
      <w:marTop w:val="0"/>
      <w:marBottom w:val="0"/>
      <w:divBdr>
        <w:top w:val="none" w:sz="0" w:space="0" w:color="auto"/>
        <w:left w:val="none" w:sz="0" w:space="0" w:color="auto"/>
        <w:bottom w:val="none" w:sz="0" w:space="0" w:color="auto"/>
        <w:right w:val="none" w:sz="0" w:space="0" w:color="auto"/>
      </w:divBdr>
    </w:div>
    <w:div w:id="2117207822">
      <w:bodyDiv w:val="1"/>
      <w:marLeft w:val="0"/>
      <w:marRight w:val="0"/>
      <w:marTop w:val="0"/>
      <w:marBottom w:val="0"/>
      <w:divBdr>
        <w:top w:val="none" w:sz="0" w:space="0" w:color="auto"/>
        <w:left w:val="none" w:sz="0" w:space="0" w:color="auto"/>
        <w:bottom w:val="none" w:sz="0" w:space="0" w:color="auto"/>
        <w:right w:val="none" w:sz="0" w:space="0" w:color="auto"/>
      </w:divBdr>
    </w:div>
    <w:div w:id="2131045039">
      <w:bodyDiv w:val="1"/>
      <w:marLeft w:val="0"/>
      <w:marRight w:val="0"/>
      <w:marTop w:val="0"/>
      <w:marBottom w:val="0"/>
      <w:divBdr>
        <w:top w:val="none" w:sz="0" w:space="0" w:color="auto"/>
        <w:left w:val="none" w:sz="0" w:space="0" w:color="auto"/>
        <w:bottom w:val="none" w:sz="0" w:space="0" w:color="auto"/>
        <w:right w:val="none" w:sz="0" w:space="0" w:color="auto"/>
      </w:divBdr>
    </w:div>
    <w:div w:id="213313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hyperlink" Target="http://www.afsc.noaa.gov/REFM/docs/2016/BSAIflathead_Age_and_Length_Composition.xls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R-project.org/" TargetMode="Externa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afsc.noaa.gov/REFM/docs/2016/BSAIflathead_Age_and_Length_Composition.xls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chart" Target="charts/chart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le.monnahan\Work\assessments\BSAI_flathead\2020_BSAI_Flathead\report\repo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'9.1_catch_species'!$W$7</c:f>
              <c:strCache>
                <c:ptCount val="1"/>
              </c:strCache>
            </c:strRef>
          </c:tx>
          <c:spPr>
            <a:ln w="19050" cap="rnd">
              <a:solidFill>
                <a:schemeClr val="accent1"/>
              </a:solidFill>
              <a:round/>
            </a:ln>
            <a:effectLst/>
          </c:spPr>
          <c:marker>
            <c:symbol val="none"/>
          </c:marker>
          <c:xVal>
            <c:numRef>
              <c:f>'9.1_catch_species'!$U$8:$U$64</c:f>
              <c:numCache>
                <c:formatCode>0</c:formatCode>
                <c:ptCount val="57"/>
                <c:pt idx="0">
                  <c:v>1964</c:v>
                </c:pt>
                <c:pt idx="1">
                  <c:v>1965</c:v>
                </c:pt>
                <c:pt idx="2">
                  <c:v>1966</c:v>
                </c:pt>
                <c:pt idx="3">
                  <c:v>1967</c:v>
                </c:pt>
                <c:pt idx="4">
                  <c:v>1968</c:v>
                </c:pt>
                <c:pt idx="5">
                  <c:v>1969</c:v>
                </c:pt>
                <c:pt idx="6">
                  <c:v>1970</c:v>
                </c:pt>
                <c:pt idx="7">
                  <c:v>1971</c:v>
                </c:pt>
                <c:pt idx="8">
                  <c:v>1972</c:v>
                </c:pt>
                <c:pt idx="9">
                  <c:v>1973</c:v>
                </c:pt>
                <c:pt idx="10">
                  <c:v>1974</c:v>
                </c:pt>
                <c:pt idx="11">
                  <c:v>1975</c:v>
                </c:pt>
                <c:pt idx="12">
                  <c:v>1976</c:v>
                </c:pt>
                <c:pt idx="13">
                  <c:v>1977</c:v>
                </c:pt>
                <c:pt idx="14">
                  <c:v>1978</c:v>
                </c:pt>
                <c:pt idx="15">
                  <c:v>1979</c:v>
                </c:pt>
                <c:pt idx="16">
                  <c:v>1980</c:v>
                </c:pt>
                <c:pt idx="17">
                  <c:v>1981</c:v>
                </c:pt>
                <c:pt idx="18">
                  <c:v>1982</c:v>
                </c:pt>
                <c:pt idx="19">
                  <c:v>1983</c:v>
                </c:pt>
                <c:pt idx="20">
                  <c:v>1984</c:v>
                </c:pt>
                <c:pt idx="21">
                  <c:v>1985</c:v>
                </c:pt>
                <c:pt idx="22">
                  <c:v>1986</c:v>
                </c:pt>
                <c:pt idx="23">
                  <c:v>1987</c:v>
                </c:pt>
                <c:pt idx="24">
                  <c:v>1988</c:v>
                </c:pt>
                <c:pt idx="25">
                  <c:v>1989</c:v>
                </c:pt>
                <c:pt idx="26">
                  <c:v>1990</c:v>
                </c:pt>
                <c:pt idx="27">
                  <c:v>1991</c:v>
                </c:pt>
                <c:pt idx="28">
                  <c:v>1992</c:v>
                </c:pt>
                <c:pt idx="29">
                  <c:v>1993</c:v>
                </c:pt>
                <c:pt idx="30">
                  <c:v>1994</c:v>
                </c:pt>
                <c:pt idx="31">
                  <c:v>1995</c:v>
                </c:pt>
                <c:pt idx="32">
                  <c:v>1996</c:v>
                </c:pt>
                <c:pt idx="33">
                  <c:v>1997</c:v>
                </c:pt>
                <c:pt idx="34">
                  <c:v>1998</c:v>
                </c:pt>
                <c:pt idx="35">
                  <c:v>1999</c:v>
                </c:pt>
                <c:pt idx="36">
                  <c:v>2000</c:v>
                </c:pt>
                <c:pt idx="37">
                  <c:v>2001</c:v>
                </c:pt>
                <c:pt idx="38">
                  <c:v>2002</c:v>
                </c:pt>
                <c:pt idx="39">
                  <c:v>2003</c:v>
                </c:pt>
                <c:pt idx="40">
                  <c:v>2004</c:v>
                </c:pt>
                <c:pt idx="41">
                  <c:v>2005</c:v>
                </c:pt>
                <c:pt idx="42">
                  <c:v>2006</c:v>
                </c:pt>
                <c:pt idx="43">
                  <c:v>2007</c:v>
                </c:pt>
                <c:pt idx="44">
                  <c:v>2008</c:v>
                </c:pt>
                <c:pt idx="45">
                  <c:v>2009</c:v>
                </c:pt>
                <c:pt idx="46">
                  <c:v>2010</c:v>
                </c:pt>
                <c:pt idx="47">
                  <c:v>2011</c:v>
                </c:pt>
                <c:pt idx="48">
                  <c:v>2012</c:v>
                </c:pt>
                <c:pt idx="49">
                  <c:v>2013</c:v>
                </c:pt>
                <c:pt idx="50">
                  <c:v>2014</c:v>
                </c:pt>
                <c:pt idx="51">
                  <c:v>2015</c:v>
                </c:pt>
                <c:pt idx="52">
                  <c:v>2016</c:v>
                </c:pt>
                <c:pt idx="53">
                  <c:v>2017</c:v>
                </c:pt>
                <c:pt idx="54">
                  <c:v>2018</c:v>
                </c:pt>
                <c:pt idx="55">
                  <c:v>2019</c:v>
                </c:pt>
                <c:pt idx="56">
                  <c:v>2020</c:v>
                </c:pt>
              </c:numCache>
            </c:numRef>
          </c:xVal>
          <c:yVal>
            <c:numRef>
              <c:f>'9.1_catch_species'!$W$8:$W$64</c:f>
              <c:numCache>
                <c:formatCode>General</c:formatCode>
                <c:ptCount val="57"/>
                <c:pt idx="0">
                  <c:v>12.315</c:v>
                </c:pt>
                <c:pt idx="1">
                  <c:v>3.4489999999999998</c:v>
                </c:pt>
                <c:pt idx="2">
                  <c:v>5.0860000000000003</c:v>
                </c:pt>
                <c:pt idx="3">
                  <c:v>11.218</c:v>
                </c:pt>
                <c:pt idx="4">
                  <c:v>12.606</c:v>
                </c:pt>
                <c:pt idx="5">
                  <c:v>9.61</c:v>
                </c:pt>
                <c:pt idx="6">
                  <c:v>21.05</c:v>
                </c:pt>
                <c:pt idx="7">
                  <c:v>26.108000000000001</c:v>
                </c:pt>
                <c:pt idx="8">
                  <c:v>10.38</c:v>
                </c:pt>
                <c:pt idx="9">
                  <c:v>17.715</c:v>
                </c:pt>
                <c:pt idx="10">
                  <c:v>13.198</c:v>
                </c:pt>
                <c:pt idx="11">
                  <c:v>5.0110000000000001</c:v>
                </c:pt>
                <c:pt idx="12">
                  <c:v>7.5650000000000004</c:v>
                </c:pt>
                <c:pt idx="13">
                  <c:v>7.9089999999999998</c:v>
                </c:pt>
                <c:pt idx="14">
                  <c:v>13.864000000000001</c:v>
                </c:pt>
                <c:pt idx="15">
                  <c:v>6.0419999999999998</c:v>
                </c:pt>
                <c:pt idx="16">
                  <c:v>8.6</c:v>
                </c:pt>
                <c:pt idx="17">
                  <c:v>10.609</c:v>
                </c:pt>
                <c:pt idx="18">
                  <c:v>8.4169999999999998</c:v>
                </c:pt>
                <c:pt idx="19">
                  <c:v>5.5179999999999998</c:v>
                </c:pt>
                <c:pt idx="20">
                  <c:v>4.4580000000000002</c:v>
                </c:pt>
                <c:pt idx="21">
                  <c:v>5.6360000000000001</c:v>
                </c:pt>
                <c:pt idx="22">
                  <c:v>5.2080000000000002</c:v>
                </c:pt>
                <c:pt idx="23">
                  <c:v>3.5950000000000002</c:v>
                </c:pt>
                <c:pt idx="24">
                  <c:v>6.7830000000000004</c:v>
                </c:pt>
                <c:pt idx="25">
                  <c:v>3.6040000000000001</c:v>
                </c:pt>
                <c:pt idx="26">
                  <c:v>20.245000000000001</c:v>
                </c:pt>
                <c:pt idx="27">
                  <c:v>14.196999999999999</c:v>
                </c:pt>
                <c:pt idx="28">
                  <c:v>14.407</c:v>
                </c:pt>
                <c:pt idx="29">
                  <c:v>13.574</c:v>
                </c:pt>
                <c:pt idx="30">
                  <c:v>17.006</c:v>
                </c:pt>
                <c:pt idx="31">
                  <c:v>14.714780000000001</c:v>
                </c:pt>
                <c:pt idx="32">
                  <c:v>17.346130000000002</c:v>
                </c:pt>
                <c:pt idx="33">
                  <c:v>20.682680000000001</c:v>
                </c:pt>
                <c:pt idx="34">
                  <c:v>24.387430000000002</c:v>
                </c:pt>
                <c:pt idx="35">
                  <c:v>18.573270000000001</c:v>
                </c:pt>
                <c:pt idx="36">
                  <c:v>20.441099999999999</c:v>
                </c:pt>
                <c:pt idx="37">
                  <c:v>17.81108</c:v>
                </c:pt>
                <c:pt idx="38">
                  <c:v>15.574780000000001</c:v>
                </c:pt>
                <c:pt idx="39">
                  <c:v>13.784922</c:v>
                </c:pt>
                <c:pt idx="40">
                  <c:v>17.398094</c:v>
                </c:pt>
                <c:pt idx="41">
                  <c:v>16.107965</c:v>
                </c:pt>
                <c:pt idx="42">
                  <c:v>17.981162000000001</c:v>
                </c:pt>
                <c:pt idx="43">
                  <c:v>18.958245999999999</c:v>
                </c:pt>
                <c:pt idx="44">
                  <c:v>24.539791000000001</c:v>
                </c:pt>
                <c:pt idx="45">
                  <c:v>19.557932000000001</c:v>
                </c:pt>
                <c:pt idx="46">
                  <c:v>20.127073850083498</c:v>
                </c:pt>
                <c:pt idx="47">
                  <c:v>13.5580183966546</c:v>
                </c:pt>
                <c:pt idx="48">
                  <c:v>11.367536985506</c:v>
                </c:pt>
                <c:pt idx="49">
                  <c:v>17.354785823103498</c:v>
                </c:pt>
                <c:pt idx="50">
                  <c:v>16.512267122875201</c:v>
                </c:pt>
                <c:pt idx="51">
                  <c:v>11.307531888588601</c:v>
                </c:pt>
                <c:pt idx="52">
                  <c:v>10.3129333334661</c:v>
                </c:pt>
                <c:pt idx="53">
                  <c:v>9.1109000353512997</c:v>
                </c:pt>
                <c:pt idx="54">
                  <c:v>11.006649941621399</c:v>
                </c:pt>
                <c:pt idx="55">
                  <c:v>15.858095830308899</c:v>
                </c:pt>
                <c:pt idx="56">
                  <c:v>8.5555262333298998</c:v>
                </c:pt>
              </c:numCache>
            </c:numRef>
          </c:yVal>
          <c:smooth val="0"/>
          <c:extLst>
            <c:ext xmlns:c16="http://schemas.microsoft.com/office/drawing/2014/chart" uri="{C3380CC4-5D6E-409C-BE32-E72D297353CC}">
              <c16:uniqueId val="{00000000-5D12-4F7B-A601-CFBC7A60ECD4}"/>
            </c:ext>
          </c:extLst>
        </c:ser>
        <c:dLbls>
          <c:showLegendKey val="0"/>
          <c:showVal val="0"/>
          <c:showCatName val="0"/>
          <c:showSerName val="0"/>
          <c:showPercent val="0"/>
          <c:showBubbleSize val="0"/>
        </c:dLbls>
        <c:axId val="308154464"/>
        <c:axId val="308156960"/>
      </c:scatterChart>
      <c:valAx>
        <c:axId val="308154464"/>
        <c:scaling>
          <c:orientation val="minMax"/>
          <c:max val="2020.5"/>
        </c:scaling>
        <c:delete val="0"/>
        <c:axPos val="b"/>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6960"/>
        <c:crosses val="autoZero"/>
        <c:crossBetween val="midCat"/>
      </c:valAx>
      <c:valAx>
        <c:axId val="308156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Catch (1000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1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Biomass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'9.9_biomass_survey'!$Q$5:$Q$42</c:f>
              <c:numCache>
                <c:formatCode>#,##0</c:formatCode>
                <c:ptCount val="38"/>
                <c:pt idx="0">
                  <c:v>195048.02218</c:v>
                </c:pt>
                <c:pt idx="1">
                  <c:v>272184.67</c:v>
                </c:pt>
                <c:pt idx="2">
                  <c:v>290512.50313000003</c:v>
                </c:pt>
                <c:pt idx="3">
                  <c:v>269732.27198999998</c:v>
                </c:pt>
                <c:pt idx="4">
                  <c:v>363208.39</c:v>
                </c:pt>
                <c:pt idx="5">
                  <c:v>400149.60856999998</c:v>
                </c:pt>
                <c:pt idx="6">
                  <c:v>571393.40304999996</c:v>
                </c:pt>
                <c:pt idx="7">
                  <c:v>529947.96158</c:v>
                </c:pt>
                <c:pt idx="8">
                  <c:v>603586.88858999999</c:v>
                </c:pt>
                <c:pt idx="9">
                  <c:v>552948.51</c:v>
                </c:pt>
                <c:pt idx="10">
                  <c:v>628857.36844999995</c:v>
                </c:pt>
                <c:pt idx="11">
                  <c:v>618057.32776000001</c:v>
                </c:pt>
                <c:pt idx="12">
                  <c:v>700087.66</c:v>
                </c:pt>
                <c:pt idx="13">
                  <c:v>604519.62265999999</c:v>
                </c:pt>
                <c:pt idx="14">
                  <c:v>626947.18637999997</c:v>
                </c:pt>
                <c:pt idx="15">
                  <c:v>795463.34</c:v>
                </c:pt>
                <c:pt idx="16">
                  <c:v>695296.28529000003</c:v>
                </c:pt>
                <c:pt idx="17">
                  <c:v>407889.45236</c:v>
                </c:pt>
                <c:pt idx="18">
                  <c:v>401723.1</c:v>
                </c:pt>
                <c:pt idx="19">
                  <c:v>524067.95853</c:v>
                </c:pt>
                <c:pt idx="20">
                  <c:v>563230.24</c:v>
                </c:pt>
                <c:pt idx="21">
                  <c:v>523565.75624999998</c:v>
                </c:pt>
                <c:pt idx="22">
                  <c:v>625587.17000000004</c:v>
                </c:pt>
                <c:pt idx="23">
                  <c:v>622882.90037000005</c:v>
                </c:pt>
                <c:pt idx="24">
                  <c:v>644947.61</c:v>
                </c:pt>
                <c:pt idx="25">
                  <c:v>572105.34559000004</c:v>
                </c:pt>
                <c:pt idx="26">
                  <c:v>554706.44972000003</c:v>
                </c:pt>
                <c:pt idx="27">
                  <c:v>425817.75131000002</c:v>
                </c:pt>
                <c:pt idx="28">
                  <c:v>507046.7</c:v>
                </c:pt>
                <c:pt idx="29">
                  <c:v>593203.05168999999</c:v>
                </c:pt>
                <c:pt idx="30">
                  <c:v>387042.93</c:v>
                </c:pt>
                <c:pt idx="31">
                  <c:v>499471.50494000001</c:v>
                </c:pt>
                <c:pt idx="32">
                  <c:v>532885.71</c:v>
                </c:pt>
                <c:pt idx="33">
                  <c:v>399748.14999000001</c:v>
                </c:pt>
                <c:pt idx="34">
                  <c:v>453059.51</c:v>
                </c:pt>
                <c:pt idx="35">
                  <c:v>549716.51222000003</c:v>
                </c:pt>
                <c:pt idx="36">
                  <c:v>495344.67</c:v>
                </c:pt>
                <c:pt idx="37">
                  <c:v>604445.48953999998</c:v>
                </c:pt>
              </c:numCache>
            </c:numRef>
          </c:yVal>
          <c:smooth val="0"/>
          <c:extLst>
            <c:ext xmlns:c16="http://schemas.microsoft.com/office/drawing/2014/chart" uri="{C3380CC4-5D6E-409C-BE32-E72D297353CC}">
              <c16:uniqueId val="{00000000-78D1-46B4-8889-3E0E34240473}"/>
            </c:ext>
          </c:extLst>
        </c:ser>
        <c:dLbls>
          <c:showLegendKey val="0"/>
          <c:showVal val="0"/>
          <c:showCatName val="0"/>
          <c:showSerName val="0"/>
          <c:showPercent val="0"/>
          <c:showBubbleSize val="0"/>
        </c:dLbls>
        <c:axId val="989505215"/>
        <c:axId val="989506879"/>
      </c:scatterChart>
      <c:scatterChart>
        <c:scatterStyle val="lineMarker"/>
        <c:varyColors val="0"/>
        <c:ser>
          <c:idx val="1"/>
          <c:order val="1"/>
          <c:tx>
            <c:v>Temperature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'9.9_biomass_survey'!$P$5:$P$42</c:f>
              <c:numCache>
                <c:formatCode>General</c:formatCode>
                <c:ptCount val="38"/>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pt idx="36">
                  <c:v>2018</c:v>
                </c:pt>
                <c:pt idx="37">
                  <c:v>2019</c:v>
                </c:pt>
              </c:numCache>
            </c:numRef>
          </c:xVal>
          <c:yVal>
            <c:numRef>
              <c:f>'9.9_biomass_survey'!$AA$6:$AA$42</c:f>
              <c:numCache>
                <c:formatCode>0.00</c:formatCode>
                <c:ptCount val="37"/>
                <c:pt idx="0">
                  <c:v>3.02211181667235</c:v>
                </c:pt>
                <c:pt idx="1">
                  <c:v>2.33263061541735</c:v>
                </c:pt>
                <c:pt idx="2">
                  <c:v>2.36693793253166</c:v>
                </c:pt>
                <c:pt idx="3">
                  <c:v>1.8590421879407399</c:v>
                </c:pt>
                <c:pt idx="4">
                  <c:v>3.21991310828904</c:v>
                </c:pt>
                <c:pt idx="5">
                  <c:v>2.3571647150650699</c:v>
                </c:pt>
                <c:pt idx="6">
                  <c:v>2.96870601698078</c:v>
                </c:pt>
                <c:pt idx="7">
                  <c:v>2.4479851069919798</c:v>
                </c:pt>
                <c:pt idx="8">
                  <c:v>2.6972713422867698</c:v>
                </c:pt>
                <c:pt idx="9">
                  <c:v>2.0141535836897702</c:v>
                </c:pt>
                <c:pt idx="10">
                  <c:v>3.0579165948839901</c:v>
                </c:pt>
                <c:pt idx="11">
                  <c:v>1.57148751145773</c:v>
                </c:pt>
                <c:pt idx="12">
                  <c:v>1.7437761024457401</c:v>
                </c:pt>
                <c:pt idx="13">
                  <c:v>3.4235578604546499</c:v>
                </c:pt>
                <c:pt idx="14">
                  <c:v>2.7421795675837601</c:v>
                </c:pt>
                <c:pt idx="15">
                  <c:v>3.2745824148439802</c:v>
                </c:pt>
                <c:pt idx="16">
                  <c:v>0.82841831729647397</c:v>
                </c:pt>
                <c:pt idx="17">
                  <c:v>2.1578057493075602</c:v>
                </c:pt>
                <c:pt idx="18">
                  <c:v>2.57504600711481</c:v>
                </c:pt>
                <c:pt idx="19">
                  <c:v>3.2475804977004201</c:v>
                </c:pt>
                <c:pt idx="20">
                  <c:v>3.8122424587888499</c:v>
                </c:pt>
                <c:pt idx="21">
                  <c:v>3.3866550690505801</c:v>
                </c:pt>
                <c:pt idx="22">
                  <c:v>3.4729555221308601</c:v>
                </c:pt>
                <c:pt idx="23">
                  <c:v>1.87448504912083</c:v>
                </c:pt>
                <c:pt idx="24">
                  <c:v>1.7868060887270201</c:v>
                </c:pt>
                <c:pt idx="25">
                  <c:v>1.29031363107566</c:v>
                </c:pt>
                <c:pt idx="26">
                  <c:v>1.38392796205563</c:v>
                </c:pt>
                <c:pt idx="27">
                  <c:v>1.53122837730966</c:v>
                </c:pt>
                <c:pt idx="28">
                  <c:v>2.4670970366403502</c:v>
                </c:pt>
                <c:pt idx="29">
                  <c:v>1.0078513767966799</c:v>
                </c:pt>
                <c:pt idx="30">
                  <c:v>1.87294310900693</c:v>
                </c:pt>
                <c:pt idx="31">
                  <c:v>3.22364087222281</c:v>
                </c:pt>
                <c:pt idx="32">
                  <c:v>3.3629994289367202</c:v>
                </c:pt>
                <c:pt idx="33">
                  <c:v>4.4576002214486197</c:v>
                </c:pt>
                <c:pt idx="34">
                  <c:v>2.8323239802037201</c:v>
                </c:pt>
                <c:pt idx="35">
                  <c:v>4.2602048636823699</c:v>
                </c:pt>
                <c:pt idx="36">
                  <c:v>4.5301556329846404</c:v>
                </c:pt>
              </c:numCache>
            </c:numRef>
          </c:yVal>
          <c:smooth val="0"/>
          <c:extLst>
            <c:ext xmlns:c16="http://schemas.microsoft.com/office/drawing/2014/chart" uri="{C3380CC4-5D6E-409C-BE32-E72D297353CC}">
              <c16:uniqueId val="{00000001-78D1-46B4-8889-3E0E34240473}"/>
            </c:ext>
          </c:extLst>
        </c:ser>
        <c:dLbls>
          <c:showLegendKey val="0"/>
          <c:showVal val="0"/>
          <c:showCatName val="0"/>
          <c:showSerName val="0"/>
          <c:showPercent val="0"/>
          <c:showBubbleSize val="0"/>
        </c:dLbls>
        <c:axId val="989516447"/>
        <c:axId val="989509791"/>
      </c:scatterChart>
      <c:valAx>
        <c:axId val="989505215"/>
        <c:scaling>
          <c:orientation val="minMax"/>
          <c:max val="2022"/>
          <c:min val="198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6879"/>
        <c:crosses val="autoZero"/>
        <c:crossBetween val="midCat"/>
      </c:valAx>
      <c:valAx>
        <c:axId val="98950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Biomass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05215"/>
        <c:crosses val="autoZero"/>
        <c:crossBetween val="midCat"/>
      </c:valAx>
      <c:valAx>
        <c:axId val="989509791"/>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Celcius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9516447"/>
        <c:crosses val="max"/>
        <c:crossBetween val="midCat"/>
      </c:valAx>
      <c:valAx>
        <c:axId val="989516447"/>
        <c:scaling>
          <c:orientation val="minMax"/>
        </c:scaling>
        <c:delete val="1"/>
        <c:axPos val="b"/>
        <c:numFmt formatCode="General" sourceLinked="1"/>
        <c:majorTickMark val="out"/>
        <c:minorTickMark val="none"/>
        <c:tickLblPos val="nextTo"/>
        <c:crossAx val="9895097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4DB74-4DF1-4B12-A097-BF50D6B89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TotalTime>
  <Pages>88</Pages>
  <Words>19785</Words>
  <Characters>112779</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Assessment of the Flathead Sole-Bering flounder Stock in the Bering Sea and Aleutian Islands</vt:lpstr>
    </vt:vector>
  </TitlesOfParts>
  <Company/>
  <LinksUpToDate>false</LinksUpToDate>
  <CharactersWithSpaces>132300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Flathead Sole-Bering flounder Stock in the Bering Sea and Aleutian Islands</dc:title>
  <dc:subject/>
  <dc:creator>Carey.McGilliard</dc:creator>
  <cp:keywords/>
  <dc:description/>
  <cp:lastModifiedBy>Ben.Williams</cp:lastModifiedBy>
  <cp:revision>9</cp:revision>
  <cp:lastPrinted>2018-11-03T16:39:00Z</cp:lastPrinted>
  <dcterms:created xsi:type="dcterms:W3CDTF">2020-11-03T01:24:00Z</dcterms:created>
  <dcterms:modified xsi:type="dcterms:W3CDTF">2020-11-04T18:38:00Z</dcterms:modified>
</cp:coreProperties>
</file>