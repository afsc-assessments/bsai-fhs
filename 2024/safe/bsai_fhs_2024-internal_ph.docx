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266B4E" w14:textId="77777777" w:rsidR="00B33189" w:rsidRDefault="00DB4E8E">
      <w:pPr>
        <w:pStyle w:val="Title"/>
      </w:pPr>
      <w:r>
        <w:t>9. Assessment of the Flathead Sole-Bering Flounder Stock Complex Stock in the Bering Sea and Aleutian Islands</w:t>
      </w:r>
    </w:p>
    <w:p w14:paraId="38EF467C" w14:textId="77777777" w:rsidR="00B33189" w:rsidRDefault="00DB4E8E">
      <w:pPr>
        <w:pStyle w:val="Author"/>
      </w:pPr>
      <w:r>
        <w:t>Maia S. Kapur, and Lee Cronin-Fine</w:t>
      </w:r>
    </w:p>
    <w:p w14:paraId="4E6FD0E6" w14:textId="77777777" w:rsidR="00B33189" w:rsidRDefault="00DB4E8E">
      <w:pPr>
        <w:pStyle w:val="Date"/>
      </w:pPr>
      <w:r>
        <w:t>November 2024</w:t>
      </w:r>
    </w:p>
    <w:p w14:paraId="32ADD6D4" w14:textId="77777777" w:rsidR="00B33189" w:rsidRDefault="00DB4E8E">
      <w:pPr>
        <w:pStyle w:val="FirstParagraph"/>
      </w:pPr>
      <w:r>
        <w:t xml:space="preserve">This report may be cited as: Kapur, M.S., Cronin-Fine, L. 2024. Assessment of the flathead sole-Bering flounder stock complex in the Bering Sea and Aleutian Islands. North Pacific Fishery Management Council, Anchorage, AK. Available from </w:t>
      </w:r>
      <w:hyperlink r:id="rId7">
        <w:r>
          <w:rPr>
            <w:rStyle w:val="Hyperlink"/>
          </w:rPr>
          <w:t>https://www.npfmc.org/library/safe-reports/</w:t>
        </w:r>
      </w:hyperlink>
    </w:p>
    <w:p w14:paraId="52176399" w14:textId="77777777" w:rsidR="00B33189" w:rsidRDefault="00DB4E8E">
      <w:pPr>
        <w:pStyle w:val="Heading1"/>
      </w:pPr>
      <w:bookmarkStart w:id="0" w:name="executive-summary"/>
      <w:r>
        <w:t>Executive Summary</w:t>
      </w:r>
    </w:p>
    <w:p w14:paraId="6654C397" w14:textId="77777777" w:rsidR="00B33189" w:rsidRDefault="00DB4E8E">
      <w:pPr>
        <w:pStyle w:val="Heading2"/>
      </w:pPr>
      <w:bookmarkStart w:id="1" w:name="summary-of-changes-in-assessment-inputs"/>
      <w:r>
        <w:t>Summary of Changes in Assessment Inputs</w:t>
      </w:r>
    </w:p>
    <w:p w14:paraId="5CE05DFB" w14:textId="77777777" w:rsidR="00B33189" w:rsidRDefault="00DB4E8E">
      <w:pPr>
        <w:pStyle w:val="FirstParagraph"/>
      </w:pPr>
      <w:r>
        <w:rPr>
          <w:i/>
          <w:iCs/>
        </w:rPr>
        <w:t>Changes in the input data</w:t>
      </w:r>
      <w:r>
        <w:t xml:space="preserve">: </w:t>
      </w:r>
      <w:commentRangeStart w:id="2"/>
      <w:r>
        <w:t xml:space="preserve">This assessment includes updated catch for 2023, assumed catches of 11,125 t for 2024, 11,148 t for 2025 and 11,148 t for 2026 (Figure 9-1). </w:t>
      </w:r>
      <w:commentRangeEnd w:id="2"/>
      <w:r>
        <w:rPr>
          <w:rStyle w:val="CommentReference"/>
        </w:rPr>
        <w:commentReference w:id="2"/>
      </w:r>
      <w:r>
        <w:t>New input data otherwise include:</w:t>
      </w:r>
    </w:p>
    <w:p w14:paraId="26825621" w14:textId="77777777" w:rsidR="00B33189" w:rsidRDefault="00DB4E8E">
      <w:pPr>
        <w:numPr>
          <w:ilvl w:val="0"/>
          <w:numId w:val="14"/>
        </w:numPr>
      </w:pPr>
      <w:r>
        <w:t>bottom trawl survey biomass for years 2021-2024;</w:t>
      </w:r>
    </w:p>
    <w:p w14:paraId="712EF1B3" w14:textId="77777777" w:rsidR="00B33189" w:rsidRDefault="00DB4E8E">
      <w:pPr>
        <w:numPr>
          <w:ilvl w:val="0"/>
          <w:numId w:val="14"/>
        </w:numPr>
      </w:pPr>
      <w:r>
        <w:t>survey length composition data for years 2021-2024;</w:t>
      </w:r>
    </w:p>
    <w:p w14:paraId="30FB4555" w14:textId="77777777" w:rsidR="00B33189" w:rsidRDefault="00DB4E8E">
      <w:pPr>
        <w:numPr>
          <w:ilvl w:val="0"/>
          <w:numId w:val="14"/>
        </w:numPr>
      </w:pPr>
      <w:r>
        <w:t>conditional age-at-length data from the bottom trawl survey for years 2021-2023;</w:t>
      </w:r>
    </w:p>
    <w:p w14:paraId="329F9789" w14:textId="77777777" w:rsidR="00B33189" w:rsidRDefault="00DB4E8E">
      <w:pPr>
        <w:numPr>
          <w:ilvl w:val="0"/>
          <w:numId w:val="14"/>
        </w:numPr>
      </w:pPr>
      <w:r>
        <w:t>marginal fishery length compositions from 2020-2023 (though only 2022 and 2023 are included in the likelihood); and</w:t>
      </w:r>
    </w:p>
    <w:p w14:paraId="2F852B74" w14:textId="77777777" w:rsidR="00B33189" w:rsidRDefault="00DB4E8E">
      <w:pPr>
        <w:numPr>
          <w:ilvl w:val="0"/>
          <w:numId w:val="14"/>
        </w:numPr>
      </w:pPr>
      <w:r>
        <w:t>marginal fishery age compositions from 2020 and 2021. The Age and Growth program was not able to provide marginal fishery age compositions for more recent years due to staffing shortages;</w:t>
      </w:r>
    </w:p>
    <w:p w14:paraId="22E0BBF6" w14:textId="77777777" w:rsidR="00B33189" w:rsidRDefault="00DB4E8E">
      <w:pPr>
        <w:numPr>
          <w:ilvl w:val="0"/>
          <w:numId w:val="14"/>
        </w:numPr>
      </w:pPr>
      <w:r>
        <w:t xml:space="preserve">replacement of the input sample sizes for survey compositional data with values obtained from the </w:t>
      </w:r>
      <w:r>
        <w:rPr>
          <w:rStyle w:val="VerbatimChar"/>
        </w:rPr>
        <w:t>surveyISS</w:t>
      </w:r>
      <w:r>
        <w:t xml:space="preserve"> package version 1.0.0 (previously, the number of hauls or the nominal sample size [number of otoliths] were used for marginal lengths and coniditional age-at-length data, respectively).</w:t>
      </w:r>
    </w:p>
    <w:p w14:paraId="22979666" w14:textId="77777777" w:rsidR="00B33189" w:rsidRDefault="00DB4E8E">
      <w:pPr>
        <w:pStyle w:val="FirstParagraph"/>
      </w:pPr>
      <w:r>
        <w:rPr>
          <w:i/>
          <w:iCs/>
        </w:rPr>
        <w:t>Changes in the assessment methodology</w:t>
      </w:r>
      <w:r>
        <w:t xml:space="preserve">: The assessment methodology is the same as the most recent full assessment conducted in 2020 (Monnahan and Haehn 2020), with the small change that the projection model was updated to the latest version of </w:t>
      </w:r>
      <w:r>
        <w:rPr>
          <w:rStyle w:val="VerbatimChar"/>
        </w:rPr>
        <w:t>spm</w:t>
      </w:r>
      <w:r>
        <w:t xml:space="preserve"> and the recruitment time series passed to the projections now begins in 1977 for consistency with other assessment workflows. (Previously the entire time series from </w:t>
      </w:r>
      <w:commentRangeStart w:id="3"/>
      <w:r>
        <w:t xml:space="preserve">1964 </w:t>
      </w:r>
      <w:commentRangeEnd w:id="3"/>
      <w:r>
        <w:rPr>
          <w:rStyle w:val="CommentReference"/>
        </w:rPr>
        <w:commentReference w:id="3"/>
      </w:r>
      <w:r>
        <w:t>onwards was used).</w:t>
      </w:r>
    </w:p>
    <w:p w14:paraId="2C718C37" w14:textId="77777777" w:rsidR="00B33189" w:rsidRDefault="00DB4E8E">
      <w:r>
        <w:br w:type="page"/>
      </w:r>
    </w:p>
    <w:p w14:paraId="1B1CE68F" w14:textId="77777777" w:rsidR="00B33189" w:rsidRDefault="00DB4E8E">
      <w:pPr>
        <w:pStyle w:val="Heading2"/>
      </w:pPr>
      <w:bookmarkStart w:id="4" w:name="summary-of-results"/>
      <w:bookmarkEnd w:id="1"/>
      <w:r>
        <w:lastRenderedPageBreak/>
        <w:t>Summary of Results</w:t>
      </w:r>
    </w:p>
    <w:p w14:paraId="3EC5C7DA" w14:textId="77777777" w:rsidR="00B33189" w:rsidRDefault="00DB4E8E">
      <w:pPr>
        <w:pStyle w:val="FirstParagraph"/>
      </w:pPr>
      <w:r>
        <w:t>For the 2025 fishery, we recommend the maximum allowable ABC of 83,807 t. This ABC is a 22.9% increase from the ABC recommended by last year’s model for 2025 of 68,203 t. The increase is attributed to several years of elevated survey biomass, and that the projection model routine has been updated to use recruitment values from 1977-present to be consistent with programmatic approaches; these recruitment estimates are on average about 14% higher than the full time series (1964-present), which was previously used.</w:t>
      </w:r>
    </w:p>
    <w:tbl>
      <w:tblPr>
        <w:tblW w:w="0" w:type="auto"/>
        <w:jc w:val="center"/>
        <w:tblLayout w:type="fixed"/>
        <w:tblLook w:val="0420" w:firstRow="1" w:lastRow="0" w:firstColumn="0" w:lastColumn="0" w:noHBand="0" w:noVBand="1"/>
      </w:tblPr>
      <w:tblGrid>
        <w:gridCol w:w="3600"/>
        <w:gridCol w:w="936"/>
        <w:gridCol w:w="936"/>
        <w:gridCol w:w="936"/>
        <w:gridCol w:w="936"/>
      </w:tblGrid>
      <w:tr w:rsidR="00B33189" w14:paraId="363FA3FB" w14:textId="77777777">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490D01C"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28C9A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specified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71BF2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recommended this</w:t>
            </w:r>
            <w:r>
              <w:rPr>
                <w:rFonts w:eastAsia="Times New Roman" w:cs="Times New Roman"/>
                <w:color w:val="000000"/>
                <w:sz w:val="18"/>
                <w:szCs w:val="18"/>
              </w:rPr>
              <w:t xml:space="preserve"> year for:</w:t>
            </w:r>
          </w:p>
        </w:tc>
      </w:tr>
      <w:tr w:rsidR="00B33189" w14:paraId="12FA554A" w14:textId="77777777">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282B3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2B29E4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13165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2025</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F17E0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2055E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2026</w:t>
            </w:r>
            <w:r>
              <w:rPr>
                <w:rFonts w:eastAsia="Times New Roman" w:cs="Times New Roman"/>
                <w:color w:val="000000"/>
                <w:sz w:val="18"/>
                <w:szCs w:val="18"/>
                <w:vertAlign w:val="superscript"/>
              </w:rPr>
              <w:t>*</w:t>
            </w:r>
          </w:p>
        </w:tc>
      </w:tr>
      <w:tr w:rsidR="00B33189" w14:paraId="364BC2B2"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8A6BE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FDA39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0.2</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1E1D6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0.2</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5174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0.2</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88B62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0.2</w:t>
            </w:r>
          </w:p>
        </w:tc>
      </w:tr>
      <w:tr w:rsidR="00B33189" w14:paraId="2EC92649"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378EB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0DC2B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98378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41B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A02C1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r>
      <w:tr w:rsidR="00B33189" w14:paraId="6191CF3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CE78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CF22A1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609,488</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1444D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608,230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3CF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801,418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0C93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832,021</w:t>
            </w:r>
          </w:p>
        </w:tc>
      </w:tr>
      <w:tr w:rsidR="00B33189" w14:paraId="7D351961"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C75E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88DA9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165,629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DA9C68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169,452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367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204,323</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2381B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220,515</w:t>
            </w:r>
          </w:p>
        </w:tc>
      </w:tr>
      <w:tr w:rsidR="00B33189" w14:paraId="6AF61581"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91BA9C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54C33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203,658</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75A95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203,658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59E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243,288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8FE32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243,288</w:t>
            </w:r>
          </w:p>
        </w:tc>
      </w:tr>
      <w:tr w:rsidR="00B33189" w14:paraId="3B3A5270"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DA3E5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40%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3AE382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81,463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DADB7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81,463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B95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97,315</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7F35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97,315</w:t>
            </w:r>
          </w:p>
        </w:tc>
      </w:tr>
      <w:tr w:rsidR="00B33189" w14:paraId="243212C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779557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35%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4CFF0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71,280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84C07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A53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85,150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7FD1C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85,150</w:t>
            </w:r>
          </w:p>
        </w:tc>
      </w:tr>
      <w:tr w:rsidR="00B33189" w14:paraId="4598422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00821D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307B1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0.46</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924739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378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0.49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6D5DD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0.49</w:t>
            </w:r>
          </w:p>
        </w:tc>
      </w:tr>
      <w:tr w:rsidR="00B33189" w14:paraId="6586E6AF"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D2E577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5DF2C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0.37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DB27F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0.37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282B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0.40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3BE45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0.40</w:t>
            </w:r>
          </w:p>
        </w:tc>
      </w:tr>
      <w:tr w:rsidR="00B33189" w14:paraId="3F4525DA"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34CC5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337335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0.37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7BA42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0.37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30A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0.40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CDA56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0.40</w:t>
            </w:r>
          </w:p>
        </w:tc>
      </w:tr>
      <w:tr w:rsidR="00B33189" w14:paraId="74462F34"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AC9E3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E3048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81,605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D5F07B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82,699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8501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101,621</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E5AD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106,283</w:t>
            </w:r>
          </w:p>
        </w:tc>
      </w:tr>
      <w:tr w:rsidR="00B33189" w14:paraId="182986BD"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38DC3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i/>
                <w:color w:val="000000"/>
                <w:sz w:val="18"/>
                <w:szCs w:val="18"/>
              </w:rPr>
              <w:t>max</w:t>
            </w:r>
            <w:r>
              <w:rPr>
                <w:rFonts w:eastAsia="Times New Roman" w:cs="Times New Roman"/>
                <w:color w:val="000000"/>
                <w:sz w:val="18"/>
                <w:szCs w:val="18"/>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0805F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67,289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7D212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68,203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D0C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83,807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84B34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87,700</w:t>
            </w:r>
          </w:p>
        </w:tc>
      </w:tr>
      <w:tr w:rsidR="00B33189" w14:paraId="433DDB3E"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C22C6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2D2B747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67,289</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771EFE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68,203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B107A5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83,807</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23340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87,700</w:t>
            </w:r>
          </w:p>
        </w:tc>
      </w:tr>
      <w:tr w:rsidR="00B33189" w14:paraId="40DF7578"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710BF94"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89253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095761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B33189" w14:paraId="40775294"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7AA49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ADCE7D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47B775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23B1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85D5A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2025</w:t>
            </w:r>
          </w:p>
        </w:tc>
      </w:tr>
      <w:tr w:rsidR="00B33189" w14:paraId="2F05AFC7"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CA7CE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CBC5D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15C14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774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B8E595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r>
      <w:tr w:rsidR="00B33189" w14:paraId="08AEF186"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8352A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ABE8F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B9FF3F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FC0B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E71394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B33189" w14:paraId="0798D9A9"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A7453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1BA334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5F2E5C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995F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6F95E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B33189" w14:paraId="520B97D7" w14:textId="77777777">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DE2D4D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11,125 t for 2024 and estimates of 11,148 t and 11,148 t used in place of maximum permissible ABC for 2025 and 2026.</w:t>
            </w:r>
          </w:p>
        </w:tc>
      </w:tr>
    </w:tbl>
    <w:p w14:paraId="21CCF03E" w14:textId="77777777" w:rsidR="00B33189" w:rsidRDefault="00DB4E8E">
      <w:r>
        <w:br w:type="page"/>
      </w:r>
    </w:p>
    <w:p w14:paraId="4E294BE5" w14:textId="77777777" w:rsidR="00B33189" w:rsidRDefault="00DB4E8E">
      <w:pPr>
        <w:pStyle w:val="Heading2"/>
      </w:pPr>
      <w:bookmarkStart w:id="5" w:name="X466943ba083f3a8ca5320ff38f2752c1498c2d7"/>
      <w:bookmarkEnd w:id="4"/>
      <w:r>
        <w:lastRenderedPageBreak/>
        <w:t>Responses to SSC and Plan Team Comments on Assessments in General</w:t>
      </w:r>
    </w:p>
    <w:p w14:paraId="21517413" w14:textId="77777777" w:rsidR="00B33189" w:rsidRDefault="00DB4E8E">
      <w:pPr>
        <w:pStyle w:val="BlockText"/>
      </w:pPr>
      <w:r>
        <w:t>“The SSC requests that all authors fill out the risk table in 2019…” (SSC December 2018)</w:t>
      </w:r>
    </w:p>
    <w:p w14:paraId="4CDEB53F" w14:textId="77777777" w:rsidR="00B33189" w:rsidRDefault="00DB4E8E">
      <w:pPr>
        <w:pStyle w:val="FirstParagraph"/>
      </w:pPr>
      <w:r>
        <w:t>We provide a risk table in the Harvest Recommendations section. After completing this exercise, we do not recommend ABC be reduced below maximum permissible ABC.</w:t>
      </w:r>
    </w:p>
    <w:p w14:paraId="16DC2282" w14:textId="77777777" w:rsidR="00B33189" w:rsidRDefault="00DB4E8E">
      <w:pPr>
        <w:pStyle w:val="Heading2"/>
      </w:pPr>
      <w:bookmarkStart w:id="6" w:name="X611117c140823fa9f098f072b1208117f2889e9"/>
      <w:bookmarkEnd w:id="5"/>
      <w:r>
        <w:t>Responses to SSC and Plan Team Comments Specific to this Assessment</w:t>
      </w:r>
    </w:p>
    <w:p w14:paraId="162488EE" w14:textId="77777777" w:rsidR="00B33189" w:rsidRDefault="00DB4E8E">
      <w:pPr>
        <w:pStyle w:val="BlockText"/>
      </w:pPr>
      <w:r>
        <w:rPr>
          <w:iCs/>
        </w:rPr>
        <w:t>1. Continue exploration of environmental drivers of FHS stock distribution and behavior, as average summer bottom temperature appears inadequate (SSC, December 2018)</w:t>
      </w:r>
    </w:p>
    <w:p w14:paraId="12A5D2AD" w14:textId="77777777" w:rsidR="00B33189" w:rsidRDefault="00DB4E8E">
      <w:pPr>
        <w:pStyle w:val="FirstParagraph"/>
      </w:pPr>
      <w:r>
        <w:t>This is out of scope for the present assessment, but might be addressed for the next Full assessment (2028).</w:t>
      </w:r>
    </w:p>
    <w:p w14:paraId="7E9003DF" w14:textId="77777777" w:rsidR="00B33189" w:rsidRDefault="00DB4E8E">
      <w:pPr>
        <w:pStyle w:val="BlockText"/>
      </w:pPr>
      <w:r>
        <w:rPr>
          <w:iCs/>
        </w:rPr>
        <w:t>2. Investigate data from the NBS for Bering Flounder (SSC, December 2018)</w:t>
      </w:r>
    </w:p>
    <w:p w14:paraId="75F177B9" w14:textId="77777777" w:rsidR="00B33189" w:rsidRDefault="00DB4E8E">
      <w:pPr>
        <w:pStyle w:val="FirstParagraph"/>
      </w:pPr>
      <w:r>
        <w:t>This is out of scope for the present assessment, but might be addressed for the next Full assessment (2028).</w:t>
      </w:r>
    </w:p>
    <w:p w14:paraId="4B8ADBD5" w14:textId="77777777" w:rsidR="00B33189" w:rsidRDefault="00DB4E8E">
      <w:pPr>
        <w:pStyle w:val="BlockText"/>
      </w:pPr>
      <w:r>
        <w:rPr>
          <w:iCs/>
        </w:rPr>
        <w:t>3. Consider separately modeling the pelagic trawl fishery with its own selectivity curve (Plan Team, November 2020)</w:t>
      </w:r>
    </w:p>
    <w:p w14:paraId="29205C50" w14:textId="77777777" w:rsidR="00B33189" w:rsidRDefault="00DB4E8E">
      <w:pPr>
        <w:pStyle w:val="FirstParagraph"/>
      </w:pPr>
      <w:r>
        <w:t>This is out of scope for the present assessment, but might be addressed for the next Full assessment (2028). The pelagic trawl fishery accounts for up to 30% of landings annually and data from that fleet are not included in fishery age nor length compositions.</w:t>
      </w:r>
    </w:p>
    <w:p w14:paraId="59822C0C" w14:textId="77777777" w:rsidR="00B33189" w:rsidRDefault="00DB4E8E">
      <w:pPr>
        <w:pStyle w:val="Heading1"/>
      </w:pPr>
      <w:bookmarkStart w:id="7" w:name="introduction"/>
      <w:bookmarkEnd w:id="0"/>
      <w:bookmarkEnd w:id="6"/>
      <w:r>
        <w:t>Introduction</w:t>
      </w:r>
    </w:p>
    <w:p w14:paraId="71E0B108" w14:textId="77777777" w:rsidR="00B33189" w:rsidRDefault="00DB4E8E">
      <w:pPr>
        <w:pStyle w:val="BlockText"/>
      </w:pPr>
      <w:r>
        <w:t>Operational Update: The reader is referred to the full operational stock assessment (Monnahan and Haehn 2020) for the description of Flathead sole-Bering flounder biology and life history.</w:t>
      </w:r>
    </w:p>
    <w:p w14:paraId="53F47697" w14:textId="77777777" w:rsidR="00B33189" w:rsidRDefault="00DB4E8E">
      <w:pPr>
        <w:pStyle w:val="Heading1"/>
      </w:pPr>
      <w:bookmarkStart w:id="8" w:name="fishery"/>
      <w:bookmarkEnd w:id="7"/>
      <w:r>
        <w:t>Fishery</w:t>
      </w:r>
    </w:p>
    <w:p w14:paraId="64767444" w14:textId="77777777" w:rsidR="00B33189" w:rsidRDefault="00DB4E8E">
      <w:pPr>
        <w:pStyle w:val="BlockText"/>
      </w:pPr>
      <w:r>
        <w:t>Operational Update: The reader is referred to the last full operational stock assessment assessment (Monnahan and Haehn 2020) for the full description of Flathead sole-Bering flounder fishery history, fishery effort and CPUE, and information regarding discarding.</w:t>
      </w:r>
    </w:p>
    <w:p w14:paraId="2F5746BF" w14:textId="77777777" w:rsidR="00B33189" w:rsidRDefault="00DB4E8E">
      <w:pPr>
        <w:pStyle w:val="FirstParagraph"/>
      </w:pPr>
      <w:r>
        <w:t>Table 9-1 shows a time series of total catch, ABC, TAC, OFL and relevant management measures.</w:t>
      </w:r>
    </w:p>
    <w:p w14:paraId="4241D265" w14:textId="77777777" w:rsidR="00B33189" w:rsidRDefault="00DB4E8E">
      <w:r>
        <w:br w:type="page"/>
      </w:r>
    </w:p>
    <w:p w14:paraId="723151B1" w14:textId="77777777" w:rsidR="00B33189" w:rsidRDefault="00DB4E8E">
      <w:pPr>
        <w:pStyle w:val="Heading1"/>
      </w:pPr>
      <w:bookmarkStart w:id="9" w:name="data"/>
      <w:bookmarkEnd w:id="8"/>
      <w:r>
        <w:lastRenderedPageBreak/>
        <w:t>Data</w:t>
      </w:r>
    </w:p>
    <w:p w14:paraId="6917EDCE" w14:textId="77777777" w:rsidR="00B33189" w:rsidRDefault="00DB4E8E">
      <w:pPr>
        <w:pStyle w:val="BlockText"/>
      </w:pPr>
      <w:r>
        <w:t>Operational Update: The data description for Flathead sole-Bering flounder has been truncated to highlight relevant updates or changes made for this cycle. The reader is referred to the last full assessment (Monnahan and Haehn 2020) for the entirety of this section.</w:t>
      </w:r>
    </w:p>
    <w:p w14:paraId="560AF770" w14:textId="77777777" w:rsidR="00B33189" w:rsidRDefault="00DB4E8E">
      <w:pPr>
        <w:pStyle w:val="FirstParagraph"/>
      </w:pPr>
      <w:r>
        <w:t>The following table summarizes the data used for this assessment.</w:t>
      </w:r>
    </w:p>
    <w:tbl>
      <w:tblPr>
        <w:tblW w:w="0" w:type="auto"/>
        <w:jc w:val="center"/>
        <w:tblLayout w:type="fixed"/>
        <w:tblLook w:val="0420" w:firstRow="1" w:lastRow="0" w:firstColumn="0" w:lastColumn="0" w:noHBand="0" w:noVBand="1"/>
      </w:tblPr>
      <w:tblGrid>
        <w:gridCol w:w="1440"/>
        <w:gridCol w:w="2160"/>
        <w:gridCol w:w="2160"/>
        <w:gridCol w:w="3600"/>
      </w:tblGrid>
      <w:tr w:rsidR="00B33189" w14:paraId="5F8B40E6" w14:textId="77777777">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C36A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D35F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Data</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07623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Species</w:t>
            </w:r>
          </w:p>
        </w:tc>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50F9C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Years</w:t>
            </w:r>
          </w:p>
        </w:tc>
      </w:tr>
      <w:tr w:rsidR="00B33189" w14:paraId="7C3FD3B3" w14:textId="77777777">
        <w:trPr>
          <w:jc w:val="center"/>
        </w:trPr>
        <w:tc>
          <w:tcPr>
            <w:tcW w:w="144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45B0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NMFS Aleutian Islands Groundfish Trawl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850C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Survey biomass (linear regression used to combine BS shelf survey estimates with AI survey estimates for a single survey biomass index)</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32475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Flathead only; no Bering flounder were caught in the Aleutian Islands</w:t>
            </w:r>
          </w:p>
        </w:tc>
        <w:tc>
          <w:tcPr>
            <w:tcW w:w="360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E69D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1983, 1986, 1991-2000 (triennial), 2002-2006 (biennial), 2010-2022 (biennial)</w:t>
            </w:r>
          </w:p>
        </w:tc>
      </w:tr>
      <w:tr w:rsidR="00B33189" w14:paraId="5965269F" w14:textId="77777777">
        <w:trPr>
          <w:jc w:val="center"/>
        </w:trPr>
        <w:tc>
          <w:tcPr>
            <w:tcW w:w="1440" w:type="dxa"/>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7A976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NMFS Bering Sea Shelf Groundfish Survey (standard survey area only; excludes survey strata 70, 81, 82, 90, 140, 150, and 160)</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2D81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 xml:space="preserve">Survey biomass (linear regression used to combine BS shelf survey estimates with AI survey estimates for a single survey biomass index)                        </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DD71C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Flathead sole and Bering flounder combined</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61D6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1982-2019, 2021-2024</w:t>
            </w:r>
          </w:p>
        </w:tc>
      </w:tr>
      <w:tr w:rsidR="00B33189" w14:paraId="521BE8DE"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8785A5"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21EC3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Conditional age-at-length composition</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36B82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Flathead sole only</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42F0C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1982, 1985, 1992-1995, 1999-2019, 2021-2023</w:t>
            </w:r>
          </w:p>
        </w:tc>
      </w:tr>
      <w:tr w:rsidR="00B33189" w14:paraId="32750969"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C1801E"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5CAE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Marginal length composition</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ACC4A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Flathead sole only</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E0009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1982-2019, 2021-2024</w:t>
            </w:r>
          </w:p>
        </w:tc>
      </w:tr>
      <w:tr w:rsidR="00B33189" w14:paraId="6F4A9EDB" w14:textId="77777777">
        <w:trPr>
          <w:jc w:val="center"/>
        </w:trPr>
        <w:tc>
          <w:tcPr>
            <w:tcW w:w="1440" w:type="dxa"/>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F6D0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U.S. trawl fisheries</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BA988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 (pelagic and non-pelagic trawl in the Bering Sea and Aleutian Islands; a very small amount of catch is taken with hook and line and is included in the total catch biomass)</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7B1B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Flathead sole and Bering flounder combined</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FD6676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1963-2024 (final year is estimated)</w:t>
            </w:r>
          </w:p>
        </w:tc>
      </w:tr>
      <w:tr w:rsidR="00B33189" w14:paraId="49D4EA60"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BD24BB"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F36E6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Marginal age composition (Bering Sea only; non-pelagic trawl only)</w:t>
            </w:r>
            <w:r>
              <w:rPr>
                <w:rFonts w:ascii="Times" w:eastAsia="Times" w:hAnsi="Times" w:cs="Times"/>
                <w:color w:val="000000"/>
                <w:sz w:val="20"/>
                <w:szCs w:val="20"/>
                <w:vertAlign w:val="superscript"/>
              </w:rPr>
              <w:t>*</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331BA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Flathead sole only</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B780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2000, 2001, 2004-2007,2009-2021</w:t>
            </w:r>
          </w:p>
        </w:tc>
      </w:tr>
      <w:tr w:rsidR="00B33189" w14:paraId="43C90AAC"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8303DD2"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DC045B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Marginal length composition (Bering Sea only; non-pelagic trawl only)</w:t>
            </w:r>
            <w:r>
              <w:rPr>
                <w:rFonts w:ascii="Times" w:eastAsia="Times" w:hAnsi="Times" w:cs="Times"/>
                <w:color w:val="000000"/>
                <w:sz w:val="20"/>
                <w:szCs w:val="20"/>
                <w:vertAlign w:val="superscript"/>
              </w:rPr>
              <w:t>*</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43EEE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Flathead sole only</w:t>
            </w:r>
          </w:p>
        </w:tc>
        <w:tc>
          <w:tcPr>
            <w:tcW w:w="360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5EAA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1977-1999, 2002-2003, 2008, 2020-2023</w:t>
            </w:r>
          </w:p>
        </w:tc>
      </w:tr>
      <w:tr w:rsidR="00B33189" w14:paraId="1EB90654" w14:textId="77777777">
        <w:trPr>
          <w:jc w:val="center"/>
        </w:trPr>
        <w:tc>
          <w:tcPr>
            <w:tcW w:w="144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B458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Foreign trawl fisheries in the BSAI</w:t>
            </w: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97D6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 (Bering Sea and Aleutian Islands; trawl)</w:t>
            </w: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03B0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Flathead sole and Bering flounder combined</w:t>
            </w:r>
          </w:p>
        </w:tc>
        <w:tc>
          <w:tcPr>
            <w:tcW w:w="360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0D7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1964-1987</w:t>
            </w:r>
          </w:p>
        </w:tc>
      </w:tr>
      <w:tr w:rsidR="00B33189" w14:paraId="6A0B38FE" w14:textId="77777777">
        <w:trPr>
          <w:jc w:val="center"/>
        </w:trPr>
        <w:tc>
          <w:tcPr>
            <w:tcW w:w="9360" w:type="dxa"/>
            <w:gridSpan w:val="4"/>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B348C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Cs w:val="22"/>
                <w:vertAlign w:val="superscript"/>
              </w:rPr>
              <w:lastRenderedPageBreak/>
              <w:t>*</w:t>
            </w:r>
            <w:r>
              <w:rPr>
                <w:rFonts w:ascii="Arial" w:eastAsia="Arial" w:hAnsi="Arial" w:cs="Arial"/>
                <w:color w:val="000000"/>
                <w:szCs w:val="22"/>
              </w:rPr>
              <w:t xml:space="preserve">To </w:t>
            </w:r>
            <w:commentRangeStart w:id="10"/>
            <w:r>
              <w:rPr>
                <w:rFonts w:ascii="Arial" w:eastAsia="Arial" w:hAnsi="Arial" w:cs="Arial"/>
                <w:color w:val="000000"/>
                <w:szCs w:val="22"/>
              </w:rPr>
              <w:t>avoid</w:t>
            </w:r>
            <w:commentRangeEnd w:id="10"/>
            <w:r w:rsidR="00914183">
              <w:rPr>
                <w:rStyle w:val="CommentReference"/>
              </w:rPr>
              <w:commentReference w:id="10"/>
            </w:r>
            <w:r>
              <w:rPr>
                <w:rFonts w:ascii="Arial" w:eastAsia="Arial" w:hAnsi="Arial" w:cs="Arial"/>
                <w:color w:val="000000"/>
                <w:szCs w:val="22"/>
              </w:rPr>
              <w:t xml:space="preserve"> double-counting data used to estimate parameters in the assessment model, the size composition data were excluded in the model optimization when the age composition data from the same year were available. Thus, only the flathead sole fishery size compositions for 1977-1999, 2002-2003, 2008, 2022 and 2023 were included.</w:t>
            </w:r>
          </w:p>
        </w:tc>
      </w:tr>
    </w:tbl>
    <w:p w14:paraId="4B9646E8" w14:textId="77777777" w:rsidR="00B33189" w:rsidRDefault="00DB4E8E">
      <w:pPr>
        <w:pStyle w:val="Heading2"/>
      </w:pPr>
      <w:bookmarkStart w:id="11" w:name="fishery-1"/>
      <w:r>
        <w:t>Fishery</w:t>
      </w:r>
    </w:p>
    <w:p w14:paraId="5F2B1BEE" w14:textId="77777777" w:rsidR="00B33189" w:rsidRDefault="00DB4E8E">
      <w:pPr>
        <w:pStyle w:val="FirstParagraph"/>
      </w:pPr>
      <w:r>
        <w:t xml:space="preserve">Catches as used in the model are shown in Table </w:t>
      </w:r>
      <w:commentRangeStart w:id="12"/>
      <w:r>
        <w:t>9-1</w:t>
      </w:r>
      <w:commentRangeEnd w:id="12"/>
      <w:r w:rsidR="00721154">
        <w:rPr>
          <w:rStyle w:val="CommentReference"/>
        </w:rPr>
        <w:commentReference w:id="12"/>
      </w:r>
      <w:r>
        <w:t>; discards are not used in the model. Fishery-dependent compositional data (catch-at-length and catch-at-age, and associated input sample sizes) are shown in Tables 9-2 through 9-5. The model uses an estimate of 2024 catch to be consistent with the projection routine</w:t>
      </w:r>
      <w:ins w:id="13" w:author="Pete.Hulson" w:date="2024-11-01T14:33:00Z">
        <w:r w:rsidR="00926944">
          <w:t xml:space="preserve"> (as described in the Harvest recommendations section)</w:t>
        </w:r>
      </w:ins>
      <w:r>
        <w:t>.</w:t>
      </w:r>
    </w:p>
    <w:p w14:paraId="13DB57A6" w14:textId="77777777" w:rsidR="00B33189" w:rsidRDefault="00DB4E8E">
      <w:pPr>
        <w:pStyle w:val="Heading2"/>
      </w:pPr>
      <w:bookmarkStart w:id="14" w:name="survey"/>
      <w:bookmarkEnd w:id="11"/>
      <w:r>
        <w:t>Survey</w:t>
      </w:r>
    </w:p>
    <w:p w14:paraId="60BE3B24" w14:textId="77777777" w:rsidR="00B33189" w:rsidRDefault="00DB4E8E">
      <w:pPr>
        <w:pStyle w:val="FirstParagraph"/>
      </w:pPr>
      <w:r>
        <w:t xml:space="preserve">Survey biomass estimates and associated sampling variability (annual CVs) are shown in Table 9-6. Survey length compositional data are shown in Tables 9-7 and 9-8. Survey conditional age-at-length data is prohibitively large to present in this document; readers may access these data electronically </w:t>
      </w:r>
      <w:hyperlink r:id="rId10" w:anchor="L277">
        <w:r>
          <w:rPr>
            <w:rStyle w:val="Hyperlink"/>
          </w:rPr>
          <w:t>here</w:t>
        </w:r>
      </w:hyperlink>
      <w:r>
        <w:t>.</w:t>
      </w:r>
    </w:p>
    <w:p w14:paraId="7CEFCAFC" w14:textId="77777777" w:rsidR="00B33189" w:rsidRDefault="00DB4E8E">
      <w:pPr>
        <w:pStyle w:val="BodyText"/>
      </w:pPr>
      <w:r>
        <w:t xml:space="preserve">This assessment updated the input sample sizes for all survey compositional datasets (marginal lengths and conditional ages-at-length [CAAL], as well as those for marginal ages which are not included in the joint likelihood). The previous approach used the number of hauls as the input sample size for marginal lengths, and the nominal number of read otoliths as the input sample size for CAAL data. Following updated research by AFSC staff, we implemented the </w:t>
      </w:r>
      <w:r>
        <w:rPr>
          <w:rStyle w:val="VerbatimChar"/>
        </w:rPr>
        <w:t>surveyISS</w:t>
      </w:r>
      <w:r>
        <w:t xml:space="preserve"> R package with 500 bootstrap samples to estimate new input sample sizes for each of these data sets, or the average estimated input sample size for nearby length bins and years when the method returned no value. Using the package resulted in values for the marginal length compositions 3-4 times higher those previously used; this is expected given that there are generally more samples than there are hauls, and length observations are less variable across hauls than they are across ages. </w:t>
      </w:r>
      <w:commentRangeStart w:id="15"/>
      <w:r>
        <w:t xml:space="preserve">After updating the input sample sizes, we algorithmically re-tuned the Francis data weights and compared the derived quantities and parameter estimates between models. The impact on all values was minimal; a detailed description of this bridging exercise and relevant figures are available </w:t>
      </w:r>
      <w:hyperlink r:id="rId11" w:anchor="comparison-with-updated-surveyiss-sample-sizes">
        <w:r>
          <w:rPr>
            <w:rStyle w:val="Hyperlink"/>
          </w:rPr>
          <w:t>here</w:t>
        </w:r>
      </w:hyperlink>
      <w:r>
        <w:t>.</w:t>
      </w:r>
      <w:commentRangeEnd w:id="15"/>
      <w:r w:rsidR="00914183">
        <w:rPr>
          <w:rStyle w:val="CommentReference"/>
        </w:rPr>
        <w:commentReference w:id="15"/>
      </w:r>
    </w:p>
    <w:p w14:paraId="164B2FDE" w14:textId="77777777" w:rsidR="00B33189" w:rsidRDefault="00DB4E8E">
      <w:pPr>
        <w:pStyle w:val="Heading1"/>
      </w:pPr>
      <w:bookmarkStart w:id="16" w:name="analytical-approach"/>
      <w:bookmarkEnd w:id="9"/>
      <w:bookmarkEnd w:id="14"/>
      <w:r>
        <w:t>Analytical approach</w:t>
      </w:r>
    </w:p>
    <w:p w14:paraId="5D78171C" w14:textId="77777777" w:rsidR="00B33189" w:rsidRDefault="00DB4E8E">
      <w:pPr>
        <w:pStyle w:val="BlockText"/>
      </w:pPr>
      <w:r>
        <w:t>Operational Update: The data description for Flathead sole-Bering flounder has been truncated to highlight relevant details and changes made for this cycle. The reader is referred to the last full assessment (Monnahan and Haehn 2020) for the entirety of this section.</w:t>
      </w:r>
    </w:p>
    <w:p w14:paraId="631B879A" w14:textId="77777777" w:rsidR="00B33189" w:rsidRDefault="00DB4E8E">
      <w:pPr>
        <w:pStyle w:val="Heading2"/>
      </w:pPr>
      <w:bookmarkStart w:id="17" w:name="general-model-structure"/>
      <w:r>
        <w:t>General Model Structure</w:t>
      </w:r>
    </w:p>
    <w:p w14:paraId="322E1782" w14:textId="77777777" w:rsidR="00B33189" w:rsidRDefault="00DB4E8E">
      <w:pPr>
        <w:pStyle w:val="FirstParagraph"/>
      </w:pPr>
      <w:r>
        <w:t xml:space="preserve">The model structure used for this Operational Update is unchanged from 2020. The BSAI flathead sole assessment is a two-sex, age-structured statistical catch-at-age model in Stock Synthesis (SS3, Methot and Wetzel (2013)). The assessment model was transitioned from version </w:t>
      </w:r>
      <w:r>
        <w:rPr>
          <w:rStyle w:val="VerbatimChar"/>
        </w:rPr>
        <w:t>3.30.16</w:t>
      </w:r>
      <w:r>
        <w:t xml:space="preserve"> to the latest version of SS3 available as of January 2024 (</w:t>
      </w:r>
      <w:r>
        <w:rPr>
          <w:rStyle w:val="VerbatimChar"/>
        </w:rPr>
        <w:t>3.30.22</w:t>
      </w:r>
      <w:r>
        <w:t xml:space="preserve">). No detectable changes in derived quantities nor likelihoods occurred as a result of this software change. After all data were added to the model, we updated the Francis (2011) compositional data weights to account for the effects on effective sample size of potential time-varying processes that were not explicitly taken into account in the model structure. For more details, see externally-linked document </w:t>
      </w:r>
      <w:hyperlink r:id="rId12">
        <w:r>
          <w:rPr>
            <w:rStyle w:val="Hyperlink"/>
          </w:rPr>
          <w:t>here</w:t>
        </w:r>
      </w:hyperlink>
      <w:r>
        <w:t>.</w:t>
      </w:r>
    </w:p>
    <w:p w14:paraId="2D4893AB" w14:textId="77777777" w:rsidR="00B33189" w:rsidRDefault="00DB4E8E">
      <w:pPr>
        <w:pStyle w:val="Heading2"/>
      </w:pPr>
      <w:bookmarkStart w:id="18" w:name="description-of-base-model"/>
      <w:bookmarkEnd w:id="17"/>
      <w:r>
        <w:lastRenderedPageBreak/>
        <w:t>Description of Base Model</w:t>
      </w:r>
    </w:p>
    <w:p w14:paraId="5455DEDC" w14:textId="77777777" w:rsidR="00B33189" w:rsidRDefault="00DB4E8E">
      <w:pPr>
        <w:pStyle w:val="BlockText"/>
      </w:pPr>
      <w:r>
        <w:t>perational Update: The configuration matches the accepted model from 2020, with updated data. A full revision to the modeling framework is anticipated in the next cycle (2028). There are no alternative models presented here.</w:t>
      </w:r>
    </w:p>
    <w:p w14:paraId="7D5392A8" w14:textId="77777777" w:rsidR="00B33189" w:rsidRDefault="00DB4E8E">
      <w:pPr>
        <w:pStyle w:val="FirstParagraph"/>
      </w:pPr>
      <w:r>
        <w:t>A total of 112 parameters were estimated inside the assessment model, 62 of which were annual recruitment deviations. A description of the treatment of all model parameters (fixed and estimated), their maximum likelihood estimates, and uncertainty intervals are provided in Table 9-9.</w:t>
      </w:r>
    </w:p>
    <w:p w14:paraId="0A2E3716" w14:textId="77777777" w:rsidR="00B33189" w:rsidRDefault="00DB4E8E">
      <w:pPr>
        <w:pStyle w:val="Heading2"/>
      </w:pPr>
      <w:bookmarkStart w:id="19" w:name="parest"/>
      <w:bookmarkEnd w:id="18"/>
      <w:r>
        <w:t>Parameters Estimated Outside the Assessment Model</w:t>
      </w:r>
    </w:p>
    <w:p w14:paraId="2A040ACE" w14:textId="77777777" w:rsidR="00B33189" w:rsidRDefault="00DB4E8E">
      <w:pPr>
        <w:pStyle w:val="FirstParagraph"/>
      </w:pPr>
      <w:r>
        <w:t>The survey catchability, time- and age-invariant natural mortality for females and males, variability of recruitment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the parameters of the maturity ogive, the ageing error matrix, and the weight-length relationship were estimated outside the assessment model.</w:t>
      </w:r>
    </w:p>
    <w:p w14:paraId="781F4312" w14:textId="77777777" w:rsidR="00B33189" w:rsidRDefault="00DB4E8E">
      <w:pPr>
        <w:pStyle w:val="Heading3"/>
      </w:pPr>
      <w:bookmarkStart w:id="20" w:name="survey-catchability"/>
      <w:r>
        <w:t>Survey Catchability</w:t>
      </w:r>
    </w:p>
    <w:p w14:paraId="625CF941" w14:textId="77777777" w:rsidR="00B33189" w:rsidRDefault="00DB4E8E">
      <w:pPr>
        <w:pStyle w:val="FirstParagraph"/>
      </w:pPr>
      <w:r>
        <w:t>The survey catchability parameter was set to 1.0.</w:t>
      </w:r>
    </w:p>
    <w:p w14:paraId="23D32C39" w14:textId="77777777" w:rsidR="00B33189" w:rsidRDefault="00DB4E8E">
      <w:pPr>
        <w:pStyle w:val="Heading3"/>
      </w:pPr>
      <w:bookmarkStart w:id="21" w:name="natural-mortality"/>
      <w:bookmarkEnd w:id="20"/>
      <w:r>
        <w:t>Natural Mortality</w:t>
      </w:r>
    </w:p>
    <w:p w14:paraId="775458FA" w14:textId="77777777" w:rsidR="00B33189" w:rsidRDefault="00DB4E8E">
      <w:pPr>
        <w:pStyle w:val="FirstParagraph"/>
      </w:pPr>
      <w:r>
        <w:t xml:space="preserve">The natural mortality rates were set to 0.2 for both sexes,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was equal to 0.5, consistent with previous assessments.</w:t>
      </w:r>
    </w:p>
    <w:p w14:paraId="79E65997" w14:textId="77777777" w:rsidR="00B33189" w:rsidRDefault="00DB4E8E">
      <w:pPr>
        <w:pStyle w:val="Heading3"/>
      </w:pPr>
      <w:bookmarkStart w:id="22" w:name="maturity-ogive"/>
      <w:bookmarkEnd w:id="21"/>
      <w:r>
        <w:t>Maturity Ogive</w:t>
      </w:r>
    </w:p>
    <w:p w14:paraId="1507EFEB" w14:textId="77777777" w:rsidR="00B33189" w:rsidRDefault="00DB4E8E">
      <w:pPr>
        <w:pStyle w:val="FirstParagraph"/>
      </w:pPr>
      <w:r>
        <w:t>The maturity ogive for flathead sole followed an age-based logistic curve where age at 50% maturity was 9.7 and age at 95% maturity was 12.8 (Figure 9-19).</w:t>
      </w:r>
    </w:p>
    <w:p w14:paraId="6C8BB9CC" w14:textId="77777777" w:rsidR="00B33189" w:rsidRDefault="00DB4E8E">
      <w:pPr>
        <w:pStyle w:val="Heading3"/>
      </w:pPr>
      <w:bookmarkStart w:id="23" w:name="ageing-error-matrix"/>
      <w:bookmarkEnd w:id="22"/>
      <w:r>
        <w:t>Ageing error matrix</w:t>
      </w:r>
    </w:p>
    <w:p w14:paraId="4763C67D" w14:textId="77777777" w:rsidR="00B33189" w:rsidRDefault="00DB4E8E">
      <w:pPr>
        <w:pStyle w:val="FirstParagraph"/>
      </w:pPr>
      <w:r>
        <w:t>The ageing error matrix was taken directly from the Stock Synthesis model used in assessments prior to 2004 (Spencer and Wilderbuer. 2004).</w:t>
      </w:r>
    </w:p>
    <w:p w14:paraId="59C27B28" w14:textId="77777777" w:rsidR="00B33189" w:rsidRDefault="00DB4E8E">
      <w:pPr>
        <w:pStyle w:val="Heading3"/>
      </w:pPr>
      <w:bookmarkStart w:id="24" w:name="length-weight-relationship"/>
      <w:bookmarkEnd w:id="23"/>
      <w:r>
        <w:t>Length-Weight Relationship</w:t>
      </w:r>
    </w:p>
    <w:p w14:paraId="14FB8DE4" w14:textId="77777777" w:rsidR="00B33189" w:rsidRDefault="00DB4E8E">
      <w:pPr>
        <w:pStyle w:val="FirstParagraph"/>
      </w:pPr>
      <w:commentRangeStart w:id="25"/>
      <w:r>
        <w:t xml:space="preserve">The same length–weight relationship used in 2020, of the form </w:t>
      </w:r>
      <m:oMath>
        <m:r>
          <w:rPr>
            <w:rFonts w:ascii="Cambria Math" w:hAnsi="Cambria Math"/>
          </w:rPr>
          <m:t>W</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L</m:t>
            </m:r>
          </m:e>
          <m:sup>
            <m:r>
              <w:rPr>
                <w:rFonts w:ascii="Cambria Math" w:hAnsi="Cambria Math"/>
              </w:rPr>
              <m:t>b</m:t>
            </m:r>
          </m:sup>
        </m:sSup>
      </m:oMath>
      <w:r>
        <w:t xml:space="preserve"> was estimated by fitting to survey data from 1982-2016 for males and females combined, with parameter estimates a = 0.00298 and b = 3.327 (weight in g, length in cm).</w:t>
      </w:r>
      <w:commentRangeEnd w:id="25"/>
      <w:r w:rsidR="00914183">
        <w:rPr>
          <w:rStyle w:val="CommentReference"/>
        </w:rPr>
        <w:commentReference w:id="25"/>
      </w:r>
    </w:p>
    <w:p w14:paraId="117F2DEF" w14:textId="77777777" w:rsidR="00B33189" w:rsidRDefault="00DB4E8E">
      <w:pPr>
        <w:pStyle w:val="Heading2"/>
      </w:pPr>
      <w:bookmarkStart w:id="26" w:name="X6b8b2176d5b312c41a18cd7ba30da12d85624da"/>
      <w:bookmarkEnd w:id="19"/>
      <w:bookmarkEnd w:id="24"/>
      <w:r>
        <w:t>Parameters Estimated Inside the Assessment Model</w:t>
      </w:r>
    </w:p>
    <w:p w14:paraId="5711F5F3" w14:textId="77777777" w:rsidR="00B33189" w:rsidRDefault="00DB4E8E">
      <w:pPr>
        <w:pStyle w:val="Heading3"/>
      </w:pPr>
      <w:bookmarkStart w:id="27" w:name="recruitment"/>
      <w:r>
        <w:t>Recruitment</w:t>
      </w:r>
    </w:p>
    <w:p w14:paraId="67155A18" w14:textId="77777777" w:rsidR="00B33189" w:rsidRDefault="00DB4E8E">
      <w:pPr>
        <w:pStyle w:val="FirstParagraph"/>
      </w:pPr>
      <w:r>
        <w:t>The log of unfished recruitment (</w:t>
      </w:r>
      <m:oMath>
        <m:sSub>
          <m:sSubPr>
            <m:ctrlPr>
              <w:rPr>
                <w:rFonts w:ascii="Cambria Math" w:hAnsi="Cambria Math"/>
              </w:rPr>
            </m:ctrlPr>
          </m:sSubPr>
          <m:e>
            <m:r>
              <w:rPr>
                <w:rFonts w:ascii="Cambria Math" w:hAnsi="Cambria Math"/>
              </w:rPr>
              <m:t>R</m:t>
            </m:r>
          </m:e>
          <m:sub>
            <m:r>
              <w:rPr>
                <w:rFonts w:ascii="Cambria Math" w:hAnsi="Cambria Math"/>
              </w:rPr>
              <m:t>0</m:t>
            </m:r>
          </m:sub>
        </m:sSub>
      </m:oMath>
      <w:r>
        <w:t>), log-scale recruitment deviations for an early period 1964-1972 and a main period (1973-2020) were estimated. A 1:1 sex ratio is assumed. The age-0 recruitment was fixed to equal mean recruitment for the most recent four years because too few flathead sole are observed at ages 0-3 to estimate recruitment reliably.</w:t>
      </w:r>
    </w:p>
    <w:p w14:paraId="392E3D5C" w14:textId="77777777" w:rsidR="00B33189" w:rsidRDefault="00DB4E8E">
      <w:pPr>
        <w:pStyle w:val="Heading3"/>
      </w:pPr>
      <w:bookmarkStart w:id="28" w:name="growth"/>
      <w:bookmarkEnd w:id="27"/>
      <w:r>
        <w:t>Growth</w:t>
      </w:r>
    </w:p>
    <w:p w14:paraId="3DF4C8D1" w14:textId="77777777" w:rsidR="00B33189" w:rsidRDefault="00DB4E8E">
      <w:pPr>
        <w:pStyle w:val="FirstParagraph"/>
      </w:pPr>
      <w:r>
        <w:t>Sex-specific growth parameters (</w:t>
      </w:r>
      <m:oMath>
        <m:sSub>
          <m:sSubPr>
            <m:ctrlPr>
              <w:rPr>
                <w:rFonts w:ascii="Cambria Math" w:hAnsi="Cambria Math"/>
              </w:rPr>
            </m:ctrlPr>
          </m:sSubPr>
          <m:e>
            <m:r>
              <w:rPr>
                <w:rFonts w:ascii="Cambria Math" w:hAnsi="Cambria Math"/>
              </w:rPr>
              <m:t>L</m:t>
            </m:r>
          </m:e>
          <m:sub>
            <m:r>
              <w:rPr>
                <w:rFonts w:ascii="Cambria Math" w:hAnsi="Cambria Math"/>
              </w:rPr>
              <m:t>amax</m:t>
            </m:r>
            <m:r>
              <m:rPr>
                <m:sty m:val="p"/>
              </m:rPr>
              <w:rPr>
                <w:rFonts w:ascii="Cambria Math" w:hAnsi="Cambria Math"/>
              </w:rPr>
              <m:t>=</m:t>
            </m:r>
            <m:r>
              <w:rPr>
                <w:rFonts w:ascii="Cambria Math" w:hAnsi="Cambria Math"/>
              </w:rPr>
              <m:t>21</m:t>
            </m:r>
            <m:r>
              <m:rPr>
                <m:sty m:val="p"/>
              </m:rPr>
              <w:rPr>
                <w:rFonts w:ascii="Cambria Math" w:hAnsi="Cambria Math"/>
              </w:rPr>
              <m:t>+</m:t>
            </m:r>
          </m:sub>
        </m:sSub>
      </m:oMath>
      <w:r>
        <w:t xml:space="preserve">, </w:t>
      </w:r>
      <m:oMath>
        <m:sSub>
          <m:sSubPr>
            <m:ctrlPr>
              <w:rPr>
                <w:rFonts w:ascii="Cambria Math" w:hAnsi="Cambria Math"/>
              </w:rPr>
            </m:ctrlPr>
          </m:sSubPr>
          <m:e>
            <m:r>
              <w:rPr>
                <w:rFonts w:ascii="Cambria Math" w:hAnsi="Cambria Math"/>
              </w:rPr>
              <m:t>L</m:t>
            </m:r>
          </m:e>
          <m:sub>
            <m:r>
              <w:rPr>
                <w:rFonts w:ascii="Cambria Math" w:hAnsi="Cambria Math"/>
              </w:rPr>
              <m:t>amin</m:t>
            </m:r>
            <m:r>
              <m:rPr>
                <m:sty m:val="p"/>
              </m:rPr>
              <w:rPr>
                <w:rFonts w:ascii="Cambria Math" w:hAnsi="Cambria Math"/>
              </w:rPr>
              <m:t>=</m:t>
            </m:r>
            <m:r>
              <w:rPr>
                <w:rFonts w:ascii="Cambria Math" w:hAnsi="Cambria Math"/>
              </w:rPr>
              <m:t>3</m:t>
            </m:r>
          </m:sub>
        </m:sSub>
      </m:oMath>
      <w:r>
        <w:t xml:space="preserve">, </w:t>
      </w:r>
      <m:oMath>
        <m:r>
          <w:rPr>
            <w:rFonts w:ascii="Cambria Math" w:hAnsi="Cambria Math"/>
          </w:rPr>
          <m:t>k</m:t>
        </m:r>
      </m:oMath>
      <w:r>
        <w:t>, CV of length-at-age 3, CV of length-at-age 21+) were estimated inside the assessment model.</w:t>
      </w:r>
    </w:p>
    <w:p w14:paraId="72C8BDF5" w14:textId="77777777" w:rsidR="00B33189" w:rsidRDefault="00DB4E8E">
      <w:pPr>
        <w:pStyle w:val="Heading3"/>
      </w:pPr>
      <w:bookmarkStart w:id="29" w:name="selectivity-and-fishing-mortality"/>
      <w:bookmarkEnd w:id="28"/>
      <w:r>
        <w:lastRenderedPageBreak/>
        <w:t>Selectivity and fishing mortality</w:t>
      </w:r>
    </w:p>
    <w:p w14:paraId="1A2C5D83" w14:textId="77777777" w:rsidR="00B33189" w:rsidRDefault="00DB4E8E">
      <w:pPr>
        <w:pStyle w:val="FirstParagraph"/>
      </w:pPr>
      <w:r>
        <w:t>Survey selectivity parameters were estimated using age-based, sex-specific, asymptotic curves that were time-invariant. The double-normal curve was used to easily allow previous and future explorations of alternative survey selectivity forms, but as in 2020 was constrained to mimic a logistic shape because there was no evidence for dome-shaped survey selectivity.</w:t>
      </w:r>
    </w:p>
    <w:p w14:paraId="330C27A8" w14:textId="77777777" w:rsidR="00B33189" w:rsidRDefault="00DB4E8E">
      <w:pPr>
        <w:pStyle w:val="BodyText"/>
      </w:pPr>
      <w:r>
        <w:t>Fishery selectivity parameters for logistic, length-based, sex-specific curves were estimated (the parameters for each curve were the length at 50% selectivity to the fishery and slope of the selectivity curve). Separate fishery selectivity curves were estimated for two distinct time periods (1964-1987 and 1988-present).</w:t>
      </w:r>
    </w:p>
    <w:p w14:paraId="745A334B" w14:textId="77777777" w:rsidR="00B33189" w:rsidRDefault="00DB4E8E">
      <w:pPr>
        <w:pStyle w:val="BodyText"/>
      </w:pPr>
      <w:r>
        <w:t>Finally, annual fishing mortality rates were estimated (1964-2024).</w:t>
      </w:r>
    </w:p>
    <w:p w14:paraId="436EA73A" w14:textId="77777777" w:rsidR="00B33189" w:rsidRDefault="00DB4E8E">
      <w:pPr>
        <w:pStyle w:val="Heading1"/>
      </w:pPr>
      <w:bookmarkStart w:id="30" w:name="selected-model-results"/>
      <w:bookmarkEnd w:id="16"/>
      <w:bookmarkEnd w:id="26"/>
      <w:bookmarkEnd w:id="29"/>
      <w:r>
        <w:t>Selected Model Results</w:t>
      </w:r>
    </w:p>
    <w:p w14:paraId="071233F7" w14:textId="77777777" w:rsidR="00B33189" w:rsidRDefault="00DB4E8E">
      <w:pPr>
        <w:pStyle w:val="BlockText"/>
      </w:pPr>
      <w:r>
        <w:t>Operational Update: This section has been condensed to follow the newest guidelines for “Operational Update Assessments” to the best of the Authors’ ability. A minimal set of figures and tables are provided here; links to electronic files for supplementary data (e.g., numbers-at-age from the base model) are included in-text.</w:t>
      </w:r>
    </w:p>
    <w:p w14:paraId="606040AD" w14:textId="77777777" w:rsidR="00B33189" w:rsidRDefault="00DB4E8E">
      <w:pPr>
        <w:pStyle w:val="FirstParagraph"/>
      </w:pPr>
      <w:r>
        <w:t>The model used in this assessment is the same as the model accepted in 2020 (Model 18.2c (2020)) with updated data and parameter priors. Model 18.2c (2020) with data updated through 2024 (presented as Model 18.2c (2024)) generally results in reasonable fits to the data (see Figures 9-3 through 9-16), estimates biologically plausible parameters (see Table 9-9), and produces consistent patterns in abundance compared to previous assessments (Figure 9-17).</w:t>
      </w:r>
    </w:p>
    <w:p w14:paraId="679E24A8" w14:textId="77777777" w:rsidR="00B33189" w:rsidRDefault="00DB4E8E">
      <w:pPr>
        <w:pStyle w:val="Heading2"/>
      </w:pPr>
      <w:bookmarkStart w:id="31" w:name="time-series-results"/>
      <w:r>
        <w:t>Time Series Results</w:t>
      </w:r>
    </w:p>
    <w:p w14:paraId="38F12BE1" w14:textId="77777777" w:rsidR="00B33189" w:rsidRDefault="00DB4E8E">
      <w:pPr>
        <w:pStyle w:val="FirstParagraph"/>
      </w:pPr>
      <w:r>
        <w:rPr>
          <w:i/>
          <w:iCs/>
        </w:rPr>
        <w:t>Definitions:</w:t>
      </w:r>
    </w:p>
    <w:p w14:paraId="172D3154" w14:textId="77777777" w:rsidR="00B33189" w:rsidRDefault="00DB4E8E">
      <w:pPr>
        <w:numPr>
          <w:ilvl w:val="0"/>
          <w:numId w:val="15"/>
        </w:numPr>
      </w:pPr>
      <w:r>
        <w:rPr>
          <w:b/>
          <w:bCs/>
        </w:rPr>
        <w:t>Spawning biomass</w:t>
      </w:r>
      <w:r>
        <w:t xml:space="preserve"> is the estimated weight of mature females, in t.</w:t>
      </w:r>
    </w:p>
    <w:p w14:paraId="3BCA2E25" w14:textId="77777777" w:rsidR="00B33189" w:rsidRDefault="00DB4E8E">
      <w:pPr>
        <w:numPr>
          <w:ilvl w:val="0"/>
          <w:numId w:val="15"/>
        </w:numPr>
      </w:pPr>
      <w:r>
        <w:rPr>
          <w:b/>
          <w:bCs/>
        </w:rPr>
        <w:t>Total biomass</w:t>
      </w:r>
      <w:r>
        <w:t xml:space="preserve"> is the estimated weight of all fish ages 3 and greater, in t.</w:t>
      </w:r>
    </w:p>
    <w:p w14:paraId="565917FC" w14:textId="77777777" w:rsidR="00B33189" w:rsidRDefault="00DB4E8E">
      <w:pPr>
        <w:numPr>
          <w:ilvl w:val="0"/>
          <w:numId w:val="15"/>
        </w:numPr>
      </w:pPr>
      <w:r>
        <w:rPr>
          <w:b/>
          <w:bCs/>
        </w:rPr>
        <w:t>Recruitment</w:t>
      </w:r>
      <w:r>
        <w:t xml:space="preserve"> is measured as the number of age-zero individuals.</w:t>
      </w:r>
    </w:p>
    <w:p w14:paraId="32F9F085" w14:textId="77777777" w:rsidR="00B33189" w:rsidRDefault="00DB4E8E">
      <w:pPr>
        <w:numPr>
          <w:ilvl w:val="0"/>
          <w:numId w:val="15"/>
        </w:numPr>
      </w:pPr>
      <w:r>
        <w:rPr>
          <w:b/>
          <w:bCs/>
        </w:rPr>
        <w:t>Fishing mortality</w:t>
      </w:r>
      <w:r>
        <w:t xml:space="preserve"> is the mortality at the age the fishery has fully selected the fish.</w:t>
      </w:r>
    </w:p>
    <w:p w14:paraId="398CED37" w14:textId="77777777" w:rsidR="00B33189" w:rsidRDefault="00DB4E8E">
      <w:pPr>
        <w:pStyle w:val="FirstParagraph"/>
      </w:pPr>
      <w:r>
        <w:t xml:space="preserve">Key results have been summarized in Table 9-10. Model predictions generally fit the data well (Figures 9-2 through 9-3). A comma-separated electronic file containing the estimated numbers-at-age is available </w:t>
      </w:r>
      <w:hyperlink r:id="rId13">
        <w:r>
          <w:rPr>
            <w:rStyle w:val="Hyperlink"/>
          </w:rPr>
          <w:t>here</w:t>
        </w:r>
      </w:hyperlink>
      <w:r>
        <w:t>.</w:t>
      </w:r>
    </w:p>
    <w:p w14:paraId="6E753B15" w14:textId="77777777" w:rsidR="00B33189" w:rsidRDefault="00DB4E8E">
      <w:pPr>
        <w:pStyle w:val="Heading3"/>
      </w:pPr>
      <w:bookmarkStart w:id="32" w:name="biomass"/>
      <w:r>
        <w:t>Biomass</w:t>
      </w:r>
    </w:p>
    <w:p w14:paraId="2268883F" w14:textId="77777777" w:rsidR="00B33189" w:rsidRDefault="00DB4E8E">
      <w:pPr>
        <w:pStyle w:val="FirstParagraph"/>
      </w:pPr>
      <w:r>
        <w:t>Spawning biomass was at a low in 1983 of 78,059.4 t, reached a peak in 1998 of 223,014 t, slowly decreased through 2020 and recently increased to a current spawning biomass of 185,493 t in 2024 (Figure 9-17). These trends correspond to a period of high recruitment from 1980-1990, a period of low recruitment occurred from 2004-2010 (Figure 9-18) and increasing survey observations since 2015 (Figure 9-3). The survey data are fit well throughout the time series.</w:t>
      </w:r>
    </w:p>
    <w:p w14:paraId="1F3F96DB" w14:textId="77777777" w:rsidR="00B33189" w:rsidRDefault="00DB4E8E">
      <w:pPr>
        <w:pStyle w:val="Heading3"/>
      </w:pPr>
      <w:bookmarkStart w:id="33" w:name="fishing-mortality"/>
      <w:bookmarkEnd w:id="32"/>
      <w:r>
        <w:lastRenderedPageBreak/>
        <w:t>Fishing Mortality</w:t>
      </w:r>
    </w:p>
    <w:p w14:paraId="658B0B59" w14:textId="77777777" w:rsidR="00B33189" w:rsidRDefault="00DB4E8E">
      <w:pPr>
        <w:pStyle w:val="FirstParagraph"/>
      </w:pPr>
      <w:r>
        <w:t>Historical apical fishing mortality was between 0.009 and 0.06 for the historical period of foreign fleets and the joint venture fishery. The estimates of uncertainty in fishing mortality during this period are artificially small due to the absence of a stock-recruitment relationship. Fishing mortality reached a peak in 1990 at 0.126, and remained between 0.065 and 0.104 in the 1990s and early 2000s. Fishing mortality reached another peak of approximately 0.131 in 2008 and has declined since then (Figure 9-20).</w:t>
      </w:r>
    </w:p>
    <w:p w14:paraId="223F5397" w14:textId="77777777" w:rsidR="00B33189" w:rsidRDefault="00DB4E8E">
      <w:pPr>
        <w:pStyle w:val="Heading3"/>
      </w:pPr>
      <w:bookmarkStart w:id="34" w:name="selectivity"/>
      <w:bookmarkEnd w:id="33"/>
      <w:r>
        <w:t>Selectivity</w:t>
      </w:r>
    </w:p>
    <w:p w14:paraId="72767DCD" w14:textId="77777777" w:rsidR="00B33189" w:rsidRDefault="00DB4E8E">
      <w:pPr>
        <w:pStyle w:val="FirstParagraph"/>
      </w:pPr>
      <w:r>
        <w:t>Figure 9-19 shows the estimated length-based fishery selectivity curves and estimated age-based survey selectivity curves for Model 18.2c (2024). The curves suggest that males are caught at smaller lengths than females for both fleets.</w:t>
      </w:r>
    </w:p>
    <w:p w14:paraId="46C51948" w14:textId="77777777" w:rsidR="00B33189" w:rsidRDefault="00DB4E8E">
      <w:pPr>
        <w:pStyle w:val="BodyText"/>
      </w:pPr>
      <w:r>
        <w:t>The time-blocked fishery survey selectivity curves Model 18.2c (2024) indicate selection of smaller fish of both sexes in the early period (1964-1987) versus the later period (1988-present). The early period is characterized by a paucity of compositional data (Figure 9-1). The survey data (beginning in 1982) do not suggest that length-at-age was distinct across these time periods. We also do not suspect that the growth curves of fish captured by the fishery vary through time, as the aggregate fits to fishery length data (Figure 9-8) are satisfactory. This is despite the fact that data from many of those years were not included in the joint likelihood; only the survey data was used to inform growth parameters and variability in growth in the model.</w:t>
      </w:r>
    </w:p>
    <w:p w14:paraId="1267CA15" w14:textId="77777777" w:rsidR="00B33189" w:rsidRDefault="00DB4E8E">
      <w:pPr>
        <w:pStyle w:val="Heading3"/>
      </w:pPr>
      <w:bookmarkStart w:id="35" w:name="recruitment-1"/>
      <w:bookmarkEnd w:id="34"/>
      <w:r>
        <w:t>Recruitment</w:t>
      </w:r>
    </w:p>
    <w:p w14:paraId="32C042D3" w14:textId="77777777" w:rsidR="00B33189" w:rsidRDefault="00DB4E8E">
      <w:pPr>
        <w:pStyle w:val="FirstParagraph"/>
      </w:pPr>
      <w:r>
        <w:t>Recruitment (as measured by age-0 fish) is moderately variable (Figure 9-17). A period of high recruitments occurred from 1980-1990, and a period low recruitments occurred from 2004-2010 (Figure 9-18). The age-0 recruitment was fixed to equal mean recruitment for the most recent four years because too few flathead sole are observed at ages 0-3 to estimate recruitment reliably for recent years.</w:t>
      </w:r>
    </w:p>
    <w:p w14:paraId="14D05F2A" w14:textId="77777777" w:rsidR="00B33189" w:rsidRDefault="00DB4E8E">
      <w:pPr>
        <w:pStyle w:val="BodyText"/>
      </w:pPr>
      <w:r>
        <w:t>Flathead sole do not seem to exhibit a stock-recruitment relationship because large recruitment has occurred during periods of high and low biomass (Figure 9-17 and Table 9-10).Model 18.2c (2024) does not specify an explicit stock-recruitment relationship. The average annual recruitment (in numbers) spawned after 1976 is estimated to be 1.024 million.</w:t>
      </w:r>
    </w:p>
    <w:p w14:paraId="18DF7ED0" w14:textId="77777777" w:rsidR="00B33189" w:rsidRDefault="00DB4E8E">
      <w:pPr>
        <w:pStyle w:val="Heading2"/>
      </w:pPr>
      <w:bookmarkStart w:id="36" w:name="model-evaluation"/>
      <w:bookmarkEnd w:id="31"/>
      <w:bookmarkEnd w:id="35"/>
      <w:r>
        <w:t>Model Evaluation</w:t>
      </w:r>
    </w:p>
    <w:p w14:paraId="5110C003" w14:textId="77777777" w:rsidR="00B33189" w:rsidRDefault="00DB4E8E">
      <w:pPr>
        <w:pStyle w:val="Heading3"/>
      </w:pPr>
      <w:bookmarkStart w:id="37" w:name="comparison-to-previous-model"/>
      <w:r>
        <w:t>Comparison to Previous Model</w:t>
      </w:r>
    </w:p>
    <w:p w14:paraId="0AA313C0" w14:textId="77777777" w:rsidR="00B33189" w:rsidRDefault="00DB4E8E">
      <w:pPr>
        <w:pStyle w:val="FirstParagraph"/>
      </w:pPr>
      <w:r>
        <w:t>A comparison of key derived quantities from the base model and the most recent full assessment is shown in Figure 9-17. Parameter estimates, fits to the data and likelihood values have remained similar to Model 18.2c (2020).</w:t>
      </w:r>
    </w:p>
    <w:p w14:paraId="2D396C5E" w14:textId="77777777" w:rsidR="00B33189" w:rsidRDefault="00DB4E8E">
      <w:pPr>
        <w:pStyle w:val="BodyText"/>
      </w:pPr>
      <w:r>
        <w:t xml:space="preserve">As has </w:t>
      </w:r>
      <w:del w:id="38" w:author="Pete.Hulson" w:date="2024-11-01T14:31:00Z">
        <w:r w:rsidDel="00926944">
          <w:delText>been observed</w:delText>
        </w:r>
      </w:del>
      <w:ins w:id="39" w:author="Pete.Hulson" w:date="2024-11-01T14:31:00Z">
        <w:r w:rsidR="00926944">
          <w:t>resulted</w:t>
        </w:r>
      </w:ins>
      <w:r>
        <w:t xml:space="preserve"> in</w:t>
      </w:r>
      <w:ins w:id="40" w:author="Pete.Hulson" w:date="2024-11-01T14:31:00Z">
        <w:r w:rsidR="00926944">
          <w:t xml:space="preserve"> the</w:t>
        </w:r>
      </w:ins>
      <w:r>
        <w:t xml:space="preserve"> BSAI FHS models since 2012 (Monnahan and Haehn (2020), McGilliard (2016), McGilliard (2014), and </w:t>
      </w:r>
      <w:commentRangeStart w:id="41"/>
      <w:r>
        <w:t>Stockhausen_2012</w:t>
      </w:r>
      <w:commentRangeEnd w:id="41"/>
      <w:r w:rsidR="00914183">
        <w:rPr>
          <w:rStyle w:val="CommentReference"/>
        </w:rPr>
        <w:commentReference w:id="41"/>
      </w:r>
      <w:r>
        <w:t xml:space="preserve">), the </w:t>
      </w:r>
      <w:ins w:id="42" w:author="Pete.Hulson" w:date="2024-11-01T14:30:00Z">
        <w:r w:rsidR="00926944">
          <w:t xml:space="preserve">estimated </w:t>
        </w:r>
      </w:ins>
      <w:r>
        <w:t>survey length composition</w:t>
      </w:r>
      <w:ins w:id="43" w:author="Pete.Hulson" w:date="2024-11-01T14:30:00Z">
        <w:r w:rsidR="00926944">
          <w:t xml:space="preserve"> often expects larger proportions of fish in the </w:t>
        </w:r>
      </w:ins>
      <w:del w:id="44" w:author="Pete.Hulson" w:date="2024-11-01T14:30:00Z">
        <w:r w:rsidDel="00926944">
          <w:delText xml:space="preserve"> data is frequently </w:delText>
        </w:r>
        <w:commentRangeStart w:id="45"/>
        <w:r w:rsidDel="00926944">
          <w:delText xml:space="preserve">overfit </w:delText>
        </w:r>
        <w:commentRangeEnd w:id="45"/>
        <w:r w:rsidR="00914183" w:rsidDel="00926944">
          <w:rPr>
            <w:rStyle w:val="CommentReference"/>
          </w:rPr>
          <w:commentReference w:id="45"/>
        </w:r>
        <w:r w:rsidDel="00926944">
          <w:delText xml:space="preserve">in the </w:delText>
        </w:r>
      </w:del>
      <w:r>
        <w:t>20-30 cm range</w:t>
      </w:r>
      <w:ins w:id="46" w:author="Pete.Hulson" w:date="2024-11-01T14:30:00Z">
        <w:r w:rsidR="00926944">
          <w:t xml:space="preserve"> than has been observed</w:t>
        </w:r>
      </w:ins>
      <w:r>
        <w:t>. Several hypotheses have been explored through additional model runs about why this residual pattern occurred (McGilliard (2016)) by testing more flexible selectivity patterns, a four-parameter growth curve, more complexity in CV in length at age, alternative and data weighting schemes, yet none of these tests improved the residual pattern nor fit to the data. One last, untested hypothesis is that the data do not fully characterize the variability in length at age for this stock. In other words, the distribution of lengths for the fish with otoliths collected does not match the length distribution of all fish sampled. This hypothesis was not explored here but could be in future assessments.</w:t>
      </w:r>
    </w:p>
    <w:p w14:paraId="0EFF0DCB" w14:textId="77777777" w:rsidR="00B33189" w:rsidRDefault="00DB4E8E">
      <w:pPr>
        <w:pStyle w:val="BodyText"/>
      </w:pPr>
      <w:r>
        <w:lastRenderedPageBreak/>
        <w:t xml:space="preserve">Similarly, overall fits to fishery age and length composition data were reasonable, but not perfect </w:t>
      </w:r>
      <w:ins w:id="47" w:author="Pete.Hulson" w:date="2024-11-01T14:31:00Z">
        <w:r w:rsidR="00926944">
          <w:t>(</w:t>
        </w:r>
      </w:ins>
      <w:r>
        <w:t>Figures 9-4 through 9-11</w:t>
      </w:r>
      <w:ins w:id="48" w:author="Pete.Hulson" w:date="2024-11-01T14:31:00Z">
        <w:r w:rsidR="00926944">
          <w:t>)</w:t>
        </w:r>
      </w:ins>
      <w:r>
        <w:t>. The yearly distributions of ages varied from year to year, suggesting that perhaps a larger sample of ages from the fishery each year would improve our knowledge of the distribution of ages caught by the fishery. One very large Pearson residual occurred in fits to male fishery length-composition data in 1983 (Figure 9-9), which might be driven by a plus-group observation so large as to be a data entry error, and disappears upon calculation of one-step-ahead residuals (Figure 9-11). The aggregate fits to the fishery length composition data suggest that the fishery caught more 45-60cm males than were expected (Figure 9-4), but this is mostly driven by misfits before 1989; we would not expect the fits to this data source to be as good given the low Francis weight applied to these data in the joint likelihood.</w:t>
      </w:r>
    </w:p>
    <w:p w14:paraId="69C0EEB3" w14:textId="77777777" w:rsidR="00B33189" w:rsidRDefault="00DB4E8E">
      <w:pPr>
        <w:pStyle w:val="Heading3"/>
      </w:pPr>
      <w:bookmarkStart w:id="49" w:name="Xd86a420dd1d88d13cfd8aa9c90fe875836a2afc"/>
      <w:bookmarkEnd w:id="37"/>
      <w:r>
        <w:t>Residual Analysis and Convergence Criteria</w:t>
      </w:r>
    </w:p>
    <w:p w14:paraId="29922D95" w14:textId="77777777" w:rsidR="00B33189" w:rsidRDefault="00DB4E8E">
      <w:pPr>
        <w:pStyle w:val="FirstParagraph"/>
      </w:pPr>
      <w:r>
        <w:t xml:space="preserve">The model achieved convergence as defined by an invertible Hessian matrix and a low maximum gradient component (less than </w:t>
      </w:r>
      <w:r>
        <w:rPr>
          <w:rStyle w:val="VerbatimChar"/>
        </w:rPr>
        <w:t>1e-4</w:t>
      </w:r>
      <w:r>
        <w:t xml:space="preserve">) which was achieved using the </w:t>
      </w:r>
      <w:r>
        <w:rPr>
          <w:rStyle w:val="VerbatimChar"/>
        </w:rPr>
        <w:t>hess_step</w:t>
      </w:r>
      <w:r>
        <w:t xml:space="preserve"> function in ADMB. Time-series plots of observed and predicted values (e.g. Figure 9-3), and the time-series of recruitment deviations (Figure 9-18) did not suggest unusual residual patterns, or different behavior than in previous assessments. The uncertainty around parameter estimates and related derived quantities were in line with previous models (Tables 9-9 and 9-10).</w:t>
      </w:r>
    </w:p>
    <w:p w14:paraId="67EB7DD3" w14:textId="77777777" w:rsidR="00B33189" w:rsidRDefault="00DB4E8E">
      <w:pPr>
        <w:pStyle w:val="Heading3"/>
      </w:pPr>
      <w:bookmarkStart w:id="50" w:name="X382ded9d542d133f6d2b5130c356bfabbacd3a2"/>
      <w:bookmarkEnd w:id="49"/>
      <w:r>
        <w:t>Parameter Estimates and Parameter Uncertainty</w:t>
      </w:r>
    </w:p>
    <w:p w14:paraId="5046F98B" w14:textId="77777777" w:rsidR="00B33189" w:rsidRDefault="00DB4E8E">
      <w:pPr>
        <w:pStyle w:val="FirstParagraph"/>
      </w:pPr>
      <w:r>
        <w:t xml:space="preserve">Table 9-9 shows the maximum likelihood estimate (MLE) of key parameters in Model 18.2c (2024) with corresponding 95% credible intervals given by the asymptotic uncertainty. Time series of deviation parameters (fishing mortality rates </w:t>
      </w:r>
      <m:oMath>
        <m:r>
          <w:rPr>
            <w:rFonts w:ascii="Cambria Math" w:hAnsi="Cambria Math"/>
          </w:rPr>
          <m:t>F</m:t>
        </m:r>
      </m:oMath>
      <w:r>
        <w:t xml:space="preserve"> and recruitment deviations from 1964-2024 are shown in Figures 9-17 and 9-18, respectively.</w:t>
      </w:r>
    </w:p>
    <w:p w14:paraId="4DE026EE" w14:textId="77777777" w:rsidR="00B33189" w:rsidRDefault="00DB4E8E">
      <w:pPr>
        <w:pStyle w:val="Heading2"/>
      </w:pPr>
      <w:bookmarkStart w:id="51" w:name="harvest-recommendations"/>
      <w:bookmarkEnd w:id="36"/>
      <w:bookmarkEnd w:id="50"/>
      <w:r>
        <w:t>Harvest recommendations</w:t>
      </w:r>
    </w:p>
    <w:p w14:paraId="2B4265B5" w14:textId="77777777" w:rsidR="00B33189" w:rsidRDefault="00DB4E8E">
      <w:pPr>
        <w:pStyle w:val="BlockText"/>
      </w:pPr>
      <w:r>
        <w:t>Operational Update: This section been truncated to provide minimal background and highlight relevant updates or changes made for this cycle. The reader is referred to the last full assessment (Monnahan and Haehn 2020) for the entirety of this section, including details on the projection approach.</w:t>
      </w:r>
    </w:p>
    <w:p w14:paraId="2D44A427" w14:textId="77777777" w:rsidR="00B33189" w:rsidRDefault="00DB4E8E">
      <w:pPr>
        <w:pStyle w:val="Heading3"/>
      </w:pPr>
      <w:bookmarkStart w:id="52" w:name="amendment-56-reference-points"/>
      <w:r>
        <w:t>Amendment 56 Reference Points</w:t>
      </w:r>
    </w:p>
    <w:p w14:paraId="3D5A2603" w14:textId="77777777" w:rsidR="00B33189" w:rsidRDefault="00DB4E8E">
      <w:pPr>
        <w:pStyle w:val="FirstParagraph"/>
      </w:pPr>
      <w:r>
        <w:t>This stock complex is managed under Tier 3a of Amendment 56. The following table shows the reference points calculated for the 2024 assessment.</w:t>
      </w:r>
    </w:p>
    <w:tbl>
      <w:tblPr>
        <w:tblStyle w:val="Table"/>
        <w:tblW w:w="5000" w:type="pct"/>
        <w:tblLook w:val="0020" w:firstRow="1" w:lastRow="0" w:firstColumn="0" w:lastColumn="0" w:noHBand="0" w:noVBand="0"/>
      </w:tblPr>
      <w:tblGrid>
        <w:gridCol w:w="1350"/>
        <w:gridCol w:w="6970"/>
        <w:gridCol w:w="1040"/>
      </w:tblGrid>
      <w:tr w:rsidR="00B33189" w14:paraId="6C2B09D8" w14:textId="77777777">
        <w:trPr>
          <w:tblHeader/>
        </w:trPr>
        <w:tc>
          <w:tcPr>
            <w:tcW w:w="0" w:type="auto"/>
          </w:tcPr>
          <w:p w14:paraId="4671239F" w14:textId="77777777" w:rsidR="00B33189" w:rsidRDefault="00DB4E8E">
            <w:pPr>
              <w:pStyle w:val="Compact"/>
            </w:pPr>
            <w:r>
              <w:t>Reference Point</w:t>
            </w:r>
          </w:p>
        </w:tc>
        <w:tc>
          <w:tcPr>
            <w:tcW w:w="0" w:type="auto"/>
          </w:tcPr>
          <w:p w14:paraId="7D705F21" w14:textId="77777777" w:rsidR="00B33189" w:rsidRDefault="00DB4E8E">
            <w:pPr>
              <w:pStyle w:val="Compact"/>
            </w:pPr>
            <w:r>
              <w:t>Description</w:t>
            </w:r>
          </w:p>
        </w:tc>
        <w:tc>
          <w:tcPr>
            <w:tcW w:w="0" w:type="auto"/>
          </w:tcPr>
          <w:p w14:paraId="5AFE630E" w14:textId="77777777" w:rsidR="00B33189" w:rsidRDefault="00DB4E8E">
            <w:pPr>
              <w:pStyle w:val="Compact"/>
            </w:pPr>
            <w:r>
              <w:t>Value</w:t>
            </w:r>
          </w:p>
        </w:tc>
      </w:tr>
      <w:tr w:rsidR="00B33189" w14:paraId="27420761" w14:textId="77777777">
        <w:tc>
          <w:tcPr>
            <w:tcW w:w="0" w:type="auto"/>
          </w:tcPr>
          <w:p w14:paraId="4A2583AD" w14:textId="77777777" w:rsidR="00B33189" w:rsidRDefault="00DB4E8E">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Pr>
          <w:p w14:paraId="1C396662" w14:textId="77777777" w:rsidR="00B33189" w:rsidRDefault="00DB4E8E">
            <w:pPr>
              <w:pStyle w:val="Compact"/>
            </w:pPr>
            <w:r>
              <w:t>The equilibrium spawning biomass that would be obtained in the absence of fishing</w:t>
            </w:r>
          </w:p>
        </w:tc>
        <w:tc>
          <w:tcPr>
            <w:tcW w:w="0" w:type="auto"/>
          </w:tcPr>
          <w:p w14:paraId="61196B9B" w14:textId="77777777" w:rsidR="00B33189" w:rsidRDefault="00DB4E8E">
            <w:pPr>
              <w:pStyle w:val="Compact"/>
            </w:pPr>
            <w:r>
              <w:t>243,288 t</w:t>
            </w:r>
          </w:p>
        </w:tc>
      </w:tr>
      <w:tr w:rsidR="00B33189" w14:paraId="3B63405A" w14:textId="77777777">
        <w:tc>
          <w:tcPr>
            <w:tcW w:w="0" w:type="auto"/>
          </w:tcPr>
          <w:p w14:paraId="2B21E78F" w14:textId="77777777" w:rsidR="00B33189" w:rsidRDefault="00DB4E8E">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14:paraId="4EBD3230" w14:textId="77777777" w:rsidR="00B33189" w:rsidRDefault="00DB4E8E">
            <w:pPr>
              <w:pStyle w:val="Compact"/>
            </w:pPr>
            <w:r>
              <w:t>40% of the equilibrium spawning biomass that would be obtained in the absence of fishing</w:t>
            </w:r>
          </w:p>
        </w:tc>
        <w:tc>
          <w:tcPr>
            <w:tcW w:w="0" w:type="auto"/>
          </w:tcPr>
          <w:p w14:paraId="4B3B4217" w14:textId="77777777" w:rsidR="00B33189" w:rsidRDefault="00DB4E8E">
            <w:pPr>
              <w:pStyle w:val="Compact"/>
            </w:pPr>
            <w:r>
              <w:t>97,315 t</w:t>
            </w:r>
          </w:p>
        </w:tc>
      </w:tr>
      <w:tr w:rsidR="00B33189" w14:paraId="17DD1CBE" w14:textId="77777777">
        <w:tc>
          <w:tcPr>
            <w:tcW w:w="0" w:type="auto"/>
          </w:tcPr>
          <w:p w14:paraId="69A887EC" w14:textId="77777777" w:rsidR="00B33189" w:rsidRDefault="00DB4E8E">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14:paraId="017350AA" w14:textId="77777777" w:rsidR="00B33189" w:rsidRDefault="00DB4E8E">
            <w:pPr>
              <w:pStyle w:val="Compact"/>
            </w:pPr>
            <w:r>
              <w:t>35% of the equilibrium spawning biomass that would be obtained in the absence of fishing</w:t>
            </w:r>
          </w:p>
        </w:tc>
        <w:tc>
          <w:tcPr>
            <w:tcW w:w="0" w:type="auto"/>
          </w:tcPr>
          <w:p w14:paraId="3FEA3AC3" w14:textId="77777777" w:rsidR="00B33189" w:rsidRDefault="00DB4E8E">
            <w:pPr>
              <w:pStyle w:val="Compact"/>
            </w:pPr>
            <w:r>
              <w:t>85,150.5 t</w:t>
            </w:r>
          </w:p>
        </w:tc>
      </w:tr>
      <w:tr w:rsidR="00B33189" w14:paraId="0C6404BE" w14:textId="77777777">
        <w:tc>
          <w:tcPr>
            <w:tcW w:w="0" w:type="auto"/>
          </w:tcPr>
          <w:p w14:paraId="18A4520F" w14:textId="77777777" w:rsidR="00B33189" w:rsidRDefault="00DB4E8E">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14:paraId="72ECC34B" w14:textId="77777777" w:rsidR="00B33189" w:rsidRDefault="00DB4E8E">
            <w:pPr>
              <w:pStyle w:val="Compact"/>
            </w:pPr>
            <w:r>
              <w:t>The fishing mortality rate that reduces the equilibrium level of spawning per recruit to 40% of the level that would be obtained in the absence of fishing</w:t>
            </w:r>
          </w:p>
        </w:tc>
        <w:tc>
          <w:tcPr>
            <w:tcW w:w="0" w:type="auto"/>
          </w:tcPr>
          <w:p w14:paraId="000CF6C8" w14:textId="77777777" w:rsidR="00B33189" w:rsidRDefault="00DB4E8E">
            <w:pPr>
              <w:pStyle w:val="Compact"/>
            </w:pPr>
            <w:r>
              <w:t>0.4</w:t>
            </w:r>
          </w:p>
        </w:tc>
      </w:tr>
      <w:tr w:rsidR="00B33189" w14:paraId="27BD9A3D" w14:textId="77777777">
        <w:tc>
          <w:tcPr>
            <w:tcW w:w="0" w:type="auto"/>
          </w:tcPr>
          <w:p w14:paraId="74169555" w14:textId="77777777" w:rsidR="00B33189" w:rsidRDefault="00DB4E8E">
            <w:pPr>
              <w:pStyle w:val="Compact"/>
            </w:pPr>
            <w:r>
              <w:t>ABC</w:t>
            </w:r>
          </w:p>
        </w:tc>
        <w:tc>
          <w:tcPr>
            <w:tcW w:w="0" w:type="auto"/>
          </w:tcPr>
          <w:p w14:paraId="216BE119" w14:textId="77777777" w:rsidR="00B33189" w:rsidRDefault="00DB4E8E">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2025</w:t>
            </w:r>
          </w:p>
        </w:tc>
        <w:tc>
          <w:tcPr>
            <w:tcW w:w="0" w:type="auto"/>
          </w:tcPr>
          <w:p w14:paraId="42A7503A" w14:textId="77777777" w:rsidR="00B33189" w:rsidRDefault="00DB4E8E">
            <w:pPr>
              <w:pStyle w:val="Compact"/>
            </w:pPr>
            <w:r>
              <w:t>83,807 t</w:t>
            </w:r>
          </w:p>
        </w:tc>
      </w:tr>
      <w:tr w:rsidR="00B33189" w14:paraId="496BF399" w14:textId="77777777">
        <w:tc>
          <w:tcPr>
            <w:tcW w:w="0" w:type="auto"/>
          </w:tcPr>
          <w:p w14:paraId="2FD2CF7B" w14:textId="77777777" w:rsidR="00B33189" w:rsidRDefault="00DB4E8E">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14:paraId="456E79CD" w14:textId="77777777" w:rsidR="00B33189" w:rsidRDefault="00DB4E8E">
            <w:pPr>
              <w:pStyle w:val="Compact"/>
            </w:pPr>
            <w:r>
              <w:t>The fishing mortality rate that reduces the equilibrium level of spawning per recruit to 35% of the level that would be obtained in the absence of fishing</w:t>
            </w:r>
          </w:p>
        </w:tc>
        <w:tc>
          <w:tcPr>
            <w:tcW w:w="0" w:type="auto"/>
          </w:tcPr>
          <w:p w14:paraId="3A437854" w14:textId="77777777" w:rsidR="00B33189" w:rsidRDefault="00DB4E8E">
            <w:pPr>
              <w:pStyle w:val="Compact"/>
            </w:pPr>
            <w:r>
              <w:t>0.49</w:t>
            </w:r>
          </w:p>
        </w:tc>
      </w:tr>
      <w:tr w:rsidR="00B33189" w14:paraId="1DBAB4DB" w14:textId="77777777">
        <w:tc>
          <w:tcPr>
            <w:tcW w:w="0" w:type="auto"/>
          </w:tcPr>
          <w:p w14:paraId="4D6D208E" w14:textId="77777777" w:rsidR="00B33189" w:rsidRDefault="00DB4E8E">
            <w:pPr>
              <w:pStyle w:val="Compact"/>
            </w:pPr>
            <w:r>
              <w:lastRenderedPageBreak/>
              <w:t>OFL</w:t>
            </w:r>
          </w:p>
        </w:tc>
        <w:tc>
          <w:tcPr>
            <w:tcW w:w="0" w:type="auto"/>
          </w:tcPr>
          <w:p w14:paraId="6E86B79B" w14:textId="77777777" w:rsidR="00B33189" w:rsidRDefault="00DB4E8E">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2025</w:t>
            </w:r>
          </w:p>
        </w:tc>
        <w:tc>
          <w:tcPr>
            <w:tcW w:w="0" w:type="auto"/>
          </w:tcPr>
          <w:p w14:paraId="413EB536" w14:textId="77777777" w:rsidR="00B33189" w:rsidRDefault="00DB4E8E">
            <w:pPr>
              <w:pStyle w:val="Compact"/>
            </w:pPr>
            <w:r>
              <w:t>101,621 t</w:t>
            </w:r>
          </w:p>
        </w:tc>
      </w:tr>
    </w:tbl>
    <w:p w14:paraId="1EB9000A" w14:textId="77777777" w:rsidR="00B33189" w:rsidRDefault="00DB4E8E">
      <w:pPr>
        <w:pStyle w:val="Heading3"/>
      </w:pPr>
      <w:bookmarkStart w:id="53" w:name="oflabc"/>
      <w:bookmarkEnd w:id="52"/>
      <w:r>
        <w:t>Specification of OFL and Maximum Permissible ABC</w:t>
      </w:r>
    </w:p>
    <w:p w14:paraId="3A43483D" w14:textId="77777777" w:rsidR="00B33189" w:rsidRDefault="00DB4E8E">
      <w:pPr>
        <w:pStyle w:val="Heading4"/>
      </w:pPr>
      <w:bookmarkStart w:id="54" w:name="harvestprojections"/>
      <w:r>
        <w:t>Standard Harvest Scenarios (Harvest Projections)</w:t>
      </w:r>
    </w:p>
    <w:p w14:paraId="42372660" w14:textId="77777777" w:rsidR="00B33189" w:rsidRDefault="00DB4E8E">
      <w:pPr>
        <w:pStyle w:val="FirstParagraph"/>
      </w:pPr>
      <w:r>
        <w:t xml:space="preserve">We used the </w:t>
      </w:r>
      <w:r>
        <w:rPr>
          <w:rStyle w:val="VerbatimChar"/>
        </w:rPr>
        <w:t>spm</w:t>
      </w:r>
      <w:r>
        <w:t xml:space="preserve"> projection software, downloaded and compiled on 04 April 2024.</w:t>
      </w:r>
    </w:p>
    <w:p w14:paraId="58C7FF06" w14:textId="77777777" w:rsidR="00B33189" w:rsidRDefault="00DB4E8E">
      <w:pPr>
        <w:pStyle w:val="BodyText"/>
      </w:pPr>
      <w:r>
        <w:t>A standard set of projections is required for each stock managed under Tier 3 of Amendment 56. Five of the seven standard scenarios support the alternative harvest strategies analyzed in the Alaska Groundfish Harvest Specifications Final Environmental Impact Statement. They are as follows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w:t>
      </w:r>
    </w:p>
    <w:p w14:paraId="0B8F7455" w14:textId="77777777" w:rsidR="00B33189" w:rsidRDefault="00DB4E8E">
      <w:pPr>
        <w:numPr>
          <w:ilvl w:val="0"/>
          <w:numId w:val="16"/>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Historically, TAC has been constrained by ABC, so this scenario provides a likely upper limit on future TACs.)</w:t>
      </w:r>
    </w:p>
    <w:p w14:paraId="196E8A9E" w14:textId="77777777" w:rsidR="00B33189" w:rsidRDefault="00DB4E8E">
      <w:pPr>
        <w:numPr>
          <w:ilvl w:val="0"/>
          <w:numId w:val="16"/>
        </w:numPr>
      </w:pPr>
      <w:r>
        <w:rPr>
          <w:i/>
          <w:iCs/>
        </w:rPr>
        <w:t>Scenario 2</w:t>
      </w:r>
      <w:r>
        <w:t xml:space="preserve">: The exact calculation of these values is shown </w:t>
      </w:r>
      <w:hyperlink w:anchor="authorsF">
        <w:r>
          <w:rPr>
            <w:rStyle w:val="Hyperlink"/>
          </w:rPr>
          <w:t>below</w:t>
        </w:r>
      </w:hyperlink>
      <w:r>
        <w:t>.</w:t>
      </w:r>
    </w:p>
    <w:p w14:paraId="40C8898B" w14:textId="77777777" w:rsidR="00B33189" w:rsidRDefault="00DB4E8E">
      <w:pPr>
        <w:numPr>
          <w:ilvl w:val="0"/>
          <w:numId w:val="16"/>
        </w:numPr>
      </w:pPr>
      <w:r>
        <w:rPr>
          <w:i/>
          <w:iCs/>
        </w:rPr>
        <w:t>Scenario 3</w:t>
      </w:r>
      <w:r>
        <w:t xml:space="preserve">: In all future years, </w:t>
      </w:r>
      <m:oMath>
        <m:r>
          <w:rPr>
            <w:rFonts w:ascii="Cambria Math" w:hAnsi="Cambria Math"/>
          </w:rPr>
          <m:t>F</m:t>
        </m:r>
      </m:oMath>
      <w:r>
        <w:t xml:space="preserve"> is set equal to 50%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14:paraId="68517189" w14:textId="77777777" w:rsidR="00B33189" w:rsidRDefault="00DB4E8E">
      <w:pPr>
        <w:numPr>
          <w:ilvl w:val="0"/>
          <w:numId w:val="16"/>
        </w:numPr>
      </w:pPr>
      <w:r>
        <w:rPr>
          <w:i/>
          <w:iCs/>
        </w:rPr>
        <w:t>Scenario 4</w:t>
      </w:r>
      <w:r>
        <w:t xml:space="preserve">: In all future years, </w:t>
      </w:r>
      <m:oMath>
        <m:r>
          <w:rPr>
            <w:rFonts w:ascii="Cambria Math" w:hAnsi="Cambria Math"/>
          </w:rPr>
          <m:t>F</m:t>
        </m:r>
      </m:oMath>
      <w:r>
        <w:t xml:space="preserve"> is set equal to the 2018-2022 average F. (Rationale: For some stocks, TAC can be well below ABC, and recent average </w:t>
      </w:r>
      <m:oMath>
        <m:r>
          <w:rPr>
            <w:rFonts w:ascii="Cambria Math" w:hAnsi="Cambria Math"/>
          </w:rPr>
          <m:t>F</m:t>
        </m:r>
      </m:oMath>
      <w:r>
        <w:t xml:space="preserve"> may provide a better indicator of FTAC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14:paraId="177D7F05" w14:textId="77777777" w:rsidR="00B33189" w:rsidRDefault="00DB4E8E">
      <w:pPr>
        <w:numPr>
          <w:ilvl w:val="0"/>
          <w:numId w:val="16"/>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14:paraId="447EAC05" w14:textId="77777777" w:rsidR="00B33189" w:rsidRDefault="00DB4E8E">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14:paraId="4A9A276A" w14:textId="77777777" w:rsidR="00B33189" w:rsidRDefault="00DB4E8E">
      <w:pPr>
        <w:numPr>
          <w:ilvl w:val="0"/>
          <w:numId w:val="17"/>
        </w:numPr>
      </w:pPr>
      <w:r>
        <w:rPr>
          <w:i/>
          <w:iCs/>
        </w:rPr>
        <w:t>Scenario 6</w:t>
      </w:r>
      <w:r>
        <w:t xml:space="preserve">: In all future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2024 or 2) above ½ of its MSY level in 2024 and above its MSY level in 2034 under this scenario, then the stock is not overfished.) While Scenario 6 gives the best estimate of OFL for 2024, it does not provide the best estimate of OFL for 2025, because the mean 2024 catch under Scenario 6 is predicated on the 2024 catch being equal to the 2024 OFL, whereas the actual 2024 catch will likely be less than the 2024 OFL. The executive summary contains the appropriate one- and two-year ahead projections for both ABC and OFL.</w:t>
      </w:r>
    </w:p>
    <w:p w14:paraId="16E6E10E" w14:textId="77777777" w:rsidR="00B33189" w:rsidRDefault="00DB4E8E">
      <w:pPr>
        <w:numPr>
          <w:ilvl w:val="0"/>
          <w:numId w:val="17"/>
        </w:numPr>
      </w:pPr>
      <w:r>
        <w:rPr>
          <w:i/>
          <w:iCs/>
        </w:rPr>
        <w:t>Scenario 7</w:t>
      </w:r>
      <w:r>
        <w:t xml:space="preserve">: In 2025 and 2026,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and in all subsequent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2026 or 2) above 1/2 of its </w:t>
      </w:r>
      <w:r>
        <w:rPr>
          <w:i/>
          <w:iCs/>
        </w:rPr>
        <w:t>MSY</w:t>
      </w:r>
      <w:r>
        <w:t xml:space="preserve"> level in 2026 and expected to be above its MSY level in 2036 under this scenario, then the stock is not approaching an overfished condition.)</w:t>
      </w:r>
    </w:p>
    <w:p w14:paraId="32549DDE" w14:textId="77777777" w:rsidR="00B33189" w:rsidRDefault="00DB4E8E">
      <w:pPr>
        <w:pStyle w:val="Heading4"/>
      </w:pPr>
      <w:bookmarkStart w:id="55" w:name="authorsF"/>
      <w:bookmarkEnd w:id="54"/>
      <w:r>
        <w:t>How Future Catches are Specified for Scenario 2 (Author’s F)</w:t>
      </w:r>
    </w:p>
    <w:p w14:paraId="733927EF" w14:textId="77777777" w:rsidR="00B33189" w:rsidRDefault="00DB4E8E">
      <w:pPr>
        <w:pStyle w:val="BlockText"/>
      </w:pPr>
      <w:r>
        <w:t>The method for specifying catches in years 2024 to 2026 has not changed from the 2020 assessment.</w:t>
      </w:r>
    </w:p>
    <w:p w14:paraId="72BDF74E" w14:textId="77777777" w:rsidR="00B33189" w:rsidRDefault="00DB4E8E">
      <w:pPr>
        <w:pStyle w:val="FirstParagraph"/>
      </w:pPr>
      <w:r>
        <w:lastRenderedPageBreak/>
        <w:t>For Scenario 2 (</w:t>
      </w:r>
      <w:r>
        <w:rPr>
          <w:i/>
          <w:iCs/>
        </w:rPr>
        <w:t>Author’s F</w:t>
      </w:r>
      <w:r>
        <w:t>); we use pre-specified catches to increase accuracy of short-term projections in fisheries where the catch is usually less than the ABC. We specify 2024 catches as the most current observed catches plus the typical (5-year average) landings through the present date through the end of the calendar year, and the catches for years 2025 and 2026 as the average catch from 2019 to 2023, which is 11,148 t.</w:t>
      </w:r>
    </w:p>
    <w:p w14:paraId="7CC5525C" w14:textId="77777777" w:rsidR="00B33189" w:rsidRDefault="00DB4E8E">
      <w:pPr>
        <w:pStyle w:val="BodyText"/>
      </w:pPr>
      <w:r>
        <w:t>Projected catches, spawning biomass, and fishing mortality rates corresponding to the alternative harvest scenarios over a 13-year period are shown in Tables 9-11 through 9-13.</w:t>
      </w:r>
    </w:p>
    <w:p w14:paraId="38F58A55" w14:textId="77777777" w:rsidR="00B33189" w:rsidRDefault="00DB4E8E">
      <w:pPr>
        <w:pStyle w:val="Heading2"/>
      </w:pPr>
      <w:bookmarkStart w:id="56" w:name="risktable"/>
      <w:bookmarkEnd w:id="51"/>
      <w:bookmarkEnd w:id="53"/>
      <w:bookmarkEnd w:id="55"/>
      <w:r>
        <w:t>Risk Table and ABC recommendation</w:t>
      </w:r>
    </w:p>
    <w:p w14:paraId="3EC8C2E9" w14:textId="77777777" w:rsidR="00B33189" w:rsidRDefault="00DB4E8E">
      <w:pPr>
        <w:pStyle w:val="FirstParagraph"/>
      </w:pPr>
      <w:r>
        <w:t>The risk table scoring for BSAI FHS has not changed since 2020.</w:t>
      </w:r>
    </w:p>
    <w:tbl>
      <w:tblPr>
        <w:tblW w:w="0" w:type="auto"/>
        <w:jc w:val="center"/>
        <w:tblLayout w:type="fixed"/>
        <w:tblLook w:val="0420" w:firstRow="1" w:lastRow="0" w:firstColumn="0" w:lastColumn="0" w:noHBand="0" w:noVBand="1"/>
      </w:tblPr>
      <w:tblGrid>
        <w:gridCol w:w="2160"/>
        <w:gridCol w:w="2160"/>
        <w:gridCol w:w="2160"/>
        <w:gridCol w:w="2160"/>
      </w:tblGrid>
      <w:tr w:rsidR="00B33189" w14:paraId="2039A2A1"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EA2A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DAE7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9B32C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78F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B33189" w14:paraId="22F5B699" w14:textId="77777777">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20B2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73C64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898D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1656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r>
    </w:tbl>
    <w:p w14:paraId="476ADDEE" w14:textId="77777777" w:rsidR="00B33189" w:rsidRDefault="00DB4E8E">
      <w:pPr>
        <w:pStyle w:val="BodyText"/>
      </w:pPr>
      <w:r>
        <w:t>An abridged summary of the considerations that led to this determination for each category follows.</w:t>
      </w:r>
    </w:p>
    <w:p w14:paraId="69D0BED6" w14:textId="77777777" w:rsidR="00B33189" w:rsidRDefault="00DB4E8E">
      <w:pPr>
        <w:pStyle w:val="Heading3"/>
      </w:pPr>
      <w:bookmarkStart w:id="57" w:name="assessmentconsiderations"/>
      <w:r>
        <w:t>Assessment considerations</w:t>
      </w:r>
    </w:p>
    <w:p w14:paraId="08360D9C" w14:textId="77777777" w:rsidR="00B33189" w:rsidRDefault="00DB4E8E">
      <w:pPr>
        <w:pStyle w:val="FirstParagraph"/>
      </w:pPr>
      <w:r>
        <w:t xml:space="preserve">Overall, the model fits all the data sets very well. Both the survey index, and survey and fishery composition data show no concerning patterns. All parameters were well estimated, without any convergence issues. Adding the new data had a minimal impact on estimated parameters and management quantities, corroborating the general stability of the model found in previous assessments. </w:t>
      </w:r>
      <w:r>
        <w:rPr>
          <w:i/>
          <w:iCs/>
        </w:rPr>
        <w:t>We therefore conclude there are no increased concerns and set this consideration at level 1.</w:t>
      </w:r>
    </w:p>
    <w:p w14:paraId="1CB4C26F" w14:textId="77777777" w:rsidR="00B33189" w:rsidRDefault="00DB4E8E">
      <w:pPr>
        <w:pStyle w:val="Heading3"/>
      </w:pPr>
      <w:bookmarkStart w:id="58" w:name="population-dynamics-considerations"/>
      <w:bookmarkEnd w:id="57"/>
      <w:r>
        <w:t>Population dynamics considerations</w:t>
      </w:r>
    </w:p>
    <w:p w14:paraId="5D93EEF8" w14:textId="77777777" w:rsidR="00B33189" w:rsidRDefault="00DB4E8E">
      <w:pPr>
        <w:pStyle w:val="FirstParagraph"/>
      </w:pPr>
      <w:r>
        <w:t xml:space="preserve">The spawning stock biomass has been above target for the entire time period for which there are data. It is projected to increase into the near future (based on the Scenario 4 projection above) as there was a series of above-average recruitments from 2015-2020 that continue to mature. This increase is already borne out in the estimated age 3+ biomass (Figure 9-17) and observed index (Figure 9-3), both of which show a general increase since 2015. </w:t>
      </w:r>
      <w:r>
        <w:rPr>
          <w:i/>
          <w:iCs/>
        </w:rPr>
        <w:t>Since we have no increased concerns we set the concern level to 1.</w:t>
      </w:r>
    </w:p>
    <w:p w14:paraId="0F438759" w14:textId="77777777" w:rsidR="00B33189" w:rsidRDefault="00DB4E8E">
      <w:pPr>
        <w:pStyle w:val="Heading3"/>
      </w:pPr>
      <w:bookmarkStart w:id="59" w:name="environmentalecosystem-considerations"/>
      <w:bookmarkEnd w:id="58"/>
      <w:r>
        <w:t>Environmental/Ecosystem considerations</w:t>
      </w:r>
    </w:p>
    <w:p w14:paraId="2CAC2059" w14:textId="77777777" w:rsidR="00B33189" w:rsidRDefault="00DB4E8E">
      <w:pPr>
        <w:pStyle w:val="FirstParagraph"/>
      </w:pPr>
      <w:commentRangeStart w:id="60"/>
      <w:r>
        <w:rPr>
          <w:i/>
          <w:iCs/>
        </w:rPr>
        <w:t>Environmental processes</w:t>
      </w:r>
      <w:r>
        <w:t xml:space="preserve">: The eastern Bering Sea (EBS) experienced a prolonged period of above-average thermal conditions from 2014 through 2021. Since 2021, and continuing from August 2023–August 2024, thermal conditions in the EBS have been close to historical baselines of many metrics. There have been no sustained marine heatwaves over the southeastern or northern Bering Sea shelves since January 2021 (Callahan and Lemagie, 2024), and observed (Rohan and Barnett, 2024) modeled (Kearney, 2024) EBS bottom temperatures were mostly near-normal over the past year. Sea surface temperatures (SSTs) and bottom temperatures were near the long-term means in all regions by summer 2024. Notable deviations include (i) warm SSTs in the outer domain from fall 2023 through spring 2024 and (ii) unusually warm bottom temperatures in the northern outer domain since spring 2024 that may indicate an intrusion of shelf water (Callahan et al., 2024). Atmospheric conditions are one of the primary drivers that impact the oceanographic setting in the EBS. Both the North Pacific Index (NPI) and Aleutian Low Index (ALI) provide complementary views of the atmospheric pressure system in the North Pacific. During winter 2023-2024, the NPI was average (Siddon, 2024) and the strength and location of the Aleutian Low Pressure System were both near climatological averages (Overland and Wang, 2024). Thus, </w:t>
      </w:r>
      <w:r>
        <w:lastRenderedPageBreak/>
        <w:t xml:space="preserve">despite delayed formation of sea ice in fall 2023 (Thoman, 2024), cold winds from the Arctic helped advance sea ice to near-normal extent by mid-winter. Near-normal sea ice extent and thickness (Thoman, 2024b, 2024c) may have contributed to a cold pool (&lt;2°C water) of average spatial extent (Siddon, 2024), though the footprint of the coldest waters (&lt;0°C) in 2024 was 75% smaller than in 2023 (Rohan and Barnett, 2024b). FHS is a winter-spawning flatfish; increased young-of-the-year recruitment is correlated to years with onshore winds during the larval period. The along- and cross-slope wind components along the Bering shelf break may be informative to understanding the larval dispersal in the upper ocean. December 2023 had significant along-shelf winds (to the southeast) that could have driven offshore Ekman transport. Weaker, but more sustained winds that also favored offshore transport occurred from March to May 2024 (Hennon, 2024), which overlaps with the FHS larval period. In the 2024 bottom trawl survey, FHS biomass increased 22% from 2023 to 2024 while abundance increased 13%. For projections into 2025, the National Multi-Model Ensemble (NMME) predicts that SSTs over the EBS are expected to be near normal (anomalies within &lt;0.5°C of the 1982–2010 baseline) (Lemagie, 2024). With the expected transition to La Niña, cooler conditions in the EBS may follow. Relatively cool SSTs may contribute to earlier formation of sea ice than has been observed over the last several years (Thoman, 2024b). Metrics of ocean acidification include </w:t>
      </w:r>
      <m:oMath>
        <m:r>
          <w:rPr>
            <w:rFonts w:ascii="Cambria Math" w:hAnsi="Cambria Math"/>
          </w:rPr>
          <m:t>Ω</m:t>
        </m:r>
      </m:oMath>
      <w:r>
        <w:t xml:space="preserve">arag and pH. Summer 2024 bottom water </w:t>
      </w:r>
      <m:oMath>
        <m:r>
          <w:rPr>
            <w:rFonts w:ascii="Cambria Math" w:hAnsi="Cambria Math"/>
          </w:rPr>
          <m:t>Ω</m:t>
        </m:r>
      </m:oMath>
      <w:r>
        <w:t>arag conditions were similar to 2023 while pH was slightly more acidic; the most corrosive bottom waters were found in slope waters and over the northwest shelf (Pilcher et al., 2024).</w:t>
      </w:r>
    </w:p>
    <w:p w14:paraId="6261C6F4" w14:textId="77777777" w:rsidR="00B33189" w:rsidRDefault="00DB4E8E">
      <w:pPr>
        <w:pStyle w:val="BodyText"/>
      </w:pPr>
      <w:r>
        <w:rPr>
          <w:i/>
          <w:iCs/>
        </w:rPr>
        <w:t>Prey</w:t>
      </w:r>
      <w:r>
        <w:t>: Prey resources for adult FHS and Bering flounder include brittle stars (echinoderms), polychaetes, and crustaceans as well as juvenile walleye pollock. Trends in motile epifauna biomass indicate benthic productivity, although individual species and/or taxa may reflect varying time scales of productivity. The biomass of motile epifauna increased from 2023 to 2024 and remains above the long term mean (Siddon, 2024). No direct or indirect measures of prey availability exist for the northern Bering Sea shelf. The estimated abundance of larval pollock sampled in spring increased from near the end of the last cold stanza (2012) through the warm stanza (2014, 2016, 2018) to a time-series maximum in 2024 (Rogers et al., 2024). By late summer, age-0 pollock CPUE estimates in the middle domain of the SEBS and NBS regions were lower than estimates from the recent warm period (2014–2021) but slightly higher than estimates from the cold period (2007–2013). In the inner domain, pollock were the most numerous non-salmonid species collected in the ADF&amp;G nearshore survey (Garcia et al., 2024). In the NBS, CPUE estimates have remained low compared to the SEBS (Andrews et al., 2024). Since 2022, with cooler SSTs, pollock weights and energy density have been low while % lipid has been average (Page et al., 2024). The condition of FHS (as measured by length-weight residuals) over the SEBS remains near average (Prohaska et al., 2024), indicating sufficient prey may be available.</w:t>
      </w:r>
    </w:p>
    <w:p w14:paraId="5C1A6990" w14:textId="77777777" w:rsidR="00B33189" w:rsidRDefault="00DB4E8E">
      <w:pPr>
        <w:pStyle w:val="BodyText"/>
      </w:pPr>
      <w:r>
        <w:rPr>
          <w:i/>
          <w:iCs/>
        </w:rPr>
        <w:t>Competitors</w:t>
      </w:r>
      <w:r>
        <w:t>: Competitors of FHS prey resources include other benthic foragers, like northern rock sole and yellowfin sole. The trend in biomass of the benthic foragers guild from the standard bottom trawl survey grid increased from 2023 to 2024. Flathead sole, northern rock sole, and yellowfin sole all contributed to the increase. However, both NRS and YFS remain below their long term means and the guild remains below the time series mean. Trends in benthic forager biomass indirectly indicate availability of infauna (i.e., prey of these species), suggesting competition for prey resources remains low in 2024 (Siddon, 2024).</w:t>
      </w:r>
    </w:p>
    <w:p w14:paraId="7C509ADE" w14:textId="77777777" w:rsidR="00B33189" w:rsidRDefault="00DB4E8E">
      <w:pPr>
        <w:pStyle w:val="BodyText"/>
      </w:pPr>
      <w:r>
        <w:rPr>
          <w:i/>
          <w:iCs/>
        </w:rPr>
        <w:t>Predators</w:t>
      </w:r>
      <w:r>
        <w:t>: Predators of FHS include Pacific Cod, Arrowtooth flounder, Greenland turbot, halibut, and pollock. In terms of predation pressure on FHS, we focus on biomass trends over the southern Bering Sea shelf. The biomass within the apex predator guild (including Pacific cod, Arrowtooth flounder, Greenland turbot, and halibut) measured during the standard bottom trawl survey in 2024 was nearly equal to their value in 2023 and below their long term mean (Siddon, 2024). Within that guild, Pacific cod and Pacific halibut biomass declined while arrowtooth flounder increased 26% from 2023 to 2024 (Siddon, 2024). Pollock biomass in the EBS increased substantially from 2023 to 2024 (78% increase of pollock in the pelagic forager guild; Siddon, 2024), largely as a result of the 2018 year class. Taken together, trends in competitors indicate potentially increased predation pressure for FHS.</w:t>
      </w:r>
    </w:p>
    <w:p w14:paraId="3B522385" w14:textId="77777777" w:rsidR="00B33189" w:rsidRDefault="00DB4E8E">
      <w:pPr>
        <w:pStyle w:val="BodyText"/>
      </w:pPr>
      <w:r>
        <w:rPr>
          <w:i/>
          <w:iCs/>
        </w:rPr>
        <w:lastRenderedPageBreak/>
        <w:t>Summary for Environmental/Ecosystem considerations</w:t>
      </w:r>
      <w:r>
        <w:t xml:space="preserve">: </w:t>
      </w:r>
      <w:r>
        <w:rPr>
          <w:b/>
          <w:bCs/>
        </w:rPr>
        <w:t>Environment</w:t>
      </w:r>
      <w:r>
        <w:t xml:space="preserve">: The EBS shelf experienced oceanographic conditions that were largely average based on historical time series of multiple metrics over the past year (August 2023 - August 2024). The cold pool was average in extent over the shelf. Winds favored offshore Ekman transport from March through May that may have hindered transport to suitable nearshore nursery habitat. </w:t>
      </w:r>
      <w:r>
        <w:rPr>
          <w:b/>
          <w:bCs/>
        </w:rPr>
        <w:t>Prey</w:t>
      </w:r>
      <w:r>
        <w:t xml:space="preserve">: Indicators of prey availability suggest sufficient prey may have been available for FHS-Bering flounder. Competition: Trends in potential competitors indicate competition for prey resources remains low in 2024. </w:t>
      </w:r>
      <w:r>
        <w:rPr>
          <w:b/>
          <w:bCs/>
        </w:rPr>
        <w:t>Predation</w:t>
      </w:r>
      <w:r>
        <w:t>: Trends in competitors indicate potentially increased predation pressure for FHS-Bering flounder.</w:t>
      </w:r>
      <w:commentRangeEnd w:id="60"/>
      <w:r w:rsidR="00926944">
        <w:rPr>
          <w:rStyle w:val="CommentReference"/>
        </w:rPr>
        <w:commentReference w:id="60"/>
      </w:r>
    </w:p>
    <w:p w14:paraId="59297C4F" w14:textId="77777777" w:rsidR="00B33189" w:rsidRDefault="00DB4E8E">
      <w:pPr>
        <w:pStyle w:val="BodyText"/>
      </w:pPr>
      <w:r>
        <w:rPr>
          <w:i/>
          <w:iCs/>
        </w:rPr>
        <w:t>Together, the most recent data available suggest an ecosystem risk Level 1 – Normal: “No apparent ecosystem concerns related to biological status (e.g., environment, prey, competition, predation), or minor concerns with uncertain impacts on the stock.”</w:t>
      </w:r>
    </w:p>
    <w:p w14:paraId="2792B81F" w14:textId="77777777" w:rsidR="00B33189" w:rsidRDefault="00DB4E8E">
      <w:pPr>
        <w:pStyle w:val="Heading4"/>
      </w:pPr>
      <w:bookmarkStart w:id="61" w:name="ecosystem-risk-table-references"/>
      <w:commentRangeStart w:id="62"/>
      <w:r>
        <w:t>Ecosystem Risk Table References</w:t>
      </w:r>
    </w:p>
    <w:p w14:paraId="42AE336F" w14:textId="77777777" w:rsidR="00B33189" w:rsidRDefault="00DB4E8E">
      <w:pPr>
        <w:pStyle w:val="FirstParagraph"/>
      </w:pPr>
      <w:r>
        <w:t>Andrews, A., E. Yasumiishi, A. Spear, J. Murphy, and A. Dimond. 2024. Catch Estimates of Age-0 Walleye Pollock from Surface Trawl Surveys, 2003–2024. In: Siddon, E. 2024. Ecosystem Status Report 2024: Eastern Bering Sea, Stock Assessment and Fishery Evaluation Report, North Pacific Fishery Management Council, 1007 West 3rd Ave., Suite 400, Anchorage, Alaska 99501.</w:t>
      </w:r>
    </w:p>
    <w:p w14:paraId="2FF80FAD" w14:textId="77777777" w:rsidR="00B33189" w:rsidRDefault="00DB4E8E">
      <w:pPr>
        <w:pStyle w:val="BodyText"/>
      </w:pPr>
      <w:r>
        <w:t>Callahan, M., and E. Lemagie. 2024. Bering Sea SST anomalies. In: Physical Environment Synthesis. In: Siddon, E. 2024. Ecosystem Status Report 2024: Eastern Bering Sea, Stock Assessment and Fishery Evaluation Report, North Pacific Fishery Management Council, 1007 West 3rd Ave., Suite 400, Anchorage, Alaska 99501.</w:t>
      </w:r>
    </w:p>
    <w:p w14:paraId="5A7E3E55" w14:textId="77777777" w:rsidR="00B33189" w:rsidRDefault="00DB4E8E">
      <w:pPr>
        <w:pStyle w:val="BodyText"/>
      </w:pPr>
      <w:r>
        <w:t>Callahan, M., K. Kearney, and E. Lemagie. 2024. Bering Sea SST and Bottom Temperature Trends. In: Physical Environment Synthesis. In: Siddon, E. 2024. Ecosystem Status Report 2024: Eastern Bering Sea, Stock Assessment and Fishery Evaluation Report, North Pacific Fishery Management Council, 1007 West 3rd Ave., Suite 400, Anchorage, Alaska 99501.</w:t>
      </w:r>
    </w:p>
    <w:p w14:paraId="382A1E98" w14:textId="77777777" w:rsidR="00B33189" w:rsidRDefault="00DB4E8E">
      <w:pPr>
        <w:pStyle w:val="BodyText"/>
      </w:pPr>
      <w:r>
        <w:t>Garcia, S., K. Howard, and B. Gray. 2024. Alaska Department of Fish &amp; Game Nearshore Survey. In: Siddon, E. 2024. Ecosystem Status Report 2024: Eastern Bering Sea, Stock Assessment and Fishery Evaluation Report, North Pacific Fishery Management Council, 1007 West 3rd Ave., Suite 400, Anchorage, Alaska 99501.</w:t>
      </w:r>
    </w:p>
    <w:p w14:paraId="42E46D48" w14:textId="77777777" w:rsidR="00B33189" w:rsidRDefault="00DB4E8E">
      <w:pPr>
        <w:pStyle w:val="BodyText"/>
      </w:pPr>
      <w:r>
        <w:t>Hennon, T. 2024. Winds at the Shelf Break. In: Physical Environment Synthesis. In: Siddon, E. 2024. Ecosystem Status Report 2024: Eastern Bering Sea, Stock Assessment and Fishery Evaluation Report, North Pacific Fishery Management Council, 1007 West 3rd Ave., Suite 400, Anchorage, Alaska 99501.</w:t>
      </w:r>
    </w:p>
    <w:p w14:paraId="5041489C" w14:textId="77777777" w:rsidR="00B33189" w:rsidRDefault="00DB4E8E">
      <w:pPr>
        <w:pStyle w:val="BodyText"/>
      </w:pPr>
      <w:r>
        <w:t>Kearney, K. 2024. Cold Pool Extent - ROMS. In: Physical Environment Synthesis. In: Siddon, E. 2024. Ecosystem Status Report 2024: Eastern Bering Sea, Stock Assessment and Fishery</w:t>
      </w:r>
      <w:commentRangeEnd w:id="62"/>
      <w:r w:rsidR="00926944">
        <w:rPr>
          <w:rStyle w:val="CommentReference"/>
        </w:rPr>
        <w:commentReference w:id="62"/>
      </w:r>
    </w:p>
    <w:p w14:paraId="738B6043" w14:textId="77777777" w:rsidR="00B33189" w:rsidRDefault="00DB4E8E">
      <w:pPr>
        <w:pStyle w:val="Heading3"/>
      </w:pPr>
      <w:bookmarkStart w:id="63" w:name="fishery-performance"/>
      <w:bookmarkEnd w:id="59"/>
      <w:bookmarkEnd w:id="61"/>
      <w:r>
        <w:t>Fishery performance</w:t>
      </w:r>
    </w:p>
    <w:p w14:paraId="44F8D124" w14:textId="77777777" w:rsidR="00B33189" w:rsidRDefault="00DB4E8E">
      <w:pPr>
        <w:pStyle w:val="FirstParagraph"/>
      </w:pPr>
      <w:r>
        <w:t xml:space="preserve">There is no ESP for this stock complex, but we note that the fishery has consistently caught only a small fraction of the ABC (averaging less than 20% over the last five years). We did not examine CPUE trends nor spatial patterns of fishing. There are no changes in the duration of fishing openings. </w:t>
      </w:r>
      <w:r>
        <w:rPr>
          <w:i/>
          <w:iCs/>
        </w:rPr>
        <w:t>Altogether, we see no cause for concern and give this consideration a level 1 as well.</w:t>
      </w:r>
    </w:p>
    <w:p w14:paraId="187C3403" w14:textId="77777777" w:rsidR="00B33189" w:rsidRDefault="00DB4E8E">
      <w:pPr>
        <w:pStyle w:val="Heading3"/>
      </w:pPr>
      <w:bookmarkStart w:id="64" w:name="X090ba2d76be73015ab3ac66cbbcc4b5998048f3"/>
      <w:bookmarkEnd w:id="63"/>
      <w:r>
        <w:t>Risk Table Summary and ABC recommendation</w:t>
      </w:r>
    </w:p>
    <w:p w14:paraId="6FE41A13" w14:textId="77777777" w:rsidR="00B33189" w:rsidRDefault="00DB4E8E">
      <w:pPr>
        <w:pStyle w:val="FirstParagraph"/>
      </w:pPr>
      <w:r>
        <w:rPr>
          <w:i/>
          <w:iCs/>
        </w:rPr>
        <w:t xml:space="preserve">Since we rated all four considerations at level 1, we do not believe a reduction from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ABC</m:t>
            </m:r>
          </m:sub>
        </m:sSub>
      </m:oMath>
      <w:r>
        <w:rPr>
          <w:i/>
          <w:iCs/>
        </w:rPr>
        <w:t xml:space="preserve"> is warranted.</w:t>
      </w:r>
    </w:p>
    <w:p w14:paraId="1CC93394" w14:textId="77777777" w:rsidR="00B33189" w:rsidRDefault="00DB4E8E">
      <w:pPr>
        <w:pStyle w:val="Heading2"/>
      </w:pPr>
      <w:bookmarkStart w:id="65" w:name="status-determination"/>
      <w:bookmarkEnd w:id="56"/>
      <w:bookmarkEnd w:id="64"/>
      <w:r>
        <w:lastRenderedPageBreak/>
        <w:t>Status Determination</w:t>
      </w:r>
    </w:p>
    <w:p w14:paraId="6DCC8529" w14:textId="77777777" w:rsidR="00B33189" w:rsidRDefault="00DB4E8E">
      <w:pPr>
        <w:pStyle w:val="BlockText"/>
      </w:pPr>
      <w:r>
        <w:t>The status definitions under the MSFCMA have been truncated from this report.</w:t>
      </w:r>
    </w:p>
    <w:p w14:paraId="5A1D7246" w14:textId="77777777" w:rsidR="00B33189" w:rsidRDefault="00DB4E8E">
      <w:pPr>
        <w:pStyle w:val="Heading3"/>
      </w:pPr>
      <w:bookmarkStart w:id="66" w:name="overfishing"/>
      <w:r>
        <w:t>Overfishing</w:t>
      </w:r>
    </w:p>
    <w:p w14:paraId="36B5D55A" w14:textId="77777777" w:rsidR="00B33189" w:rsidRDefault="00DB4E8E">
      <w:pPr>
        <w:pStyle w:val="FirstParagraph"/>
      </w:pPr>
      <w:r>
        <w:t xml:space="preserve">The official catch estimate for the most recent complete year (2023) is 8,988 t. This is less than the 2023 OFL of 48,161 t. </w:t>
      </w:r>
      <w:r>
        <w:rPr>
          <w:i/>
          <w:iCs/>
        </w:rPr>
        <w:t>The stock is not subject to overfishing.</w:t>
      </w:r>
    </w:p>
    <w:p w14:paraId="78C6A313" w14:textId="77777777" w:rsidR="00B33189" w:rsidRDefault="00DB4E8E">
      <w:pPr>
        <w:pStyle w:val="Heading3"/>
      </w:pPr>
      <w:bookmarkStart w:id="67" w:name="overfished-harvest-scenario-6"/>
      <w:bookmarkEnd w:id="66"/>
      <w:r>
        <w:t>Overfished (Harvest Scenario 6)</w:t>
      </w:r>
    </w:p>
    <w:p w14:paraId="776B17BF" w14:textId="77777777" w:rsidR="00B33189" w:rsidRDefault="00DB4E8E">
      <w:pPr>
        <w:pStyle w:val="FirstParagraph"/>
      </w:pPr>
      <w:r>
        <w:t xml:space="preserve">The minimum stock size threshold (MSST) for BSAI FHS is given by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which is 85,150 in 2024. The estimated stock spawning biomass in 2024 is more than double the MSST at 204,323. </w:t>
      </w:r>
      <w:r>
        <w:rPr>
          <w:i/>
          <w:iCs/>
        </w:rPr>
        <w:t>The stock is not overfished</w:t>
      </w:r>
      <w:r>
        <w:t>.</w:t>
      </w:r>
    </w:p>
    <w:p w14:paraId="627AE05D" w14:textId="77777777" w:rsidR="00B33189" w:rsidRDefault="00DB4E8E">
      <w:pPr>
        <w:pStyle w:val="Heading3"/>
      </w:pPr>
      <w:bookmarkStart w:id="68" w:name="Xddbfd9d540b3de04e3b8db1434598891be77491"/>
      <w:bookmarkEnd w:id="67"/>
      <w:r>
        <w:t>Approaching Overfished (Harvest Scenario 7)</w:t>
      </w:r>
    </w:p>
    <w:p w14:paraId="1EFE31DE" w14:textId="77777777" w:rsidR="00B33189" w:rsidRDefault="00DB4E8E">
      <w:pPr>
        <w:pStyle w:val="FirstParagraph"/>
      </w:pPr>
      <w:r>
        <w:t xml:space="preserve">The mean estimated stock spawning biomass in 2037 under Harvest Scenario 7 is greater than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(Table 9-12). </w:t>
      </w:r>
      <w:r>
        <w:rPr>
          <w:i/>
          <w:iCs/>
        </w:rPr>
        <w:t>The stock is not approaching an overfished state</w:t>
      </w:r>
      <w:r>
        <w:t>.</w:t>
      </w:r>
    </w:p>
    <w:p w14:paraId="18CBE293" w14:textId="77777777" w:rsidR="00B33189" w:rsidRDefault="00DB4E8E">
      <w:pPr>
        <w:pStyle w:val="BodyText"/>
      </w:pPr>
      <w:r>
        <w:t xml:space="preserve">The </w:t>
      </w:r>
      <m:oMath>
        <m:r>
          <w:rPr>
            <w:rFonts w:ascii="Cambria Math" w:hAnsi="Cambria Math"/>
          </w:rPr>
          <m:t>F</m:t>
        </m:r>
      </m:oMath>
      <w:r>
        <w:t xml:space="preserve"> using Model 18.2c (2024) that would have produced a catch for 2023 equal to the OFL specified in 2023 for 2023 (48,161) was 0.333.</w:t>
      </w:r>
    </w:p>
    <w:p w14:paraId="60BFDB78" w14:textId="77777777" w:rsidR="00B33189" w:rsidRDefault="00DB4E8E">
      <w:pPr>
        <w:pStyle w:val="Heading1"/>
      </w:pPr>
      <w:bookmarkStart w:id="69" w:name="ecosystem-considerations"/>
      <w:bookmarkEnd w:id="30"/>
      <w:bookmarkEnd w:id="65"/>
      <w:bookmarkEnd w:id="68"/>
      <w:r>
        <w:t>Ecosystem Considerations</w:t>
      </w:r>
    </w:p>
    <w:p w14:paraId="3B538208" w14:textId="77777777" w:rsidR="00B33189" w:rsidRDefault="00DB4E8E">
      <w:pPr>
        <w:pStyle w:val="BlockText"/>
      </w:pPr>
      <w:r>
        <w:t>Operational Update: The Ecosystem Considerations for BSAI FHS are unchanged. The reader is referred to the last full assessment (Monnahan and Haehn 2020) for the entirety of this section. The Ecosystem component of the Risk Table provides the most updated information for this stock.</w:t>
      </w:r>
    </w:p>
    <w:p w14:paraId="0DB034EA" w14:textId="77777777" w:rsidR="00B33189" w:rsidRDefault="00DB4E8E">
      <w:pPr>
        <w:pStyle w:val="Heading1"/>
      </w:pPr>
      <w:bookmarkStart w:id="70" w:name="data-gaps-and-research-priorities"/>
      <w:bookmarkEnd w:id="69"/>
      <w:r>
        <w:t>Data Gaps and Research Priorities</w:t>
      </w:r>
    </w:p>
    <w:p w14:paraId="3BEABDD7" w14:textId="77777777" w:rsidR="00B33189" w:rsidRDefault="00DB4E8E">
      <w:pPr>
        <w:pStyle w:val="BlockText"/>
      </w:pPr>
      <w:r>
        <w:t>Operational Update: The reader is referred to the last full stock assessment (Monnahan and Haehn 2020) for the entirety of the BSAI FHS Data Gaps and Research Priorities section. The sole update to this section concerns the genetic distinction between Bering flounder and Flathead sole:</w:t>
      </w:r>
    </w:p>
    <w:p w14:paraId="3781A9DD" w14:textId="77777777" w:rsidR="00B33189" w:rsidRDefault="00DB4E8E">
      <w:pPr>
        <w:pStyle w:val="FirstParagraph"/>
      </w:pPr>
      <w:r>
        <w:t>A collection of flathead sole from the Aleutian Islands (n=24) was analyzed using low coverage whole genome sequencing along with collections of yellowfin sole (</w:t>
      </w:r>
      <w:r>
        <w:rPr>
          <w:i/>
          <w:iCs/>
        </w:rPr>
        <w:t>Limanda aspera</w:t>
      </w:r>
      <w:r>
        <w:t>) and Bering flounder (</w:t>
      </w:r>
      <w:r>
        <w:rPr>
          <w:i/>
          <w:iCs/>
        </w:rPr>
        <w:t>Hippoglossoides robustus</w:t>
      </w:r>
      <w:r>
        <w:t>) (Figure 9-21). Results confirmed that flathead sole is genetically distinct from Bering flounder, which is significant given that they are identical at cytochrome b (Kartavtsev et al. 2008). A principal components analysis (Figure 9-22) shows clear separation among flathead sole, Bering flounder, and yellowfin sole, and the differences are all relatively similar; no two species appear more similar than others. This is significant because previous analyses based on cytochrome b, morphometric, and protein data have suggested synonymization of Hippoglossoides robustus under H. elassodon. (Hardy et al. 2011). Further analysis is needed to examine whether there is genetic diversity among flathead sole from the Aleutian Islands vs. eastern Bering Sea. We recommend that a collection of flathead sole (n=25) from the eastern Bering Sea survey be sequenced in 2025.</w:t>
      </w:r>
    </w:p>
    <w:p w14:paraId="045E4513" w14:textId="77777777" w:rsidR="00B33189" w:rsidRDefault="00DB4E8E">
      <w:pPr>
        <w:pStyle w:val="Heading2"/>
      </w:pPr>
      <w:bookmarkStart w:id="71" w:name="X0792ba11e01b3a36e998236cc4fa7bb5c5a99dc"/>
      <w:r>
        <w:t>Data Gaps and Research Priorities References</w:t>
      </w:r>
    </w:p>
    <w:p w14:paraId="2F8CAFD0" w14:textId="77777777" w:rsidR="00B33189" w:rsidRDefault="00DB4E8E">
      <w:pPr>
        <w:pStyle w:val="FirstParagraph"/>
      </w:pPr>
      <w:commentRangeStart w:id="72"/>
      <w:r>
        <w:t>Hardy, S.M., Carr, C.M., Hardman, M., Steinke, D., Corstorphine, E. and Mah, C., 2011. Biodiversity and phylogeography of Arctic marine fauna: insights from molecular tools. Marine Biodiversity, 41, pp.195-210.</w:t>
      </w:r>
    </w:p>
    <w:p w14:paraId="43418419" w14:textId="77777777" w:rsidR="00B33189" w:rsidRDefault="00DB4E8E">
      <w:pPr>
        <w:pStyle w:val="BodyText"/>
      </w:pPr>
      <w:r>
        <w:lastRenderedPageBreak/>
        <w:t>Kartavtsev YP, Park TJ, Lee JS, Vinnikov KA, Ivankov VN, Sharina SN, Ponomarev AS (2008) Phylogenetic inferences introduced on cytochrome b gene sequence data for six flatfish species (Teleostei, Pleuronectidae) and species synonymy between representatives of genera Pseuopleuronectes and Hippoglossoides from Far Eastern seas. Russ J Genet 44:451–458</w:t>
      </w:r>
      <w:commentRangeEnd w:id="72"/>
      <w:r w:rsidR="00926944">
        <w:rPr>
          <w:rStyle w:val="CommentReference"/>
        </w:rPr>
        <w:commentReference w:id="72"/>
      </w:r>
    </w:p>
    <w:p w14:paraId="43757C23" w14:textId="77777777" w:rsidR="00B33189" w:rsidRDefault="00DB4E8E">
      <w:pPr>
        <w:pStyle w:val="Heading1"/>
      </w:pPr>
      <w:bookmarkStart w:id="73" w:name="acknowledgements"/>
      <w:bookmarkEnd w:id="70"/>
      <w:bookmarkEnd w:id="71"/>
      <w:r>
        <w:t>Acknowledgements</w:t>
      </w:r>
    </w:p>
    <w:p w14:paraId="0D282861" w14:textId="77777777" w:rsidR="00B33189" w:rsidRDefault="00DB4E8E">
      <w:pPr>
        <w:pStyle w:val="FirstParagraph"/>
      </w:pPr>
      <w:r>
        <w:t>The authors would like to acknowledge the data collection and processing efforts of the survey and age and growth groups, particularly Derek Chamberlain and his staff for providing recent age data ahead of schedule. We acknowledge Ingrid Spies for providing a write-up of the latest genetic analyses for this stock, and Elizabeth Siddon for her contribution to the Ecosystem component of the Risk table.</w:t>
      </w:r>
    </w:p>
    <w:p w14:paraId="58A1C6A9" w14:textId="77777777" w:rsidR="00B33189" w:rsidRDefault="00DB4E8E">
      <w:pPr>
        <w:pStyle w:val="Heading1"/>
      </w:pPr>
      <w:bookmarkStart w:id="74" w:name="references"/>
      <w:bookmarkEnd w:id="73"/>
      <w:r>
        <w:t>References</w:t>
      </w:r>
    </w:p>
    <w:p w14:paraId="514F2ECA" w14:textId="77777777" w:rsidR="00B33189" w:rsidRDefault="00DB4E8E">
      <w:pPr>
        <w:pStyle w:val="Bibliography"/>
      </w:pPr>
      <w:bookmarkStart w:id="75" w:name="ref-McGilliard_2014"/>
      <w:bookmarkStart w:id="76" w:name="refs"/>
      <w:r>
        <w:t xml:space="preserve">McGilliard, C. (2014) </w:t>
      </w:r>
      <w:r>
        <w:rPr>
          <w:i/>
          <w:iCs/>
        </w:rPr>
        <w:t>Assessment of the flathead sole stock in the gulf of alaska</w:t>
      </w:r>
      <w:r>
        <w:t>. North Pacific Fish. Manag. Counc. 605 W. 4th Ave. Suite 306 Anchorage, AK 99301.</w:t>
      </w:r>
    </w:p>
    <w:p w14:paraId="65C2DCB6" w14:textId="77777777" w:rsidR="00B33189" w:rsidRDefault="00DB4E8E">
      <w:pPr>
        <w:pStyle w:val="Bibliography"/>
      </w:pPr>
      <w:bookmarkStart w:id="77" w:name="ref-McGilliard_2016"/>
      <w:bookmarkEnd w:id="75"/>
      <w:r>
        <w:t xml:space="preserve">McGilliard, C. (2016) </w:t>
      </w:r>
      <w:r>
        <w:rPr>
          <w:i/>
          <w:iCs/>
        </w:rPr>
        <w:t>Assessment of the flathead sole-bering flounder stock in the bering sea and aleutian islands</w:t>
      </w:r>
      <w:r>
        <w:t>. North Pacific Fish. Manag. Counc. 605 W. 4th Av</w:t>
      </w:r>
      <w:bookmarkStart w:id="78" w:name="_GoBack"/>
      <w:bookmarkEnd w:id="78"/>
      <w:r>
        <w:t>e. Suite 306 Anchorage, AK 99301.</w:t>
      </w:r>
    </w:p>
    <w:p w14:paraId="7F9A3071" w14:textId="77777777" w:rsidR="00B33189" w:rsidRDefault="00DB4E8E">
      <w:pPr>
        <w:pStyle w:val="Bibliography"/>
      </w:pPr>
      <w:bookmarkStart w:id="79" w:name="ref-methot_stock_2013"/>
      <w:bookmarkEnd w:id="77"/>
      <w:r>
        <w:t xml:space="preserve">Methot, R.D. and Wetzel, C.R. (2013) </w:t>
      </w:r>
      <w:hyperlink r:id="rId14">
        <w:r>
          <w:rPr>
            <w:rStyle w:val="Hyperlink"/>
          </w:rPr>
          <w:t>Stock synthesis: A biological and statistical framework for fish stock assessment and fishery management</w:t>
        </w:r>
      </w:hyperlink>
      <w:r>
        <w:t xml:space="preserve">. </w:t>
      </w:r>
      <w:r>
        <w:rPr>
          <w:i/>
          <w:iCs/>
        </w:rPr>
        <w:t>Fisheries Research</w:t>
      </w:r>
      <w:r>
        <w:t xml:space="preserve"> 142, 86–99.</w:t>
      </w:r>
    </w:p>
    <w:p w14:paraId="594168B1" w14:textId="77777777" w:rsidR="00B33189" w:rsidRDefault="00DB4E8E">
      <w:pPr>
        <w:pStyle w:val="Bibliography"/>
      </w:pPr>
      <w:bookmarkStart w:id="80" w:name="ref-Monnahan2020"/>
      <w:bookmarkEnd w:id="79"/>
      <w:r>
        <w:t xml:space="preserve">Monnahan, C. and Haehn, R. (2020) Assessment of the flathead sole-Bering flounder stock complex in the Bering Sea and Aleutian Islands. </w:t>
      </w:r>
      <w:r>
        <w:rPr>
          <w:i/>
          <w:iCs/>
        </w:rPr>
        <w:t>Stock assessment and fishery evaluation report for the groundfish resources of the Gulf of Alaska as projected for 2020</w:t>
      </w:r>
      <w:r>
        <w:t>, 1–91.</w:t>
      </w:r>
    </w:p>
    <w:p w14:paraId="3D5A4211" w14:textId="77777777" w:rsidR="00B33189" w:rsidRDefault="00DB4E8E">
      <w:pPr>
        <w:pStyle w:val="Bibliography"/>
      </w:pPr>
      <w:bookmarkStart w:id="81" w:name="ref-Spencer2004"/>
      <w:bookmarkEnd w:id="80"/>
      <w:r>
        <w:t xml:space="preserve">Spencer, W., P. D. and Wilderbuer., T.K. (2004) Flathead sole. </w:t>
      </w:r>
      <w:r>
        <w:rPr>
          <w:i/>
          <w:iCs/>
        </w:rPr>
        <w:t>Stock Assessment and Fishery Evaluation Document for Groundfish Resources in the Bering Sea/Aleutian Islands Region as Projected for 2005. North Pacific Fishery Management Council, P.O. Box 103136, Anchorage, Alaska 99510.</w:t>
      </w:r>
      <w:r>
        <w:t>, 515–616.</w:t>
      </w:r>
    </w:p>
    <w:bookmarkEnd w:id="76"/>
    <w:bookmarkEnd w:id="81"/>
    <w:p w14:paraId="4AA55201" w14:textId="77777777" w:rsidR="00B33189" w:rsidRDefault="00DB4E8E">
      <w:r>
        <w:br w:type="page"/>
      </w:r>
    </w:p>
    <w:p w14:paraId="4347C34F" w14:textId="77777777" w:rsidR="00B33189" w:rsidRDefault="00DB4E8E">
      <w:pPr>
        <w:pStyle w:val="Heading1"/>
      </w:pPr>
      <w:bookmarkStart w:id="82" w:name="auxiliary-files"/>
      <w:bookmarkEnd w:id="74"/>
      <w:commentRangeStart w:id="83"/>
      <w:r>
        <w:lastRenderedPageBreak/>
        <w:t>Auxiliary Files</w:t>
      </w:r>
      <w:commentRangeEnd w:id="83"/>
      <w:r w:rsidR="00721154">
        <w:rPr>
          <w:rStyle w:val="CommentReference"/>
          <w:rFonts w:eastAsiaTheme="minorHAnsi" w:cstheme="minorBidi"/>
          <w:b w:val="0"/>
          <w:bCs w:val="0"/>
        </w:rPr>
        <w:commentReference w:id="83"/>
      </w:r>
    </w:p>
    <w:p w14:paraId="331C8A76" w14:textId="77777777" w:rsidR="00B33189" w:rsidRDefault="00DB4E8E">
      <w:pPr>
        <w:pStyle w:val="FirstParagraph"/>
      </w:pPr>
      <w:r>
        <w:t xml:space="preserve">A script to reproduce the analyses presented in this assessment is available </w:t>
      </w:r>
      <w:hyperlink r:id="rId15">
        <w:r>
          <w:rPr>
            <w:rStyle w:val="Hyperlink"/>
          </w:rPr>
          <w:t>her</w:t>
        </w:r>
        <w:r>
          <w:rPr>
            <w:rStyle w:val="Hyperlink"/>
          </w:rPr>
          <w:t>e</w:t>
        </w:r>
      </w:hyperlink>
      <w:r>
        <w:t>.</w:t>
      </w:r>
    </w:p>
    <w:p w14:paraId="68F8A5C2" w14:textId="77777777" w:rsidR="00B33189" w:rsidRDefault="00DB4E8E">
      <w:pPr>
        <w:pStyle w:val="BodyText"/>
      </w:pPr>
      <w:r>
        <w:t xml:space="preserve">Survey conditional age-at-length data is prohibitively large to present in this document; readers may access these data electronically </w:t>
      </w:r>
      <w:hyperlink r:id="rId16" w:anchor="L277">
        <w:r>
          <w:rPr>
            <w:rStyle w:val="Hyperlink"/>
          </w:rPr>
          <w:t>here</w:t>
        </w:r>
      </w:hyperlink>
    </w:p>
    <w:p w14:paraId="25FBFBF7" w14:textId="77777777" w:rsidR="00B33189" w:rsidRDefault="00DB4E8E">
      <w:pPr>
        <w:pStyle w:val="BodyText"/>
      </w:pPr>
      <w:r>
        <w:t xml:space="preserve">A comma-separated electronic file containing the estimated numbers-at-age is available </w:t>
      </w:r>
      <w:hyperlink r:id="rId17">
        <w:r>
          <w:rPr>
            <w:rStyle w:val="Hyperlink"/>
          </w:rPr>
          <w:t>here</w:t>
        </w:r>
      </w:hyperlink>
      <w:r>
        <w:t>.</w:t>
      </w:r>
    </w:p>
    <w:p w14:paraId="4EFDE934" w14:textId="77777777" w:rsidR="00B33189" w:rsidRDefault="00DB4E8E">
      <w:pPr>
        <w:pStyle w:val="BodyText"/>
      </w:pPr>
      <w:r>
        <w:t xml:space="preserve">An document describing the bridging exercises (software, data, and input sample sizes) from 2020 to the present assessment is provided </w:t>
      </w:r>
      <w:hyperlink r:id="rId18">
        <w:r>
          <w:rPr>
            <w:rStyle w:val="Hyperlink"/>
          </w:rPr>
          <w:t>here</w:t>
        </w:r>
      </w:hyperlink>
      <w:r>
        <w:t>.</w:t>
      </w:r>
    </w:p>
    <w:p w14:paraId="7DE84BC0" w14:textId="77777777" w:rsidR="00B33189" w:rsidRDefault="00DB4E8E">
      <w:r>
        <w:br w:type="page"/>
      </w:r>
    </w:p>
    <w:p w14:paraId="53AEF91D" w14:textId="77777777" w:rsidR="00B33189" w:rsidRDefault="00DB4E8E">
      <w:pPr>
        <w:pStyle w:val="Heading1"/>
      </w:pPr>
      <w:bookmarkStart w:id="84" w:name="tables"/>
      <w:bookmarkEnd w:id="82"/>
      <w:r>
        <w:lastRenderedPageBreak/>
        <w:t>Tables</w:t>
      </w:r>
    </w:p>
    <w:p w14:paraId="7A97AAD1" w14:textId="77777777" w:rsidR="00B33189" w:rsidRDefault="00DB4E8E">
      <w:pPr>
        <w:pStyle w:val="TableCaption"/>
      </w:pPr>
      <w:bookmarkStart w:id="85" w:name="tab:catches"/>
      <w:bookmarkEnd w:id="85"/>
      <w:r>
        <w:t>Table 9.1. Total catch, ABC, Final TAC, OFL, and associated management measures for BSAI FHS since 2007. The Total column are the catches used in the assessment and projection model. Catch at age and length are provided in separate tables. Catch Accounting System via AKFIN database.</w:t>
      </w:r>
    </w:p>
    <w:tbl>
      <w:tblPr>
        <w:tblW w:w="0" w:type="auto"/>
        <w:jc w:val="center"/>
        <w:tblLayout w:type="fixed"/>
        <w:tblLook w:val="0420" w:firstRow="1" w:lastRow="0" w:firstColumn="0" w:lastColumn="0" w:noHBand="0" w:noVBand="1"/>
      </w:tblPr>
      <w:tblGrid>
        <w:gridCol w:w="1080"/>
        <w:gridCol w:w="1080"/>
        <w:gridCol w:w="1080"/>
        <w:gridCol w:w="1080"/>
        <w:gridCol w:w="1080"/>
        <w:gridCol w:w="3600"/>
      </w:tblGrid>
      <w:tr w:rsidR="00B33189" w14:paraId="41D89ABE"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119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BFDE3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Total 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BCE9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2470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TAC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4C6E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w:t>
            </w:r>
          </w:p>
        </w:tc>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3AE7B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Management Measures</w:t>
            </w:r>
          </w:p>
        </w:tc>
      </w:tr>
      <w:tr w:rsidR="00B33189" w14:paraId="45ED3A76"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552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08C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5,208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DE348"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E139"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13E05"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523DA"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192691B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899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A5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EDB85"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464B"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DA84C"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E71F6"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5F8631F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08E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7F1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6,783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C500C"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7AA22"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C905"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AA985"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4612DEA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720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7024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F6A5B"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01BF8"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DDD1F"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8DAE9"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5015DC0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4ADD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17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54B8A"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FE697"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E198E"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293C"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6816FA8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6F4B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650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987BE"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96462"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CCDB5"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C64E1"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06E671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70C4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FC3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57A27"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C280B"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3431"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421EE"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5988B18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B74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929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13,574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8EE1A"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34A90"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5E8A"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7A102"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22F33D6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E6B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F6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6FB38"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08995"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AF31F"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DA581"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08EF907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65A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821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14,715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98A6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138,000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FC2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FD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167,000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09E23"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2B3D014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5F76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1F4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9EB2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116,000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F524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3FAC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140,000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7A837"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14DF48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5C1B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5CF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20,683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117F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889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43,500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0C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145,000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550F3"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72D105E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4A9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463B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24,387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1D02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B20E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91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190,000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E6A4"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3889E93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C77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DBB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18,573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058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77,300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C397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77,300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682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118,000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44A0E"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5D35565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556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28C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20,441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46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73,500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31C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52,652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CA2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90,000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E5311"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22DDAD1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D42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E44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17,811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68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84,000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2E7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BA8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102,000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92859"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5EE5E47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5D4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16B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9D6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82,600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4DC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917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AAD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Red King crab and halibut caps</w:t>
            </w:r>
          </w:p>
        </w:tc>
      </w:tr>
      <w:tr w:rsidR="00B33189" w14:paraId="3143AE4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ABD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95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13,785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274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66,000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FCA2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9F7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81,000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7AE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Halibut caps</w:t>
            </w:r>
          </w:p>
        </w:tc>
      </w:tr>
      <w:tr w:rsidR="00B33189" w14:paraId="6CD4897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0BC8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0A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705A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61,900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111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795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75,200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084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Halibut caps, bycatch status, protected species status</w:t>
            </w:r>
          </w:p>
        </w:tc>
      </w:tr>
      <w:tr w:rsidR="00B33189" w14:paraId="4397036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9CB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8AA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D88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58,500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98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3B0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70,200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A32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Halibut caps</w:t>
            </w:r>
          </w:p>
        </w:tc>
      </w:tr>
      <w:tr w:rsidR="00B33189" w14:paraId="49FEBAA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B015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FBF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62B9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59,800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440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835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71,800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973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4F7884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B236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93F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4A2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79,200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321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993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95,300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ADC0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6DDF3E1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E38A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FD0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1B84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72E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35C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86,000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FE20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80 closures; bycatch limited access; incidental catch allowance</w:t>
            </w:r>
          </w:p>
        </w:tc>
      </w:tr>
      <w:tr w:rsidR="00B33189" w14:paraId="3C9A91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F16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709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19,558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B4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71,400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D18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3430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83,800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DF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170A08A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BDB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B36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7C1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69,200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E5D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4F5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83,100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1E5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7DE8639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98E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38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13,557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257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69,300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1E31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41,548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11A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83,300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B0A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682F8C9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0F2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586F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70A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AAF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34,134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B76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84,500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CCC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005FD37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2A3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0DD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17,353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DA4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67,900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1A9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22,699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AF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81,500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8A35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80 closures</w:t>
            </w:r>
          </w:p>
        </w:tc>
      </w:tr>
      <w:tr w:rsidR="00B33189" w14:paraId="23F3E8E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F79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FD56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B96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66,293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1204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FE8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79,633</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FD9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35C4387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B4F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1AF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C469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66,130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D1F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EB3F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79,419</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33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7DB12A7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5F8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CE2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7AF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66,250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F91C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73C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79,562</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AA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77CA4A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7C5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181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D416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68,278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211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9337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81,654</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7AF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73D9D75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3B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04E4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74D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66,773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CC7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AAB1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79,862</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3323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629088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73EB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E7E3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44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66,625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A7B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80A9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80,918</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A51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6A940BB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35E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575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C26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68,134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87F2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2D35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82,810</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342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5318D9F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27A1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1D1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BB7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334F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328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75,863</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58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09C4C49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FB4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F7E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14,690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B2C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64,288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33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35,500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8D77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77,967</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E36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187F5D6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6E01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FF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DB6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65,344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22A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35,500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CF4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79,256</w:t>
            </w:r>
          </w:p>
        </w:tc>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0A32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r w:rsidR="00B33189" w14:paraId="69427CFA"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F94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A5F2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11,148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00AEE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67,289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206E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35,500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F3D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81,605</w:t>
            </w:r>
          </w:p>
        </w:tc>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AA09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
            </w:r>
          </w:p>
        </w:tc>
      </w:tr>
    </w:tbl>
    <w:p w14:paraId="36C16D25" w14:textId="77777777" w:rsidR="00B33189" w:rsidRDefault="00DB4E8E">
      <w:r>
        <w:br w:type="page"/>
      </w:r>
    </w:p>
    <w:p w14:paraId="3584F49E" w14:textId="77777777" w:rsidR="00B33189" w:rsidRDefault="00DB4E8E">
      <w:pPr>
        <w:pStyle w:val="TableCaption"/>
      </w:pPr>
      <w:bookmarkStart w:id="86" w:name="tab:fishlengthcompstF"/>
      <w:bookmarkEnd w:id="86"/>
      <w:r>
        <w:lastRenderedPageBreak/>
        <w:t>Table 9.2. Fishery length frequency data for female BSAI FHS since 2000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tblGrid>
      <w:tr w:rsidR="00B33189" w14:paraId="216B1E3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A912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37FF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2002 (1124)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5208D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2003 (1002)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2A58E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2008 (4164)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A086B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2022 (2254)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5D895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2023 (1260)</w:t>
            </w:r>
          </w:p>
        </w:tc>
      </w:tr>
      <w:tr w:rsidR="00B33189" w14:paraId="68F2C79D"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A3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F34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E14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831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C77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00E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7372AF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0D2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880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6D3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F5E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7AE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347B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679EDD7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090D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4C5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6BE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5F7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2F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52D7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1B3AA22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2FB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6359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3B56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41E4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AFB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440E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5D7E8A8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C84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FF92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764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995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BED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C5B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2CF6DF7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44BA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843B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B17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271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A3F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358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r>
      <w:tr w:rsidR="00B33189" w14:paraId="35F05AA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816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D41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A18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2F5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791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6B87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r>
      <w:tr w:rsidR="00B33189" w14:paraId="21305EB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321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BFF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AB9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C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B48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78D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0.0018</w:t>
            </w:r>
          </w:p>
        </w:tc>
      </w:tr>
      <w:tr w:rsidR="00B33189" w14:paraId="7B15221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EDBD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3970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5A09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D96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390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359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0.0042</w:t>
            </w:r>
          </w:p>
        </w:tc>
      </w:tr>
      <w:tr w:rsidR="00B33189" w14:paraId="097E732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97B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BC7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46C3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7C7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F63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8136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0.0092</w:t>
            </w:r>
          </w:p>
        </w:tc>
      </w:tr>
      <w:tr w:rsidR="00B33189" w14:paraId="64F3267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3586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859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AB69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C5B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245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2B83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0.0190</w:t>
            </w:r>
          </w:p>
        </w:tc>
      </w:tr>
      <w:tr w:rsidR="00B33189" w14:paraId="79A932D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7C4C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D17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3E3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68F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8C4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14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0.0253</w:t>
            </w:r>
          </w:p>
        </w:tc>
      </w:tr>
      <w:tr w:rsidR="00B33189" w14:paraId="1B50732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F6D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0A9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D59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AB1D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613A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D83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0.0320</w:t>
            </w:r>
          </w:p>
        </w:tc>
      </w:tr>
      <w:tr w:rsidR="00B33189" w14:paraId="047EC2E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ECF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75E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8F5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D424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551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B1B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0.0396</w:t>
            </w:r>
          </w:p>
        </w:tc>
      </w:tr>
      <w:tr w:rsidR="00B33189" w14:paraId="7EB67A6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7E6D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E68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A66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98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F9A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AB6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0.0485</w:t>
            </w:r>
          </w:p>
        </w:tc>
      </w:tr>
      <w:tr w:rsidR="00B33189" w14:paraId="6FA1A93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1AE4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6FD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FD9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8E2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7A17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9800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0.0488</w:t>
            </w:r>
          </w:p>
        </w:tc>
      </w:tr>
      <w:tr w:rsidR="00B33189" w14:paraId="4F30DEA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59BE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B407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4002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593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D76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EE0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0.0438</w:t>
            </w:r>
          </w:p>
        </w:tc>
      </w:tr>
      <w:tr w:rsidR="00B33189" w14:paraId="39D635D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177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120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E856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A47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64FD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1AB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0.0481</w:t>
            </w:r>
          </w:p>
        </w:tc>
      </w:tr>
      <w:tr w:rsidR="00B33189" w14:paraId="2D1AD1C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B62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5FE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3BE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F9F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52F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AFF8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0.0474</w:t>
            </w:r>
          </w:p>
        </w:tc>
      </w:tr>
      <w:tr w:rsidR="00B33189" w14:paraId="0F53D4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E043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5DF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EFDE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263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AC94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972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0.0542</w:t>
            </w:r>
          </w:p>
        </w:tc>
      </w:tr>
      <w:tr w:rsidR="00B33189" w14:paraId="7874795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7F0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A91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968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5EE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298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79F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0.0265</w:t>
            </w:r>
          </w:p>
        </w:tc>
      </w:tr>
      <w:tr w:rsidR="00B33189" w14:paraId="702A162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F2C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307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67AD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3DE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DF8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BC03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0.0056</w:t>
            </w:r>
          </w:p>
        </w:tc>
      </w:tr>
      <w:tr w:rsidR="00B33189" w14:paraId="05B74C7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0F95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B2FF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EB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BC5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50C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FEB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r>
      <w:tr w:rsidR="00B33189" w14:paraId="090D29E6"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FD7F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2048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864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C4A1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83F1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D5ED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r>
    </w:tbl>
    <w:p w14:paraId="590D1AD2" w14:textId="77777777" w:rsidR="00B33189" w:rsidRDefault="00DB4E8E">
      <w:r>
        <w:br w:type="page"/>
      </w:r>
    </w:p>
    <w:p w14:paraId="66CAC1F4" w14:textId="77777777" w:rsidR="00B33189" w:rsidRDefault="00DB4E8E">
      <w:pPr>
        <w:pStyle w:val="TableCaption"/>
      </w:pPr>
      <w:bookmarkStart w:id="87" w:name="tab:fishlengthcompstM"/>
      <w:bookmarkEnd w:id="87"/>
      <w:r>
        <w:lastRenderedPageBreak/>
        <w:t>Table 9.3. Fishery length frequency data for male BSAI FHS since 2000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tblGrid>
      <w:tr w:rsidR="00B33189" w14:paraId="33D1DC58"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7F9B6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79E8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2002 (1124)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EAC2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2003 (1002)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F4E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2008 (4164)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F42F4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2022 (2254)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C63A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2023 (1260)</w:t>
            </w:r>
          </w:p>
        </w:tc>
      </w:tr>
      <w:tr w:rsidR="00B33189" w14:paraId="4880676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ED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87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FFA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E18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ED7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EF5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49765ED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B30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BFD4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FCF2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9F7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999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C41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763C1EA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11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939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644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E9F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C3B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621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1D36EB2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0AA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36B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3BC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029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B142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216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5919EA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79C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A35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AB2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014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0C0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212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1C072D0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7D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113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31A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873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5A3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C3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0.0004</w:t>
            </w:r>
          </w:p>
        </w:tc>
      </w:tr>
      <w:tr w:rsidR="00B33189" w14:paraId="2A5E65C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846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F4C1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67FA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CAC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8C0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3C9B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0.0011</w:t>
            </w:r>
          </w:p>
        </w:tc>
      </w:tr>
      <w:tr w:rsidR="00B33189" w14:paraId="2D0C49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30CD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F3D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D5B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6DAE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A2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2F63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0.0024</w:t>
            </w:r>
          </w:p>
        </w:tc>
      </w:tr>
      <w:tr w:rsidR="00B33189" w14:paraId="79E2BC6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277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EFB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F30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36C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9BF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48DD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0.0041</w:t>
            </w:r>
          </w:p>
        </w:tc>
      </w:tr>
      <w:tr w:rsidR="00B33189" w14:paraId="5AEE4F5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F3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24D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15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491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E7F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037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0.0146</w:t>
            </w:r>
          </w:p>
        </w:tc>
      </w:tr>
      <w:tr w:rsidR="00B33189" w14:paraId="2B764D0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AF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FB42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05B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A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AA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8D5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0.0247</w:t>
            </w:r>
          </w:p>
        </w:tc>
      </w:tr>
      <w:tr w:rsidR="00B33189" w14:paraId="258304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4E1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41A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5A7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DA8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9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FCB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0.0439</w:t>
            </w:r>
          </w:p>
        </w:tc>
      </w:tr>
      <w:tr w:rsidR="00B33189" w14:paraId="527BEA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D732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8A4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12E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72A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E36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9DD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0.0772</w:t>
            </w:r>
          </w:p>
        </w:tc>
      </w:tr>
      <w:tr w:rsidR="00B33189" w14:paraId="367B65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FFA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93A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005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268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F7E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190C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0.0923</w:t>
            </w:r>
          </w:p>
        </w:tc>
      </w:tr>
      <w:tr w:rsidR="00B33189" w14:paraId="2005A98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B59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873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0F15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65EE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2CF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5D19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0.0809</w:t>
            </w:r>
          </w:p>
        </w:tc>
      </w:tr>
      <w:tr w:rsidR="00B33189" w14:paraId="260E3E2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5719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293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32F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0668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95C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C09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0.0551</w:t>
            </w:r>
          </w:p>
        </w:tc>
      </w:tr>
      <w:tr w:rsidR="00B33189" w14:paraId="43A4ED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3F0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337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E33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8D7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9A3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EAA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0.0563</w:t>
            </w:r>
          </w:p>
        </w:tc>
      </w:tr>
      <w:tr w:rsidR="00B33189" w14:paraId="37B34D0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D9D9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7E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85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26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333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BDB9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0.0656</w:t>
            </w:r>
          </w:p>
        </w:tc>
      </w:tr>
      <w:tr w:rsidR="00B33189" w14:paraId="6CB1B5C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EC8F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10A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D9D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35BC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3FA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A5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0.0219</w:t>
            </w:r>
          </w:p>
        </w:tc>
      </w:tr>
      <w:tr w:rsidR="00B33189" w14:paraId="447874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7A9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7FA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DF8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7413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EF8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91F0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0.0035</w:t>
            </w:r>
          </w:p>
        </w:tc>
      </w:tr>
      <w:tr w:rsidR="00B33189" w14:paraId="323CE5E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704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2EC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16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3B24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6B8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88E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0.0010</w:t>
            </w:r>
          </w:p>
        </w:tc>
      </w:tr>
      <w:tr w:rsidR="00B33189" w14:paraId="575D6B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BD35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85C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03E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D5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4282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653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0.0004</w:t>
            </w:r>
          </w:p>
        </w:tc>
      </w:tr>
      <w:tr w:rsidR="00B33189" w14:paraId="15F9D37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A1E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CF6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98B5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2C7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08D0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FF51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0D1698AC"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313A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B0EA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CB4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055BF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651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5E1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bl>
    <w:p w14:paraId="36EBAAC5" w14:textId="77777777" w:rsidR="00B33189" w:rsidRDefault="00DB4E8E">
      <w:r>
        <w:br w:type="page"/>
      </w:r>
    </w:p>
    <w:p w14:paraId="0A030875" w14:textId="77777777" w:rsidR="00B33189" w:rsidRDefault="00DB4E8E">
      <w:pPr>
        <w:pStyle w:val="TableCaption"/>
      </w:pPr>
      <w:bookmarkStart w:id="88" w:name="tab:fishagecompstF"/>
      <w:bookmarkEnd w:id="88"/>
      <w:r>
        <w:lastRenderedPageBreak/>
        <w:t>Table 9.4. Fishery age frequency data for female BSAI FHS in last ten years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B33189" w14:paraId="2096EF73"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682F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Age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F3D1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2014 (347)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9CF1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2015 (310)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B46B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2016 (585)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753A7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2017 (379)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4FD7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2018 (435)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1D13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2019 (530)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839C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2020 (439)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0A6A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2021 (487)</w:t>
            </w:r>
          </w:p>
        </w:tc>
      </w:tr>
      <w:tr w:rsidR="00B33189" w14:paraId="73AE6509"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CD8B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62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626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0CBB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36F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7EF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CFE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CD0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E12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742EE4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6F8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1F4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0E13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C90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B43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51B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AFB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A9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E4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196C097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11A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0BC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BAF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A39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89F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07E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47C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6F2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84F6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0.0041</w:t>
            </w:r>
          </w:p>
        </w:tc>
      </w:tr>
      <w:tr w:rsidR="00B33189" w14:paraId="40F19B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450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387D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61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98B6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50C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A01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86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E48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240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76437A8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D73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38A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8FE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E10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0718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74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518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ABA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5E9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0.0108</w:t>
            </w:r>
          </w:p>
        </w:tc>
      </w:tr>
      <w:tr w:rsidR="00B33189" w14:paraId="510C490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15D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D54E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E42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9B2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601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4D2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F72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2BD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9812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0.0270</w:t>
            </w:r>
          </w:p>
        </w:tc>
      </w:tr>
      <w:tr w:rsidR="00B33189" w14:paraId="58621CE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A4A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CF99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EF94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1A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B7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38F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A0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DFD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354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0.0458</w:t>
            </w:r>
          </w:p>
        </w:tc>
      </w:tr>
      <w:tr w:rsidR="00B33189" w14:paraId="1815BB4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C565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806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00B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B91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CD6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D5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64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8261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989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0.0391</w:t>
            </w:r>
          </w:p>
        </w:tc>
      </w:tr>
      <w:tr w:rsidR="00B33189" w14:paraId="18A81F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D6A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731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420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7E1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150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2DE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E70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1C0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AF7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0.0566</w:t>
            </w:r>
          </w:p>
        </w:tc>
      </w:tr>
      <w:tr w:rsidR="00B33189" w14:paraId="10215D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C41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C280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914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9F8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76D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525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AAA8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C0F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D068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0.0552</w:t>
            </w:r>
          </w:p>
        </w:tc>
      </w:tr>
      <w:tr w:rsidR="00B33189" w14:paraId="5DFBC3A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8C1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1CD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17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F68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520D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9C7C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0DCF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94C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F0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0.0364</w:t>
            </w:r>
          </w:p>
        </w:tc>
      </w:tr>
      <w:tr w:rsidR="00B33189" w14:paraId="2AB7C87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D77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0359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3D8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BB5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304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0AFB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110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4A1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C20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0.0350</w:t>
            </w:r>
          </w:p>
        </w:tc>
      </w:tr>
      <w:tr w:rsidR="00B33189" w14:paraId="096F03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14E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1C8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100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D822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7B0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DE6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CC7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B0C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3876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0.0270</w:t>
            </w:r>
          </w:p>
        </w:tc>
      </w:tr>
      <w:tr w:rsidR="00B33189" w14:paraId="42E46B8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50A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0FE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CCC2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1B68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383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08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CA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A6EB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6CE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0.0323</w:t>
            </w:r>
          </w:p>
        </w:tc>
      </w:tr>
      <w:tr w:rsidR="00B33189" w14:paraId="0E3FDB2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364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DB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9D6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01F1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5E7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A8A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4BE7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AD63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985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0.0391</w:t>
            </w:r>
          </w:p>
        </w:tc>
      </w:tr>
      <w:tr w:rsidR="00B33189" w14:paraId="3D11637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81A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A44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0F4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C5BD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C8B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17C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1C0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C51E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DED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0.0485</w:t>
            </w:r>
          </w:p>
        </w:tc>
      </w:tr>
      <w:tr w:rsidR="00B33189" w14:paraId="571042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BC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FE5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857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9522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AF9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D8B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FE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58E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853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0.0283</w:t>
            </w:r>
          </w:p>
        </w:tc>
      </w:tr>
      <w:tr w:rsidR="00B33189" w14:paraId="547A6B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F1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41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CA93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20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74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BA60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D02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7A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734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0.0270</w:t>
            </w:r>
          </w:p>
        </w:tc>
      </w:tr>
      <w:tr w:rsidR="00B33189" w14:paraId="288E335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2926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67A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DDF9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8C5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333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791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721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F6A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C27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0.0148</w:t>
            </w:r>
          </w:p>
        </w:tc>
      </w:tr>
      <w:tr w:rsidR="00B33189" w14:paraId="740C631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33D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C70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321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DF1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02D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FAA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FA0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AB8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B5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0.0175</w:t>
            </w:r>
          </w:p>
        </w:tc>
      </w:tr>
      <w:tr w:rsidR="00B33189" w14:paraId="1CB037DC"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259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7140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BF5C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961E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3D4C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B39BC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6C291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7029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FE7A8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0.0229</w:t>
            </w:r>
          </w:p>
        </w:tc>
      </w:tr>
    </w:tbl>
    <w:p w14:paraId="2F5BB516" w14:textId="77777777" w:rsidR="00B33189" w:rsidRDefault="00DB4E8E">
      <w:r>
        <w:br w:type="page"/>
      </w:r>
    </w:p>
    <w:p w14:paraId="6C3ECF60" w14:textId="77777777" w:rsidR="00B33189" w:rsidRDefault="00DB4E8E">
      <w:pPr>
        <w:pStyle w:val="TableCaption"/>
      </w:pPr>
      <w:bookmarkStart w:id="89" w:name="tab:fishagecompstM"/>
      <w:bookmarkEnd w:id="89"/>
      <w:r>
        <w:lastRenderedPageBreak/>
        <w:t>Table 9.5. Fishery age frequency data for male BSAI FHS in last ten years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B33189" w14:paraId="4D1D2ECD"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A693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Age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7693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2015 (310)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01F6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2016 (585)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D8C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2017 (379)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2696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2018 (435)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6F8A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2019 (530)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10AD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2020 (439)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EA71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2021 (487)</w:t>
            </w:r>
          </w:p>
        </w:tc>
      </w:tr>
      <w:tr w:rsidR="00B33189" w14:paraId="1F20B3AC"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93A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5CF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ECC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69E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0B00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EBE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24EA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FD4B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479338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987B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E3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BA6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322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548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486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20E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676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20FC6B2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C3F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FFC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E6F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ADA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742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A0F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27F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D48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0.0014</w:t>
            </w:r>
          </w:p>
        </w:tc>
      </w:tr>
      <w:tr w:rsidR="00B33189" w14:paraId="6A4AE5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69D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6505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57F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DC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71D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9F7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49A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EFF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0.0041</w:t>
            </w:r>
          </w:p>
        </w:tc>
      </w:tr>
      <w:tr w:rsidR="00B33189" w14:paraId="062E9C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EB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2F4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B4D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CBF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5607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C8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8E7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762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0.0445</w:t>
            </w:r>
          </w:p>
        </w:tc>
      </w:tr>
      <w:tr w:rsidR="00B33189" w14:paraId="7FDCEDA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295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DFEF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B871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D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993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ACA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9049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139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0.0714</w:t>
            </w:r>
          </w:p>
        </w:tc>
      </w:tr>
      <w:tr w:rsidR="00B33189" w14:paraId="208D722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56D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273D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1CE4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339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F6C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F86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EA8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05D0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0.0431</w:t>
            </w:r>
          </w:p>
        </w:tc>
      </w:tr>
      <w:tr w:rsidR="00B33189" w14:paraId="27AD97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19D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4AA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042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197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C42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98A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7F0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960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0.0256</w:t>
            </w:r>
          </w:p>
        </w:tc>
      </w:tr>
      <w:tr w:rsidR="00B33189" w14:paraId="6266A6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B320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A8E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231C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CB1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CFD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C77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102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BE4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0.0216</w:t>
            </w:r>
          </w:p>
        </w:tc>
      </w:tr>
      <w:tr w:rsidR="00B33189" w14:paraId="49327A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7F1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245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41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F81B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F18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8DF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473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809F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0.0283</w:t>
            </w:r>
          </w:p>
        </w:tc>
      </w:tr>
      <w:tr w:rsidR="00B33189" w14:paraId="19FEF2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9EF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75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D51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ABF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32E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42D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5F01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8945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0.0094</w:t>
            </w:r>
          </w:p>
        </w:tc>
      </w:tr>
      <w:tr w:rsidR="00B33189" w14:paraId="0223F58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E2A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199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8B6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7CF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37A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C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FA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4441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0.0121</w:t>
            </w:r>
          </w:p>
        </w:tc>
      </w:tr>
      <w:tr w:rsidR="00B33189" w14:paraId="1B0B04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EFC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A7D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461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DEB8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2AF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E559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7263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24F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0.0256</w:t>
            </w:r>
          </w:p>
        </w:tc>
      </w:tr>
      <w:tr w:rsidR="00B33189" w14:paraId="66813CB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8EA2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BC76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E00E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7E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474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8F6F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A39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AEE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0.0189</w:t>
            </w:r>
          </w:p>
        </w:tc>
      </w:tr>
      <w:tr w:rsidR="00B33189" w14:paraId="501D09D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4EE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363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154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A4F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7AF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A5A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3BED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CE4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0.0283</w:t>
            </w:r>
          </w:p>
        </w:tc>
      </w:tr>
      <w:tr w:rsidR="00B33189" w14:paraId="4986ECD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E9B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9976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2BC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C82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14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6BD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9A3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395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0.0243</w:t>
            </w:r>
          </w:p>
        </w:tc>
      </w:tr>
      <w:tr w:rsidR="00B33189" w14:paraId="29D487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972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712B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5D7E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7FE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76E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EE1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FC1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ABE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0.0189</w:t>
            </w:r>
          </w:p>
        </w:tc>
      </w:tr>
      <w:tr w:rsidR="00B33189" w14:paraId="4BDC12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F78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1B1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ED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8D8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1C6E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7653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24F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2629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0.0135</w:t>
            </w:r>
          </w:p>
        </w:tc>
      </w:tr>
      <w:tr w:rsidR="00B33189" w14:paraId="738ACD3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FE0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9C1F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287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E8B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1C79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3A25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8727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C57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0.0067</w:t>
            </w:r>
          </w:p>
        </w:tc>
      </w:tr>
      <w:tr w:rsidR="00B33189" w14:paraId="0431D0B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FE8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F62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97D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09D8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8DC0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EB0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7AB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83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0.0054</w:t>
            </w:r>
          </w:p>
        </w:tc>
      </w:tr>
      <w:tr w:rsidR="00B33189" w14:paraId="1E08013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20E7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89B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1BBD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C7A7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024AA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F57C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0.0587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77A3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098A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0.0296</w:t>
            </w:r>
          </w:p>
        </w:tc>
      </w:tr>
    </w:tbl>
    <w:p w14:paraId="342350AB" w14:textId="77777777" w:rsidR="00B33189" w:rsidRDefault="00DB4E8E">
      <w:r>
        <w:br w:type="page"/>
      </w:r>
    </w:p>
    <w:p w14:paraId="49DA7C5C" w14:textId="77777777" w:rsidR="00B33189" w:rsidRDefault="00DB4E8E">
      <w:pPr>
        <w:pStyle w:val="TableCaption"/>
      </w:pPr>
      <w:bookmarkStart w:id="90" w:name="tab:survobs"/>
      <w:bookmarkEnd w:id="90"/>
      <w:r>
        <w:lastRenderedPageBreak/>
        <w:t>Table 9.6. Survey biomass estimates (t) with standard error (SE) for BSAI FHS.</w:t>
      </w:r>
    </w:p>
    <w:tbl>
      <w:tblPr>
        <w:tblW w:w="0" w:type="auto"/>
        <w:jc w:val="center"/>
        <w:tblLayout w:type="fixed"/>
        <w:tblLook w:val="0420" w:firstRow="1" w:lastRow="0" w:firstColumn="0" w:lastColumn="0" w:noHBand="0" w:noVBand="1"/>
      </w:tblPr>
      <w:tblGrid>
        <w:gridCol w:w="720"/>
        <w:gridCol w:w="1440"/>
        <w:gridCol w:w="720"/>
      </w:tblGrid>
      <w:tr w:rsidR="00B33189" w14:paraId="271B6E02" w14:textId="77777777">
        <w:trPr>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E1BB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Year</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E369E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Biomass (t)</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62B0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SE</w:t>
            </w:r>
          </w:p>
        </w:tc>
      </w:tr>
      <w:tr w:rsidR="00B33189" w14:paraId="7D168BE7" w14:textId="77777777">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0E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1982</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A90E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197,759</w:t>
            </w: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670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561F56CD"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21F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3B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277,331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E4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w:t>
            </w:r>
          </w:p>
        </w:tc>
      </w:tr>
      <w:tr w:rsidR="00B33189" w14:paraId="70018D2E"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D6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4748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291,972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6D90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w:t>
            </w:r>
          </w:p>
        </w:tc>
      </w:tr>
      <w:tr w:rsidR="00B33189" w14:paraId="055224AE"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206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334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271,890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E6C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w:t>
            </w:r>
          </w:p>
        </w:tc>
      </w:tr>
      <w:tr w:rsidR="00B33189" w14:paraId="6DE83749"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5D12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654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364,713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2A8F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01B0B014"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DD0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578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400,742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90F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2A7E771F"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F98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D758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569,867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EB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0913D82D"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CA6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FAB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528,806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3D6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w:t>
            </w:r>
          </w:p>
        </w:tc>
      </w:tr>
      <w:tr w:rsidR="00B33189" w14:paraId="04D86A67"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EB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F91B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601,534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57F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08A0224E"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6A7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CB2B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552,288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152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w:t>
            </w:r>
          </w:p>
        </w:tc>
      </w:tr>
      <w:tr w:rsidR="00B33189" w14:paraId="53D0998C"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0D0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1C6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626,382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5E6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w:t>
            </w:r>
          </w:p>
        </w:tc>
      </w:tr>
      <w:tr w:rsidR="00B33189" w14:paraId="411560FC"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F62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5B5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616,911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365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w:t>
            </w:r>
          </w:p>
        </w:tc>
      </w:tr>
      <w:tr w:rsidR="00B33189" w14:paraId="23957915"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672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443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699,446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A1C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w:t>
            </w:r>
          </w:p>
        </w:tc>
      </w:tr>
      <w:tr w:rsidR="00B33189" w14:paraId="62C02BF3"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2CE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392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603,642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08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0A628A65"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302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2F22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625,889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DA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668DCD2D"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0B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579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794,426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F84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0.21</w:t>
            </w:r>
          </w:p>
        </w:tc>
      </w:tr>
      <w:tr w:rsidR="00B33189" w14:paraId="1EA62DFC"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52D6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CDF5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692,722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16C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0.20</w:t>
            </w:r>
          </w:p>
        </w:tc>
      </w:tr>
      <w:tr w:rsidR="00B33189" w14:paraId="59BE0E5A"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ED0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4A6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408,611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7B0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1561301B"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7D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F38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401,106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C64B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5E13A4AB"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F2B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DC6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523,303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9685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w:t>
            </w:r>
          </w:p>
        </w:tc>
      </w:tr>
      <w:tr w:rsidR="00B33189" w14:paraId="4A08C1C6"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12B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3B4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562,073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CEDB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0.17</w:t>
            </w:r>
          </w:p>
        </w:tc>
      </w:tr>
      <w:tr w:rsidR="00B33189" w14:paraId="38559181"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B4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072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523,393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8D2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w:t>
            </w:r>
          </w:p>
        </w:tc>
      </w:tr>
      <w:tr w:rsidR="00B33189" w14:paraId="2C116958"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D6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342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624,805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FE21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w:t>
            </w:r>
          </w:p>
        </w:tc>
      </w:tr>
      <w:tr w:rsidR="00B33189" w14:paraId="404A3104"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18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C13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621,858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673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w:t>
            </w:r>
          </w:p>
        </w:tc>
      </w:tr>
      <w:tr w:rsidR="00B33189" w14:paraId="67D8CD3F"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435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0299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643,731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95C5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4008A451"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E0F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095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571,325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FDD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w:t>
            </w:r>
          </w:p>
        </w:tc>
      </w:tr>
      <w:tr w:rsidR="00B33189" w14:paraId="68E857F4"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481C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2008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2AA2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553,787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2FE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w:t>
            </w:r>
          </w:p>
        </w:tc>
      </w:tr>
      <w:tr w:rsidR="00B33189" w14:paraId="314740E7"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1DD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C47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426,509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917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w:t>
            </w:r>
          </w:p>
        </w:tc>
      </w:tr>
      <w:tr w:rsidR="00B33189" w14:paraId="52C71D81"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B0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B4C7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506,197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173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w:t>
            </w:r>
          </w:p>
        </w:tc>
      </w:tr>
      <w:tr w:rsidR="00B33189" w14:paraId="564A8B3D"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3BB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CA0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593,207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C4A4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0.18</w:t>
            </w:r>
          </w:p>
        </w:tc>
      </w:tr>
      <w:tr w:rsidR="00B33189" w14:paraId="067030B7"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C904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F9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386,892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BFF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w:t>
            </w:r>
          </w:p>
        </w:tc>
      </w:tr>
      <w:tr w:rsidR="00B33189" w14:paraId="340607A5"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991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D8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499,449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024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0.17</w:t>
            </w:r>
          </w:p>
        </w:tc>
      </w:tr>
      <w:tr w:rsidR="00B33189" w14:paraId="3AEEC6E4"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013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A3D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532,889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5EA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0.13</w:t>
            </w:r>
          </w:p>
        </w:tc>
      </w:tr>
      <w:tr w:rsidR="00B33189" w14:paraId="4D8A2899"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DF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1F44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400,761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AA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w:t>
            </w:r>
          </w:p>
        </w:tc>
      </w:tr>
      <w:tr w:rsidR="00B33189" w14:paraId="66C9DC94"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456C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1673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452,785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22D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w:t>
            </w:r>
          </w:p>
        </w:tc>
      </w:tr>
      <w:tr w:rsidR="00B33189" w14:paraId="0B7283CE"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017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3A5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549,526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E071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w:t>
            </w:r>
          </w:p>
        </w:tc>
      </w:tr>
      <w:tr w:rsidR="00B33189" w14:paraId="0BA2C2D4"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71A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0C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494,579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7CD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w:t>
            </w:r>
          </w:p>
        </w:tc>
      </w:tr>
      <w:tr w:rsidR="00B33189" w14:paraId="795535E2"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9036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540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603,874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D73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w:t>
            </w:r>
          </w:p>
        </w:tc>
      </w:tr>
      <w:tr w:rsidR="00B33189" w14:paraId="0A86A6AA"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11B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9CC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669,293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06D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w:t>
            </w:r>
          </w:p>
        </w:tc>
      </w:tr>
      <w:tr w:rsidR="00B33189" w14:paraId="6057BD43"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472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96C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710,804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0B1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0.18</w:t>
            </w:r>
          </w:p>
        </w:tc>
      </w:tr>
      <w:tr w:rsidR="00B33189" w14:paraId="7AF9D2DC"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4ACB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318F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604,283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07F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0.16</w:t>
            </w:r>
          </w:p>
        </w:tc>
      </w:tr>
      <w:tr w:rsidR="00B33189" w14:paraId="5CA854F4" w14:textId="77777777">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1B419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B078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730,523</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0032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0.13</w:t>
            </w:r>
          </w:p>
        </w:tc>
      </w:tr>
    </w:tbl>
    <w:p w14:paraId="40D006FC" w14:textId="77777777" w:rsidR="00B33189" w:rsidRDefault="00DB4E8E">
      <w:r>
        <w:br w:type="page"/>
      </w:r>
    </w:p>
    <w:p w14:paraId="07A8C313" w14:textId="77777777" w:rsidR="00B33189" w:rsidRDefault="00DB4E8E">
      <w:pPr>
        <w:pStyle w:val="TableCaption"/>
      </w:pPr>
      <w:bookmarkStart w:id="91" w:name="tab:survlengthcompsF"/>
      <w:bookmarkEnd w:id="91"/>
      <w:r>
        <w:lastRenderedPageBreak/>
        <w:t>Table 9.7. Survey length frequency data for female BSAI FHS for last ten years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33189" w14:paraId="5EC02B0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5054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D96AB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2015 (1273.8)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E0C6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2016 (2226.9)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1F8D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2017 (2321.1)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7CC4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2018 (2094.5)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97A4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2019 (1672.8)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821D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2021 (1887.6)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E17F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2022 (1101.8)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943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2023 (983.2)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91719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2024 (1128.1)</w:t>
            </w:r>
          </w:p>
        </w:tc>
      </w:tr>
      <w:tr w:rsidR="00B33189" w14:paraId="1BB323F1"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FEF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03B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EEC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B56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10C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39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8891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0FE9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2E3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05C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3B1211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6A77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48F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13F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F0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584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4CC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41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B32C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71BC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1C9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0F31BA6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5D1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587C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62E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5D1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050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AAC9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CA0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6B6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470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1E9C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r>
      <w:tr w:rsidR="00B33189" w14:paraId="2AE6A56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7DB3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1E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B09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0A6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189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6A3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2A4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7D7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C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7C1E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0.0018</w:t>
            </w:r>
          </w:p>
        </w:tc>
      </w:tr>
      <w:tr w:rsidR="00B33189" w14:paraId="41F1839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3CB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066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9407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B72D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293B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A21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B0B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8C7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E39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150B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0.0059</w:t>
            </w:r>
          </w:p>
        </w:tc>
      </w:tr>
      <w:tr w:rsidR="00B33189" w14:paraId="7DC00B0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345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FB8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E010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A14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F2A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63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51C5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E0E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F21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2DB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0.0099</w:t>
            </w:r>
          </w:p>
        </w:tc>
      </w:tr>
      <w:tr w:rsidR="00B33189" w14:paraId="1760AFF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484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89F2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E18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C5F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7932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449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19A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D69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655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AF2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0.0208</w:t>
            </w:r>
          </w:p>
        </w:tc>
      </w:tr>
      <w:tr w:rsidR="00B33189" w14:paraId="4C75DE8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C1B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3B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D0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E8C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0E8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6E74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2B5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615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4C37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BDB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0.0213</w:t>
            </w:r>
          </w:p>
        </w:tc>
      </w:tr>
      <w:tr w:rsidR="00B33189" w14:paraId="1DF4552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67A2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8B18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EC0C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6C2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CF0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F21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42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80C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BBB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281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0.0260</w:t>
            </w:r>
          </w:p>
        </w:tc>
      </w:tr>
      <w:tr w:rsidR="00B33189" w14:paraId="02A0320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2CA0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E37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A8C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F67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EBBC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58CB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42BC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FA5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027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770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0.0245</w:t>
            </w:r>
          </w:p>
        </w:tc>
      </w:tr>
      <w:tr w:rsidR="00B33189" w14:paraId="612072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B4B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E5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656D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D5FB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E274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BE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1DB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18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4A1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F4A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0.0287</w:t>
            </w:r>
          </w:p>
        </w:tc>
      </w:tr>
      <w:tr w:rsidR="00B33189" w14:paraId="034221A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76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F87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4C5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F4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76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AD26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A8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FF27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5E8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8F9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0.0339</w:t>
            </w:r>
          </w:p>
        </w:tc>
      </w:tr>
      <w:tr w:rsidR="00B33189" w14:paraId="7C51D4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2A0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BA5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60E2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8B7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9FC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87FE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EE2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754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F91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EBE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0.0397</w:t>
            </w:r>
          </w:p>
        </w:tc>
      </w:tr>
      <w:tr w:rsidR="00B33189" w14:paraId="4419FCF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24A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3D5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214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610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50C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CE0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F71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41E1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2174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362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0.0464</w:t>
            </w:r>
          </w:p>
        </w:tc>
      </w:tr>
      <w:tr w:rsidR="00B33189" w14:paraId="1CB99D0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48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9B6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F46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347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A1B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C01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983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802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C3C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C96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0.0532</w:t>
            </w:r>
          </w:p>
        </w:tc>
      </w:tr>
      <w:tr w:rsidR="00B33189" w14:paraId="0D0F797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9F23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E8F5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E92A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D60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23E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38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942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C3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1C5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E1EC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0.0566</w:t>
            </w:r>
          </w:p>
        </w:tc>
      </w:tr>
      <w:tr w:rsidR="00B33189" w14:paraId="63A1E7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43E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4D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8938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182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73A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2FA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A6C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108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BF6B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587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0.0427</w:t>
            </w:r>
          </w:p>
        </w:tc>
      </w:tr>
      <w:tr w:rsidR="00B33189" w14:paraId="42A032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B13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908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3E9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53F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3E8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4C8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512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72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D65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559B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0.0401</w:t>
            </w:r>
          </w:p>
        </w:tc>
      </w:tr>
      <w:tr w:rsidR="00B33189" w14:paraId="4B8E728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C5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0FF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E7D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4576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29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CB6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65EB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CC8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1188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67EE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0.0106</w:t>
            </w:r>
          </w:p>
        </w:tc>
      </w:tr>
      <w:tr w:rsidR="00B33189" w14:paraId="4D8B60D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D6B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35C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3C4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1879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A6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A50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3F50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8CA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F74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CE6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0.0069</w:t>
            </w:r>
          </w:p>
        </w:tc>
      </w:tr>
      <w:tr w:rsidR="00B33189" w14:paraId="2ACF46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E3E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FDC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3A4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F9D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E3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15A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9CD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A4A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6C55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C4E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0.0021</w:t>
            </w:r>
          </w:p>
        </w:tc>
      </w:tr>
      <w:tr w:rsidR="00B33189" w14:paraId="30BCA06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8DD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D6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6B8B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933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1DD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1B6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E5B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170B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0D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778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0.0007</w:t>
            </w:r>
          </w:p>
        </w:tc>
      </w:tr>
      <w:tr w:rsidR="00B33189" w14:paraId="78CC687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2DDB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FD1A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BB5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9B4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127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203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5F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E05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B98C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24B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241F1403"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CFEE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0DCA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18806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0332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ADC5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7836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CBF62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AFA6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A329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8CA83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bl>
    <w:p w14:paraId="574F87A3" w14:textId="77777777" w:rsidR="00B33189" w:rsidRDefault="00DB4E8E">
      <w:r>
        <w:br w:type="page"/>
      </w:r>
    </w:p>
    <w:p w14:paraId="21135C2C" w14:textId="77777777" w:rsidR="00B33189" w:rsidRDefault="00DB4E8E">
      <w:pPr>
        <w:pStyle w:val="TableCaption"/>
      </w:pPr>
      <w:bookmarkStart w:id="92" w:name="tab:survlengthcompsM"/>
      <w:bookmarkEnd w:id="92"/>
      <w:r>
        <w:lastRenderedPageBreak/>
        <w:t>Table 9.8. Survey length frequency data for male BSAI FHS for last ten years used in the model. Input sample sizes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33189" w14:paraId="6435BE1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C3C3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2827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2015 (1273.8)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7111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2016 (2226.9)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F80F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2017 (2321.1)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27C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2018 (2094.5)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98C0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2019 (1672.8)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1F4B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2021 (1887.6)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8EC7D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2022 (1101.8)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94D9E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2023 (983.2)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803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2024 (1128.1)</w:t>
            </w:r>
          </w:p>
        </w:tc>
      </w:tr>
      <w:tr w:rsidR="00B33189" w14:paraId="01507397"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B29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B25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99D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8AD7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3E4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30CB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AF9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3F8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018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7F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4A0D51B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F10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651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1599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7EB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C7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56AE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2C4D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6F4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CD96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7D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0.0003</w:t>
            </w:r>
          </w:p>
        </w:tc>
      </w:tr>
      <w:tr w:rsidR="00B33189" w14:paraId="5495A8F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4E1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7F2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F45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A58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C80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93B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817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E49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BD9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1506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0.0013</w:t>
            </w:r>
          </w:p>
        </w:tc>
      </w:tr>
      <w:tr w:rsidR="00B33189" w14:paraId="1607865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F5B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6D2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E309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9D0B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9C6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3BA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5F61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DC6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47A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A0E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0.0024</w:t>
            </w:r>
          </w:p>
        </w:tc>
      </w:tr>
      <w:tr w:rsidR="00B33189" w14:paraId="4F8B068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AB5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6DC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59BA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18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4E1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109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BB5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B9C5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8DD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4C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0.0055</w:t>
            </w:r>
          </w:p>
        </w:tc>
      </w:tr>
      <w:tr w:rsidR="00B33189" w14:paraId="78AA949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598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F703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114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DBC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E3C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0BE4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109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A56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392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776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0.0130</w:t>
            </w:r>
          </w:p>
        </w:tc>
      </w:tr>
      <w:tr w:rsidR="00B33189" w14:paraId="05607A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47C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7BFD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86A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B31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3FF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1E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216A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CF6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84E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A0D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0.0238</w:t>
            </w:r>
          </w:p>
        </w:tc>
      </w:tr>
      <w:tr w:rsidR="00B33189" w14:paraId="498EC74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75B9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267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024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532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43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A6F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249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47AB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50F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1A5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0.0265</w:t>
            </w:r>
          </w:p>
        </w:tc>
      </w:tr>
      <w:tr w:rsidR="00B33189" w14:paraId="1FEF06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0B7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823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F01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8BD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AA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E8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72D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9C33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3ECF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709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0.0336</w:t>
            </w:r>
          </w:p>
        </w:tc>
      </w:tr>
      <w:tr w:rsidR="00B33189" w14:paraId="34BCB67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30F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B9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89F6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949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88E1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065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EA7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856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49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F2E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0.0330</w:t>
            </w:r>
          </w:p>
        </w:tc>
      </w:tr>
      <w:tr w:rsidR="00B33189" w14:paraId="4D65308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0D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5CD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267C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35B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328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450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EB42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1D19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2B27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5A8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0.0427</w:t>
            </w:r>
          </w:p>
        </w:tc>
      </w:tr>
      <w:tr w:rsidR="00B33189" w14:paraId="4FF3B72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2FC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2F4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1816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EE2C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EBE4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605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788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798C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C09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98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0.0604</w:t>
            </w:r>
          </w:p>
        </w:tc>
      </w:tr>
      <w:tr w:rsidR="00B33189" w14:paraId="4B44A3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67F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928E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230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CEC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9FF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E6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180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BCCD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EAF5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9AF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0.0744</w:t>
            </w:r>
          </w:p>
        </w:tc>
      </w:tr>
      <w:tr w:rsidR="00B33189" w14:paraId="6FF8E60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03F8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115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91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06F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72E7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E16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0DC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64AC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F80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2F83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0.0745</w:t>
            </w:r>
          </w:p>
        </w:tc>
      </w:tr>
      <w:tr w:rsidR="00B33189" w14:paraId="47B0478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CFC5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9B4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82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B96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6D2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D14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198C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F4A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A8C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0.0730</w:t>
            </w:r>
          </w:p>
        </w:tc>
      </w:tr>
      <w:tr w:rsidR="00B33189" w14:paraId="700A20D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6167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87A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8B4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2C3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E46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354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265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DD5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876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714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0.0364</w:t>
            </w:r>
          </w:p>
        </w:tc>
      </w:tr>
      <w:tr w:rsidR="00B33189" w14:paraId="3C8423B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A84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30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8F7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F4E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E0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439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68E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4E5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8E2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4DE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0.0168</w:t>
            </w:r>
          </w:p>
        </w:tc>
      </w:tr>
      <w:tr w:rsidR="00B33189" w14:paraId="10DCCCA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AAA4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413C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6AD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1D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F7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31D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2BA1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AD4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AD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B6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0.0084</w:t>
            </w:r>
          </w:p>
        </w:tc>
      </w:tr>
      <w:tr w:rsidR="00B33189" w14:paraId="5F26B08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472A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FECF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216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6D5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B3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726D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9BA7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3D9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23A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2C5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0.0013</w:t>
            </w:r>
          </w:p>
        </w:tc>
      </w:tr>
      <w:tr w:rsidR="00B33189" w14:paraId="00FC8A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FF3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E8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A028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F790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25A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5AF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A37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156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1C8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1EE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385CAC2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89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16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F12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8BF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309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209C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D978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A91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445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4CE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2B92403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495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37B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293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484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FF9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AA4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32B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9D3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FE1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DD7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619A0BC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44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D405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B04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59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EE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CBE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F03F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E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6E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5D99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r w:rsidR="00B33189" w14:paraId="29DA5DA4"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C22CB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3AC3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5F371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D17D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B7DD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C6C4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70D1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1AB8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83A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4A7E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0.0000</w:t>
            </w:r>
          </w:p>
        </w:tc>
      </w:tr>
    </w:tbl>
    <w:p w14:paraId="39472C7D" w14:textId="77777777" w:rsidR="00B33189" w:rsidRDefault="00DB4E8E">
      <w:r>
        <w:br w:type="page"/>
      </w:r>
    </w:p>
    <w:p w14:paraId="7A8299AD" w14:textId="77777777" w:rsidR="00B33189" w:rsidRDefault="00DB4E8E">
      <w:pPr>
        <w:pStyle w:val="TableCaption"/>
      </w:pPr>
      <w:bookmarkStart w:id="93" w:name="tab:parposteriorst"/>
      <w:bookmarkEnd w:id="93"/>
      <w:r>
        <w:lastRenderedPageBreak/>
        <w:t>Table 9.9. All parameters from the base model, with 95% credible intervals.</w:t>
      </w:r>
    </w:p>
    <w:tbl>
      <w:tblPr>
        <w:tblW w:w="0" w:type="auto"/>
        <w:jc w:val="center"/>
        <w:tblLayout w:type="fixed"/>
        <w:tblLook w:val="0420" w:firstRow="1" w:lastRow="0" w:firstColumn="0" w:lastColumn="0" w:noHBand="0" w:noVBand="1"/>
      </w:tblPr>
      <w:tblGrid>
        <w:gridCol w:w="2520"/>
        <w:gridCol w:w="1800"/>
        <w:gridCol w:w="1080"/>
        <w:gridCol w:w="1080"/>
        <w:gridCol w:w="1800"/>
      </w:tblGrid>
      <w:tr w:rsidR="00B33189" w14:paraId="26B6BECB" w14:textId="77777777">
        <w:trPr>
          <w:tblHeader/>
          <w:jc w:val="center"/>
        </w:trPr>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E77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Purpose</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44F0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A1B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6900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MLE</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4DE0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95% Interval</w:t>
            </w:r>
          </w:p>
        </w:tc>
      </w:tr>
      <w:tr w:rsidR="00B33189" w14:paraId="6A838176" w14:textId="77777777">
        <w:trPr>
          <w:jc w:val="center"/>
        </w:trPr>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237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3AD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NatM_uniform_Fem_GP_1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C70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530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0.2</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2249E"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5F9D8C11"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A715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A2E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L_at_Amin_Fem_GP_1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226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A2F9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F90A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13.7-14.5</w:t>
            </w:r>
          </w:p>
        </w:tc>
      </w:tr>
      <w:tr w:rsidR="00B33189" w14:paraId="0A2DA1B1"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35E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13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L_at_Amax_Fem_GP_1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195E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143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44.9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B50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44.3-45.5</w:t>
            </w:r>
          </w:p>
        </w:tc>
      </w:tr>
      <w:tr w:rsidR="00B33189" w14:paraId="4608F514"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0B6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6E3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VonBert_K_Fem_GP_1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441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273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0.145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C05D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0.135-0.154</w:t>
            </w:r>
          </w:p>
        </w:tc>
      </w:tr>
      <w:tr w:rsidR="00B33189" w14:paraId="1CD3BA2A"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ED05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604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CV_young_Fem_GP_1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6F5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CDB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0.115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7DD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0.103-0.126</w:t>
            </w:r>
          </w:p>
        </w:tc>
      </w:tr>
      <w:tr w:rsidR="00B33189" w14:paraId="61C86FE5"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9B0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096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CV_old_Fem_GP_1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F05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A11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0.0856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56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0.0788-0.0925</w:t>
            </w:r>
          </w:p>
        </w:tc>
      </w:tr>
      <w:tr w:rsidR="00B33189" w14:paraId="3C6D3F81"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97DF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EA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Wtlen_1_Fem_GP_1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5FF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EA1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2.98e-06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893DD"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77397122"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A16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C4F2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Wtlen_2_Fem_GP_1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4E1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1D21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63B31"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685BD06E"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6173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682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Mat50%_Fem_GP_1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ADE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FF0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DB3EA"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3BFD54B3"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7F4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F464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Mat_slope_Fem_GP_1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8DD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C15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-0.943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D33E8"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2F4C0E73"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735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DFD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Eggs/kg_inter_Fem_GP_1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3F1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F93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EF725"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5C9A0A84"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31A9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09B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Eggs/kg_slope_wt_Fem_GP_1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78CC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F67A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883ED"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0E4D6314"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247B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50DB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NatM_uniform_Mal_GP_1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B28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71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139F"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27D7EF15"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9F1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A82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L_at_Amin_Mal_GP_1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C5C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87F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3BE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13.4-14.2</w:t>
            </w:r>
          </w:p>
        </w:tc>
      </w:tr>
      <w:tr w:rsidR="00B33189" w14:paraId="1838E08F"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BB6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4A84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L_at_Amax_Mal_GP_1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8A0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35B1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37.6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A91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37.2-38</w:t>
            </w:r>
          </w:p>
        </w:tc>
      </w:tr>
      <w:tr w:rsidR="00B33189" w14:paraId="07C18374"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B9B6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677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VonBert_K_Mal_GP_1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F2C8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BA1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0.222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FC0B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0.21-0.235</w:t>
            </w:r>
          </w:p>
        </w:tc>
      </w:tr>
      <w:tr w:rsidR="00B33189" w14:paraId="4CC6C832"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CB1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D2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CV_young_Mal_GP_1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B9D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267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0.122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77C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0.11-0.134</w:t>
            </w:r>
          </w:p>
        </w:tc>
      </w:tr>
      <w:tr w:rsidR="00B33189" w14:paraId="0498CF16"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B0DB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A00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CV_old_Mal_GP_1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CFC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564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0.0705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77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0.0649-0.076</w:t>
            </w:r>
          </w:p>
        </w:tc>
      </w:tr>
      <w:tr w:rsidR="00B33189" w14:paraId="6D5C0E9F"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D23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CD0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Wtlen_1_Mal_GP_1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5DE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EF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2.98e-06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2379C"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79394972"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9D7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Growth, Mortality and Maturity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89A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Wtlen_2_Mal_GP_1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DE5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85C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C8EF"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6390CAB7"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385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Recruitment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15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CohortGrowDev</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FF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220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87F19"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755445F8"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DBD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Recruitment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AFE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FracFemale_GP_1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75F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1CF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601E9"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5CC56FF1"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D44B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Recruitment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2D41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SR_LN(R0)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E35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CA78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39C7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13.7-13.8</w:t>
            </w:r>
          </w:p>
        </w:tc>
      </w:tr>
      <w:tr w:rsidR="00B33189" w14:paraId="592F2851"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469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Recruitment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E5B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SR_BH_steep</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9F6A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8F2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B5C41"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0BD976BF"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8B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Recruitment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D49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SR_sigmaR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77A8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119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490F2"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4C163DB4"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7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Recruitment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6B9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SR_regime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A2A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0D4C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E97E7"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3A479188"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9F2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Recruitment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885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SR_autocorr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660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D86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99A0C"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74C2877A"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6D9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Initial Conditions and Scale</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AE3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Early_InitAge_1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C2A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357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-0.85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60D8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-1.57--0.131</w:t>
            </w:r>
          </w:p>
        </w:tc>
      </w:tr>
      <w:tr w:rsidR="00B33189" w14:paraId="06D9D947"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448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Initial Conditions and Scale</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BA09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ForeRecr_2025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BB723"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D99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36B1"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25B91DF9"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13C6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Initial Conditions and Scale</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28F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InitF_seas_1_flt_1Fishery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D2E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23C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0.0228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80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0.0204-0.0251</w:t>
            </w:r>
          </w:p>
        </w:tc>
      </w:tr>
      <w:tr w:rsidR="00B33189" w14:paraId="421265D3"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FA3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Initial Conditions and Scale</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857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LnQ_base_Survey(2)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566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1F1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A46FE"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661B8F6B"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92A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Fishery Size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1D6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Size_inflection_Fishery(1)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3F1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BDD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CA7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37.4-41.1</w:t>
            </w:r>
          </w:p>
        </w:tc>
      </w:tr>
      <w:tr w:rsidR="00B33189" w14:paraId="1651AF55"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9D7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Fishery Size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6C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Size_95%width_Fishery(1)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186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B69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418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8.32-10.9</w:t>
            </w:r>
          </w:p>
        </w:tc>
      </w:tr>
      <w:tr w:rsidR="00B33189" w14:paraId="1517BAA6"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175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Fishery Size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093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SzSel_Male_Infl_Fishery(1)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6CF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50A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1488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-3.76--1.78</w:t>
            </w:r>
          </w:p>
        </w:tc>
      </w:tr>
      <w:tr w:rsidR="00B33189" w14:paraId="6E06E07B"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029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Fishery Size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5F4D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SzSel_Male_Slope_Fishery(1)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F8D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1E2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-0.656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0AF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-1.94-0.629</w:t>
            </w:r>
          </w:p>
        </w:tc>
      </w:tr>
      <w:tr w:rsidR="00B33189" w14:paraId="7ECBBA5C"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EC0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Fishery Size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BC5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SzSel_Male_Scale_Fishery(1)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08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BE0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5474"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2BEB5731"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952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10A9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Age_DblN_peak_Survey(2)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50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BF0F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6.45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51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5.98-6.92</w:t>
            </w:r>
          </w:p>
        </w:tc>
      </w:tr>
      <w:tr w:rsidR="00B33189" w14:paraId="3091444D"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AD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BD62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Age_DblN_top_logit_Survey(2)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320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017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BB090"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25D0F4C5"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61C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E90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Age_DblN_ascend_se_Survey(2)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F74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19F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698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1.64-2.13</w:t>
            </w:r>
          </w:p>
        </w:tc>
      </w:tr>
      <w:tr w:rsidR="00B33189" w14:paraId="5C9CE615"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AE5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532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Age_DblN_descend_se_Survey(2)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6E5B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FA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0D88"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66499F18"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39F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7A8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Age_DblN_start_logit_Survey(2)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502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E0E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-1,000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DD1E1"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0450AAB8"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94D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A977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Age_DblN_end_logit_Survey(2)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2B6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9F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118C8"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6D1060EF"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204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 (Male Offset)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7EA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AgeSel_2Male_Peak_Survey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EDF4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83A0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-0.718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7D2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-1.22--0.219</w:t>
            </w:r>
          </w:p>
        </w:tc>
      </w:tr>
      <w:tr w:rsidR="00B33189" w14:paraId="5B6C28EA"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399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 (Male Offset)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A53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AgeSel_2Male_Ascend_Survey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7885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6D3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-0.306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77B9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-0.603--0.00827</w:t>
            </w:r>
          </w:p>
        </w:tc>
      </w:tr>
      <w:tr w:rsidR="00B33189" w14:paraId="260E694E"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A7E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 (Male Offset)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52C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AgeSel_2Male_Descend_Survey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275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6E17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49E6D"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5F62EF19"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AA7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 (Male Offset)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9F03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AgeSel_2Male_Final_Survey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1F5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DA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7DAB"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2D1EFB7F"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B74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Survey Age Selectivity (Male Offset)</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1605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AgeSel_2Male_Scale_Survey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9B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Fixed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BBD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57B7B" w14:textId="77777777" w:rsidR="00B33189" w:rsidRDefault="00B33189">
            <w:pPr>
              <w:pBdr>
                <w:top w:val="none" w:sz="0" w:space="0" w:color="000000"/>
                <w:left w:val="none" w:sz="0" w:space="0" w:color="000000"/>
                <w:bottom w:val="none" w:sz="0" w:space="0" w:color="000000"/>
                <w:right w:val="none" w:sz="0" w:space="0" w:color="000000"/>
              </w:pBdr>
              <w:spacing w:before="100" w:after="100"/>
              <w:ind w:left="100" w:right="100"/>
            </w:pPr>
          </w:p>
        </w:tc>
      </w:tr>
      <w:tr w:rsidR="00B33189" w14:paraId="18DFDC85"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2FA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Fishery Size Selectivity (Time Blocking)</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0BF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Size_inflection_Fishery(1)_BLK1repl_1964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5B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FE3A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D5E1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19.8-27.1</w:t>
            </w:r>
          </w:p>
        </w:tc>
      </w:tr>
      <w:tr w:rsidR="00B33189" w14:paraId="0E6CEA4E"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BA25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Fishery Size Selectivity (Time Blocking)</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F12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Size_95%width_Fishery(1)_BLK1repl_1964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16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C702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6.74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641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2.77-10.7</w:t>
            </w:r>
          </w:p>
        </w:tc>
      </w:tr>
      <w:tr w:rsidR="00B33189" w14:paraId="6F6B3BB2" w14:textId="77777777">
        <w:trPr>
          <w:jc w:val="center"/>
        </w:trPr>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7B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Fishery Size Selectivity (Time Blocking)</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B88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SzSel_Male_Infl_Fishery(1)_BLK1repl_1964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2DB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CF3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0.735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67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-3.44-4.91</w:t>
            </w:r>
          </w:p>
        </w:tc>
      </w:tr>
      <w:tr w:rsidR="00B33189" w14:paraId="5CDA34E1" w14:textId="77777777">
        <w:trPr>
          <w:jc w:val="center"/>
        </w:trPr>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DE05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Fishery Size Selectivity (Time Blocking)</w:t>
            </w: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95AB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SzSel_Male_Slope_Fishery(1)_BLK1repl_1964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DBE2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7B1F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0.657</w:t>
            </w: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7EC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-4.62-5.94</w:t>
            </w:r>
          </w:p>
        </w:tc>
      </w:tr>
    </w:tbl>
    <w:p w14:paraId="3A2B90DA" w14:textId="77777777" w:rsidR="00B33189" w:rsidRDefault="00DB4E8E">
      <w:r>
        <w:br w:type="page"/>
      </w:r>
    </w:p>
    <w:p w14:paraId="3460D15D" w14:textId="77777777" w:rsidR="00B33189" w:rsidRDefault="00DB4E8E">
      <w:pPr>
        <w:pStyle w:val="TableCaption"/>
      </w:pPr>
      <w:bookmarkStart w:id="94" w:name="tab:timeseriest"/>
      <w:bookmarkEnd w:id="94"/>
      <w:r>
        <w:lastRenderedPageBreak/>
        <w:t xml:space="preserve">Table 9.10. Estimated time series of female spawning biomass, total biomass,  fully-selected fishing mortality rate, age 0 Recruitment, for BSAI FHS. Values shown are the median and </w:t>
      </w:r>
      <w:commentRangeStart w:id="95"/>
      <w:r>
        <w:t xml:space="preserve">95% confidence intervals (parentheses); </w:t>
      </w:r>
      <w:commentRangeEnd w:id="95"/>
      <w:r w:rsidR="00926944">
        <w:rPr>
          <w:rStyle w:val="CommentReference"/>
        </w:rPr>
        <w:commentReference w:id="95"/>
      </w:r>
      <w:r>
        <w:t>these are not available for total biomass. The average number of recruits from 1977-present is 1.03 million.</w:t>
      </w:r>
    </w:p>
    <w:tbl>
      <w:tblPr>
        <w:tblW w:w="0" w:type="auto"/>
        <w:jc w:val="center"/>
        <w:tblLayout w:type="fixed"/>
        <w:tblLook w:val="0420" w:firstRow="1" w:lastRow="0" w:firstColumn="0" w:lastColumn="0" w:noHBand="0" w:noVBand="1"/>
      </w:tblPr>
      <w:tblGrid>
        <w:gridCol w:w="360"/>
        <w:gridCol w:w="2520"/>
        <w:gridCol w:w="1440"/>
        <w:gridCol w:w="2160"/>
        <w:gridCol w:w="2520"/>
        <w:gridCol w:w="2520"/>
      </w:tblGrid>
      <w:tr w:rsidR="00B33189" w14:paraId="1E53E458" w14:textId="77777777">
        <w:trPr>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4CB24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Year</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60314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Spawning Biomss (kt)</w:t>
            </w:r>
          </w:p>
        </w:tc>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5012D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Total (3+) Biomass (kt)</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FAC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Stock Depletion</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C87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Fully Selected F</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B57B9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Age 0 Recruits (millions)</w:t>
            </w:r>
          </w:p>
        </w:tc>
      </w:tr>
      <w:tr w:rsidR="00B33189" w14:paraId="3D282675" w14:textId="77777777">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BC1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1964</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F11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190,621 (178,589-202,653)</w:t>
            </w:r>
          </w:p>
        </w:tc>
        <w:tc>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685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587,576</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F9B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0.799 (0.781-0.817)</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14E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0.024 (0.0216-0.0265)</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67B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371,678 (222,533-520,823)</w:t>
            </w:r>
          </w:p>
        </w:tc>
      </w:tr>
      <w:tr w:rsidR="00B33189" w14:paraId="3A759022"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837C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004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190,379 (178,357-202,401)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66D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586,957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5F1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0.798 (0.78-0.816)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A78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0.00669 (0.00601-0.00737)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D36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352,958 (218,273-487,643)</w:t>
            </w:r>
          </w:p>
        </w:tc>
      </w:tr>
      <w:tr w:rsidR="00B33189" w14:paraId="07E72151"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72C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049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193,418 (181,379-205,457)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A42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588,263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12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0.811 (0.793-0.828)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A0A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0.00976 (0.00878-0.0107)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DC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339,842 (214,808-464,876)</w:t>
            </w:r>
          </w:p>
        </w:tc>
      </w:tr>
      <w:tr w:rsidR="00B33189" w14:paraId="6D83B3BD"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5C9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6E8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195,849 (183,808-207,890)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3BBC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579,936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75A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0.821 (0.803-0.838)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0C8E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0.0216 (0.0196-0.0237)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7A9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335,461 (213,462-457,460)</w:t>
            </w:r>
          </w:p>
        </w:tc>
      </w:tr>
      <w:tr w:rsidR="00B33189" w14:paraId="2F27738B"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357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3C9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195,848 (183,840-207,856)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D40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557,509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A76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0.821 (0.804-0.838)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D07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0.0251 (0.0229-0.0273)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631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343,839 (215,493-472,185)</w:t>
            </w:r>
          </w:p>
        </w:tc>
      </w:tr>
      <w:tr w:rsidR="00B33189" w14:paraId="4827DF38"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871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1DCC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194,830 (182,880-206,780)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F3F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527,240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1B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0.817 (0.8-0.833)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51D6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0.0201 (0.0184-0.0218)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6C38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366,220 (220,421-512,019)</w:t>
            </w:r>
          </w:p>
        </w:tc>
      </w:tr>
      <w:tr w:rsidR="00B33189" w14:paraId="22D19D67"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B44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1970</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A73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193,948 (182,083-205,813)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F48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495,594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E43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0.813 (0.796-0.829)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6D0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0.0475 (0.0434-0.0516)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45D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388,960 (224,265-553,655)</w:t>
            </w:r>
          </w:p>
        </w:tc>
      </w:tr>
      <w:tr w:rsidR="00B33189" w14:paraId="6E90BC5D"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0334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55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186,189 (174,473-197,905)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07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451,100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B03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0.78 (0.762-0.798)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4912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0.0655 (0.0594-0.0715)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2A3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382,070 (222,939-541,201)</w:t>
            </w:r>
          </w:p>
        </w:tc>
      </w:tr>
      <w:tr w:rsidR="00B33189" w14:paraId="791BF5B4"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71D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E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172,758 (161,079-184,437)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6BD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403,004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3CD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0.724 (0.702-0.747)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C09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0.0288 (0.0259-0.0317)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6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367,992 (220,168-515,816)</w:t>
            </w:r>
          </w:p>
        </w:tc>
      </w:tr>
      <w:tr w:rsidR="00B33189" w14:paraId="0718379C"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DF42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C36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162,778 (150,849-174,707)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3D3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373,065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559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0.682 (0.653-0.711)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503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0.054 (0.0481-0.06)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D1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333,012 (211,788-454,236)</w:t>
            </w:r>
          </w:p>
        </w:tc>
      </w:tr>
      <w:tr w:rsidR="00B33189" w14:paraId="66E76F50"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A152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w:t>
            </w:r>
            <w:r>
              <w:rPr>
                <w:rFonts w:eastAsia="Times New Roman" w:cs="Times New Roman"/>
                <w:color w:val="000000"/>
                <w:sz w:val="18"/>
                <w:szCs w:val="18"/>
              </w:rPr>
              <w:lastRenderedPageBreak/>
              <w:t>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EC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lastRenderedPageBreak/>
              <w:t>146,867 (134,489-159,245)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496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339,025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0479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0.616 (0.579-0.652)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644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0.0444 (0.0391-0.0497)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4CB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458,219 (228,385-688,053)</w:t>
            </w:r>
          </w:p>
        </w:tc>
      </w:tr>
      <w:tr w:rsidR="00B33189" w14:paraId="2F069B15"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62F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42B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132,439 (119,713-145,165)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8304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312,887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63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0.555 (0.513-0.597)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5DF3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0.0181 (0.0158-0.0204)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178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713,715 (155,352-1,272,078)</w:t>
            </w:r>
          </w:p>
        </w:tc>
      </w:tr>
      <w:tr w:rsidR="00B33189" w14:paraId="65EC7EFE"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835B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8D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122,291 (109,457-135,125)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41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297,229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D21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0.513 (0.467-0.558)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906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0.029 (0.0251-0.0328)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A7A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694,923 (164,846-1,225,000)</w:t>
            </w:r>
          </w:p>
        </w:tc>
      </w:tr>
      <w:tr w:rsidR="00B33189" w14:paraId="0BFAE508"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0BCB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404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112,082 (99,392-124,772)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BA4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282,362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2F63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0.47 (0.423-0.517)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D175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0.032 (0.0277-0.0364)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634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617,692 (198,310-1,037,074)</w:t>
            </w:r>
          </w:p>
        </w:tc>
      </w:tr>
      <w:tr w:rsidR="00B33189" w14:paraId="3BA36D4D"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10D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0AC9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103,196 (90,834-115,558)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24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273,325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C7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0.433 (0.385-0.48)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9B31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0.0597 (0.0513-0.0681)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80E8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727,427 (144,997-1,309,857)</w:t>
            </w:r>
          </w:p>
        </w:tc>
      </w:tr>
      <w:tr w:rsidR="00B33189" w14:paraId="18F7E7EF"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4E5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CF1D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93,411 (81,531-105,291)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6BA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264,815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E4B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0.392 (0.345-0.438)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3A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0.027 (0.0231-0.0309)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4B10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944,962 (0-1,929,184)</w:t>
            </w:r>
          </w:p>
        </w:tc>
      </w:tr>
      <w:tr w:rsidR="00B33189" w14:paraId="2BC01B9F"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6A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1980</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7B6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88,343 (76,944-99,741)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150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268,906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42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0.37 (0.324-0.416)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723B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0.0382 (0.0325-0.0438)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271A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1,044,100 (0-2,247,332)</w:t>
            </w:r>
          </w:p>
        </w:tc>
      </w:tr>
      <w:tr w:rsidR="00B33189" w14:paraId="20DD112E"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05C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AA8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83,573 (72,737-94,409)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0A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275,114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E3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0.35 (0.306-0.394)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3EC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0.0462 (0.0393-0.053)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48B9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2,059,530 (0-6,747,660)</w:t>
            </w:r>
          </w:p>
        </w:tc>
      </w:tr>
      <w:tr w:rsidR="00B33189" w14:paraId="736F222E"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8D0F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4DF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79,519 (69,314-89,724)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AC0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285,201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C5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0.333 (0.291-0.375)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7AF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0.0354 (0.0302-0.0406)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0CAC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937,160 (0-1,909,211)</w:t>
            </w:r>
          </w:p>
        </w:tc>
      </w:tr>
      <w:tr w:rsidR="00B33189" w14:paraId="72E69A06"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374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84CD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78,059 (68,490-87,629)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FC0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303,519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74E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0.327 (0.288-0.367)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AF01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0.0219 (0.0187-0.025)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97D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829,663 (66,769-1,592,557)</w:t>
            </w:r>
          </w:p>
        </w:tc>
      </w:tr>
      <w:tr w:rsidR="00B33189" w14:paraId="55B8E3F2"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FC49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61B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79,800 (70,827-88,773)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978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340,963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2B9E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0.334 (0.298-0.371)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19B7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0.0162 (0.0138-0.0186)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717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1,223,840 (0-2,886,135)</w:t>
            </w:r>
          </w:p>
        </w:tc>
      </w:tr>
      <w:tr w:rsidR="00B33189" w14:paraId="47FC35C8"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97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93C5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84,395 (75,927-92,863)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D34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383,171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013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0.354 (0.319-0.389)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A9C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0.0182 (0.0153-0.0211)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7CB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2,027,540 (0-6,596,302)</w:t>
            </w:r>
          </w:p>
        </w:tc>
      </w:tr>
      <w:tr w:rsidR="00B33189" w14:paraId="127C4693"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826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lastRenderedPageBreak/>
              <w:t>1986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5203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90,723 (82,637-98,809)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1DB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423,551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CC8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0.38 (0.346-0.414)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53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0.0147 (0.0123-0.0171)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322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852,188 (43,968-1,660,408)</w:t>
            </w:r>
          </w:p>
        </w:tc>
      </w:tr>
      <w:tr w:rsidR="00B33189" w14:paraId="59EEA5D1"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C307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B645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99,031 (91,158-106,904)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589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463,677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747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0.415 (0.382-0.448)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92DA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0.00904 (0.0077-0.0104)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6E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2,209,880 (0-7,652,351)</w:t>
            </w:r>
          </w:p>
        </w:tc>
      </w:tr>
      <w:tr w:rsidR="00B33189" w14:paraId="373B0F71"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C301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DFB8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110,262 (102,366-118,158)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68E8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512,139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7BF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0.462 (0.428-0.496)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693C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0.0519 (0.0401-0.0637)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05E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530,884 (216,358-845,410)</w:t>
            </w:r>
          </w:p>
        </w:tc>
      </w:tr>
      <w:tr w:rsidR="00B33189" w14:paraId="433A9CF8"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23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8167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123,165 (114,958-131,372)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93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552,961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E437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0.516 (0.481-0.552)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751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0.0247 (0.019-0.0303)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CB2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1,027,520 (0-2,207,402)</w:t>
            </w:r>
          </w:p>
        </w:tc>
      </w:tr>
      <w:tr w:rsidR="00B33189" w14:paraId="641873C3"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6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1990</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84A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141,100 (132,201-149,999)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1F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604,844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3A4E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0.591 (0.552-0.631)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A4AE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0.126 (0.0974-0.156)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916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1,062,010 (0-2,324,168)</w:t>
            </w:r>
          </w:p>
        </w:tc>
      </w:tr>
      <w:tr w:rsidR="00B33189" w14:paraId="0DD7C2F4"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DF5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68A4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153,757 (143,971-163,543)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4244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631,715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FB69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0.644 (0.6-0.688)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9F8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0.0824 (0.0635-0.101)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E70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1,075,550 (0-2,371,888)</w:t>
            </w:r>
          </w:p>
        </w:tc>
      </w:tr>
      <w:tr w:rsidR="00B33189" w14:paraId="5DCF6D20"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EB8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020A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167,305 (156,739-177,871)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B4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657,096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7F2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0.701 (0.653-0.749)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9F8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0.0775 (0.0597-0.0952)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B9C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1,062,930 (0-2,330,766)</w:t>
            </w:r>
          </w:p>
        </w:tc>
      </w:tr>
      <w:tr w:rsidR="00B33189" w14:paraId="29921D99"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A57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9A11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179,060 (168,069-190,051)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4AC5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674,100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380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0.75 (0.701-0.8)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CA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0.0678 (0.0524-0.0833)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016A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726,730 (133,259-1,320,201)</w:t>
            </w:r>
          </w:p>
        </w:tc>
      </w:tr>
      <w:tr w:rsidR="00B33189" w14:paraId="2FFF579F"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46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882E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191,758 (180,458-203,058)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EED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685,011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5A1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0.804 (0.752-0.856)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83A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0.0798 (0.0617-0.0979)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18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679,767 (159,803-1,199,731)</w:t>
            </w:r>
          </w:p>
        </w:tc>
      </w:tr>
      <w:tr w:rsidR="00B33189" w14:paraId="1702AA78"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134E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70F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203,864 (192,178-215,550)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F76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687,810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671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0.854 (0.8-0.909)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FC9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0.0657 (0.0509-0.0805)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94F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699,140 (148,357-1,249,923)</w:t>
            </w:r>
          </w:p>
        </w:tc>
      </w:tr>
      <w:tr w:rsidR="00B33189" w14:paraId="698E35C8"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272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C4EE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215,686 (203,643-227,729)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B10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685,376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24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0.904 (0.846-0.962)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001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0.0748 (0.0581-0.0915)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48E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1,048,890 (0-2,290,290)</w:t>
            </w:r>
          </w:p>
        </w:tc>
      </w:tr>
      <w:tr w:rsidR="00B33189" w14:paraId="52EB8F11"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22A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w:t>
            </w:r>
            <w:r>
              <w:rPr>
                <w:rFonts w:eastAsia="Times New Roman" w:cs="Times New Roman"/>
                <w:color w:val="000000"/>
                <w:sz w:val="18"/>
                <w:szCs w:val="18"/>
              </w:rPr>
              <w:lastRenderedPageBreak/>
              <w:t>97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539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lastRenderedPageBreak/>
              <w:t>222,658 (210,333-234,983)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C9B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673,627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4035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0.933 (0.874-0.993)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098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0.0879 (0.0685-0.107)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D81D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1,074,120 (0-2,377,753)</w:t>
            </w:r>
          </w:p>
        </w:tc>
      </w:tr>
      <w:tr w:rsidR="00B33189" w14:paraId="7B194621"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C57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C3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223,014 (210,503-235,525)</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077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653,335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A93E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0.935 (0.875-0.995)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45F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0.104 (0.0814-0.127)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71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1e+06 (0-2,147,598)</w:t>
            </w:r>
          </w:p>
        </w:tc>
      </w:tr>
      <w:tr w:rsidR="00B33189" w14:paraId="0BC3986F"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457F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EE3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217,866 (205,358-230,374)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34C5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630,032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40B4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0.913 (0.854-0.972)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2929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0.0802 (0.063-0.0975)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F84B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729,175 (126,738-1,331,612)</w:t>
            </w:r>
          </w:p>
        </w:tc>
      </w:tr>
      <w:tr w:rsidR="00B33189" w14:paraId="1AF34B94"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B8B1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2000</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447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214,094 (201,659-226,529)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357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614,540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AE14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0.897 (0.84-0.955)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244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0.0899 (0.0707-0.109)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55F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794,511 (78,486-1,510,536)</w:t>
            </w:r>
          </w:p>
        </w:tc>
      </w:tr>
      <w:tr w:rsidR="00B33189" w14:paraId="1A94527C"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72AE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E9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208,489 (196,161-220,817)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B60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600,617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FE09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0.874 (0.818-0.93)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882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0.0804 (0.0634-0.0974)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06F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947,629 (0-1,966,232)</w:t>
            </w:r>
          </w:p>
        </w:tc>
      </w:tr>
      <w:tr w:rsidR="00B33189" w14:paraId="30CE5F2F"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D25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20E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202,886 (190,739-215,033)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BDE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589,528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21C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0.85 (0.796-0.905)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D65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0.0721 (0.057-0.0872)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3F0E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1,126,090 (0-2,564,467)</w:t>
            </w:r>
          </w:p>
        </w:tc>
      </w:tr>
      <w:tr w:rsidR="00B33189" w14:paraId="161C212D"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652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F2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196,414 (184,586-208,242)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C6C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580,112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6D9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0.823 (0.771-0.876)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F119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0.0654 (0.0518-0.079)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2D1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1,495,250 (0-4,031,284)</w:t>
            </w:r>
          </w:p>
        </w:tc>
      </w:tr>
      <w:tr w:rsidR="00B33189" w14:paraId="6C434E8E"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170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A633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190,256 (178,836-201,676)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D44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573,304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9C2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0.797 (0.748-0.847)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ADE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0.0846 (0.067-0.102)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C81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365,797 (214,019-517,575)</w:t>
            </w:r>
          </w:p>
        </w:tc>
      </w:tr>
      <w:tr w:rsidR="00B33189" w14:paraId="25952C29"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97D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40A4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183,701 (172,663-194,739)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AE53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566,773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740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0.77 (0.723-0.817)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13A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0.0801 (0.0634-0.0969)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375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928,220 (0-1,905,525)</w:t>
            </w:r>
          </w:p>
        </w:tc>
      </w:tr>
      <w:tr w:rsidR="00B33189" w14:paraId="57AF59D2"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BE5F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293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180,327 (169,526-191,128)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CA2C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569,695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D39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0.756 (0.71-0.802)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49C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0.0913 (0.0721-0.11)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6BF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759,856 (104,933-1,414,779)</w:t>
            </w:r>
          </w:p>
        </w:tc>
      </w:tr>
      <w:tr w:rsidR="00B33189" w14:paraId="2824B914"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A72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96EA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177,437 (166,777-188,097)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722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566,694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406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0.744 (0.698-0.789)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CDB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0.0984 (0.0777-0.119)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8B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441,873 (220,399-663,347)</w:t>
            </w:r>
          </w:p>
        </w:tc>
      </w:tr>
      <w:tr w:rsidR="00B33189" w14:paraId="49E78FD4"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01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B88B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174,577 (163,982-185,172)</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7B9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563,455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38F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0.732 (0.687-0.777)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2971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0.131 (0.103-0.158)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65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709,870 (138,278-1,281,462)</w:t>
            </w:r>
          </w:p>
        </w:tc>
      </w:tr>
      <w:tr w:rsidR="00B33189" w14:paraId="6F798864"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59A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lastRenderedPageBreak/>
              <w:t>2009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3E15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168,521 (158,024-179,018)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952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552,459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534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0.706 (0.662-0.75)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03E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0.106 (0.0837-0.129)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ADE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558,214 (204,763-911,665)</w:t>
            </w:r>
          </w:p>
        </w:tc>
      </w:tr>
      <w:tr w:rsidR="00B33189" w14:paraId="4AF9A29C"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267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2010</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A81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165,972 (155,517-176,427)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94F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540,556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E644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0.696 (0.652-0.739)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910B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0.11 (0.0866-0.134)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32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466,249 (219,665-712,833)</w:t>
            </w:r>
          </w:p>
        </w:tc>
      </w:tr>
      <w:tr w:rsidR="00B33189" w14:paraId="504A2498"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029A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52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165,097 (154,570-175,624)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703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525,423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D53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0.692 (0.649-0.735)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300B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0.0742 (0.0582-0.0902)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ED9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1,442,190 (0-3,801,433)</w:t>
            </w:r>
          </w:p>
        </w:tc>
      </w:tr>
      <w:tr w:rsidR="00B33189" w14:paraId="27E6488A"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AC5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655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168,707 (157,967-179,447)</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65EB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512,382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C19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0.707 (0.663-0.751)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366C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0.0617 (0.0484-0.0749)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9D4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570,377 (201,355-939,399)</w:t>
            </w:r>
          </w:p>
        </w:tc>
      </w:tr>
      <w:tr w:rsidR="00B33189" w14:paraId="5D630DC2"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996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AE0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172,337 (161,353-183,321)</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6911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497,389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9EF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0.722 (0.677-0.768)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25B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0.0946 (0.0744-0.115)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E33B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1,212,320 (0-2,879,427)</w:t>
            </w:r>
          </w:p>
        </w:tc>
      </w:tr>
      <w:tr w:rsidR="00B33189" w14:paraId="75C8095C"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3A5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06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169,975 (158,907-181,043)</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6BC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485,154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D6DF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0.712 (0.667-0.757)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105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0.0921 (0.0725-0.112)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B45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1,009,580 (0-2,165,718)</w:t>
            </w:r>
          </w:p>
        </w:tc>
      </w:tr>
      <w:tr w:rsidR="00B33189" w14:paraId="59AA4F60"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C18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6F18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165,263 (154,302-176,224)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C705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474,633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F224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0.693 (0.649-0.737)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217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0.0646 (0.051-0.0782)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FDE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2,623,410 (0-10,429,975)</w:t>
            </w:r>
          </w:p>
        </w:tc>
      </w:tr>
      <w:tr w:rsidR="00B33189" w14:paraId="3E55C41E"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3EA0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59A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161,246 (150,502-171,990)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76F0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476,510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AD2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0.676 (0.634-0.718)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87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0.0601 (0.0476-0.0726)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A08F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1,465,600 (0-3,872,363)</w:t>
            </w:r>
          </w:p>
        </w:tc>
      </w:tr>
      <w:tr w:rsidR="00B33189" w14:paraId="61579D3D"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1801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B36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156,536 (146,086-166,986)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AAED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483,773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190E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0.656 (0.616-0.696)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087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0.0541 (0.043-0.0652)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DFD3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816,864 (78,318-1,555,410)</w:t>
            </w:r>
          </w:p>
        </w:tc>
      </w:tr>
      <w:tr w:rsidR="00B33189" w14:paraId="6054A607"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815D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831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152,403 (142,260-162,546)</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2F23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513,625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366D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0.639 (0.6-0.677)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C78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0.0662 (0.0526-0.0797)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C99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1,537,190 (0-4,120,685)</w:t>
            </w:r>
          </w:p>
        </w:tc>
      </w:tr>
      <w:tr w:rsidR="00B33189" w14:paraId="2AB65C87"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256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F2A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148,789 (138,848-158,730)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6A5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551,052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AE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0.624 (0.587-0.66)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00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0.0965 (0.0767-0.116)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802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899,246 (25,903-1,772,589)</w:t>
            </w:r>
          </w:p>
        </w:tc>
      </w:tr>
      <w:tr w:rsidR="00B33189" w14:paraId="40B9ACBD"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73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w:t>
            </w:r>
            <w:r>
              <w:rPr>
                <w:rFonts w:eastAsia="Times New Roman" w:cs="Times New Roman"/>
                <w:color w:val="000000"/>
                <w:sz w:val="18"/>
                <w:szCs w:val="18"/>
              </w:rPr>
              <w:lastRenderedPageBreak/>
              <w:t>20</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866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lastRenderedPageBreak/>
              <w:t>146,002 (135,996-156,008)</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761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583,788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ADC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0.612 (0.576-0.648)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B8CF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0.0565 (0.0448-0.0682)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BDB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857,393 (73,128-1,641,658)</w:t>
            </w:r>
          </w:p>
        </w:tc>
      </w:tr>
      <w:tr w:rsidR="00B33189" w14:paraId="6D227D83"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4A8C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C87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150,417 (139,864-160,970)</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D00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624,070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9C6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0.63 (0.593-0.668)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0BCA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0.0592 (0.0467-0.0716)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2FF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982,047 (0-1,964,094)</w:t>
            </w:r>
          </w:p>
        </w:tc>
      </w:tr>
      <w:tr w:rsidR="00B33189" w14:paraId="54C39B89"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5F35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5280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158,069 (146,449-169,689)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E2D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655,434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9CDE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0.662 (0.622-0.703)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C19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0.08 (0.0628-0.0972)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4E7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982,047 (0-1,964,094)</w:t>
            </w:r>
          </w:p>
        </w:tc>
      </w:tr>
      <w:tr w:rsidR="00B33189" w14:paraId="2C17B899"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2C86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0393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168,059 (154,749-181,369)</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FEC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673,427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42F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0.704 (0.658-0.75)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0C9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0.0456 (0.0355-0.0556)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B21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982,047 (0-1,964,094)</w:t>
            </w:r>
          </w:p>
        </w:tc>
      </w:tr>
      <w:tr w:rsidR="00B33189" w14:paraId="7036924C"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19BC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0EA3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185,493 (169,692-201,294)</w:t>
            </w:r>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30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687,883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A5E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0.777 (0.723-0.832)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2B0C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0.0523 (0.0406-0.064)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50D9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982,047 (0-1,964,094)</w:t>
            </w:r>
          </w:p>
        </w:tc>
      </w:tr>
      <w:tr w:rsidR="00B33189" w14:paraId="67273402" w14:textId="77777777">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975B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2025</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AD952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204,316 (185,333-223,299)</w:t>
            </w:r>
          </w:p>
        </w:tc>
        <w:tc>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F796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692,778</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20E0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0.856 (0.79-0.922)</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40FE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0.0601 (0.0476-0.0726)</w:t>
            </w: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538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982,047 (0-1,964,094)</w:t>
            </w:r>
          </w:p>
        </w:tc>
      </w:tr>
    </w:tbl>
    <w:p w14:paraId="660331C0" w14:textId="77777777" w:rsidR="00B33189" w:rsidRDefault="00DB4E8E">
      <w:r>
        <w:br w:type="page"/>
      </w:r>
    </w:p>
    <w:p w14:paraId="23988AB6" w14:textId="77777777" w:rsidR="00B33189" w:rsidRDefault="00DB4E8E">
      <w:pPr>
        <w:pStyle w:val="TableCaption"/>
      </w:pPr>
      <w:bookmarkStart w:id="96" w:name="tab:projectionsCatches"/>
      <w:bookmarkEnd w:id="96"/>
      <w:r>
        <w:lastRenderedPageBreak/>
        <w:t>Table 9.11. 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20"/>
        <w:gridCol w:w="1800"/>
        <w:gridCol w:w="1800"/>
        <w:gridCol w:w="1800"/>
        <w:gridCol w:w="1800"/>
        <w:gridCol w:w="1800"/>
        <w:gridCol w:w="1800"/>
        <w:gridCol w:w="1800"/>
      </w:tblGrid>
      <w:tr w:rsidR="00B33189" w14:paraId="314E3FBE" w14:textId="77777777">
        <w:trPr>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0E3A8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Year</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8927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Maximum permissible F</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844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Author’s F* (pre-specified catch)</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67E9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Half maximum F</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430E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5-year average F</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85E5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No fishing</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AF9A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Overfished</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B4D4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Approaching overfished</w:t>
            </w:r>
          </w:p>
        </w:tc>
      </w:tr>
      <w:tr w:rsidR="00B33189" w14:paraId="395DAEBA" w14:textId="77777777">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01D4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2024</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05B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11,125</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544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11,125</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32E6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11,125</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842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11,125</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C654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11,125</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6A8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11,125</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E3CC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11,125</w:t>
            </w:r>
          </w:p>
        </w:tc>
      </w:tr>
      <w:tr w:rsidR="00B33189" w14:paraId="07EC9945"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DD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1F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C033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B09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79F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0C4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AD4F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101,621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9011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83,807</w:t>
            </w:r>
          </w:p>
        </w:tc>
      </w:tr>
      <w:tr w:rsidR="00B33189" w14:paraId="1036C54F"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0967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998D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863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408C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B0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1D0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11,148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BBA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84,214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06D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74,696</w:t>
            </w:r>
          </w:p>
        </w:tc>
      </w:tr>
      <w:tr w:rsidR="00B33189" w14:paraId="7181403E"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1E0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89A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90,501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CD4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90,501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FD32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14,375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591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21,320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A18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EA56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68,090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B601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76,684</w:t>
            </w:r>
          </w:p>
        </w:tc>
      </w:tr>
      <w:tr w:rsidR="00B33189" w14:paraId="4D8FE850"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83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3A0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80,256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79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80,256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FB67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14,672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E7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21,494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009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BD17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57,781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F1E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62,366</w:t>
            </w:r>
          </w:p>
        </w:tc>
      </w:tr>
      <w:tr w:rsidR="00B33189" w14:paraId="49656AF5"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031B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FD52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65,554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02D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65,554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9F1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15,007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FA3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21,746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FCE6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D239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52,340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8B0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54,866</w:t>
            </w:r>
          </w:p>
        </w:tc>
      </w:tr>
      <w:tr w:rsidR="00B33189" w14:paraId="1DC7A818"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50E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581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57,840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77A5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57,840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E6E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15,490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30A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22,246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953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527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51,692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DBE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53,098</w:t>
            </w:r>
          </w:p>
        </w:tc>
      </w:tr>
      <w:tr w:rsidR="00B33189" w14:paraId="457FD469"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66A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5F4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57,158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F533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57,158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902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16,178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2FE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23,077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0340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941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55,995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D62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56,740</w:t>
            </w:r>
          </w:p>
        </w:tc>
      </w:tr>
      <w:tr w:rsidR="00B33189" w14:paraId="32DB3C48"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4A1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81D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60,880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C35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60,880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330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17,065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B2CD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24,225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4AA5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6E0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63,517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C2B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63,860</w:t>
            </w:r>
          </w:p>
        </w:tc>
      </w:tr>
      <w:tr w:rsidR="00B33189" w14:paraId="3877AC61"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472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3B6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66,222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E0D0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66,222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73B1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18,055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28E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25,541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30B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CEA7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71,649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AFA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71,768</w:t>
            </w:r>
          </w:p>
        </w:tc>
      </w:tr>
      <w:tr w:rsidR="00B33189" w14:paraId="0D458CA0"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CD6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C42D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71,392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E62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71,392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92F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19,096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BAA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26,936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3FC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D295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78,416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748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78,427</w:t>
            </w:r>
          </w:p>
        </w:tc>
      </w:tr>
      <w:tr w:rsidR="00B33189" w14:paraId="55922413"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089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E8A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75,439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3B2A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75,439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A8BD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20,094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272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28,271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AB3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587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83,078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1A9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83,047</w:t>
            </w:r>
          </w:p>
        </w:tc>
      </w:tr>
      <w:tr w:rsidR="00B33189" w14:paraId="1763707A"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EC1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C420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78,197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D15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78,197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EFEB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21,021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E6F4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29,497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EA9A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EC5A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85,884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27A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85,846</w:t>
            </w:r>
          </w:p>
        </w:tc>
      </w:tr>
      <w:tr w:rsidR="00B33189" w14:paraId="7A7AD53F"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EAD3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8205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79,834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CE7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79,834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BEA7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21,799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DA0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30,511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CA7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43B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87,154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E5EE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87,120</w:t>
            </w:r>
          </w:p>
        </w:tc>
      </w:tr>
      <w:tr w:rsidR="00B33189" w14:paraId="7426556B" w14:textId="77777777">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53C73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2038</w:t>
            </w: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0EC0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80,646</w:t>
            </w: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0C418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80,646</w:t>
            </w: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3AB46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22,444</w:t>
            </w: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28B8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31,336</w:t>
            </w: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39017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FA55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87,430</w:t>
            </w: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BA60F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87,406</w:t>
            </w:r>
          </w:p>
        </w:tc>
      </w:tr>
    </w:tbl>
    <w:p w14:paraId="7DA7CF78" w14:textId="77777777" w:rsidR="00B33189" w:rsidRDefault="00DB4E8E">
      <w:r>
        <w:br w:type="page"/>
      </w:r>
    </w:p>
    <w:p w14:paraId="29CF3A7D" w14:textId="77777777" w:rsidR="00B33189" w:rsidRDefault="00DB4E8E">
      <w:pPr>
        <w:pStyle w:val="TableCaption"/>
      </w:pPr>
      <w:bookmarkStart w:id="97" w:name="tab:projectionsSsb"/>
      <w:bookmarkEnd w:id="97"/>
      <w:r>
        <w:lastRenderedPageBreak/>
        <w:t>Table 9.12. 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20"/>
        <w:gridCol w:w="1080"/>
        <w:gridCol w:w="1080"/>
        <w:gridCol w:w="1080"/>
        <w:gridCol w:w="1080"/>
        <w:gridCol w:w="1080"/>
        <w:gridCol w:w="1080"/>
        <w:gridCol w:w="1080"/>
      </w:tblGrid>
      <w:tr w:rsidR="00B33189" w14:paraId="72AFA207" w14:textId="77777777">
        <w:trPr>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0385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2C4DD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Maximum permissible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B3CF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Author’s F* (pre-specified catch)</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1D250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Half maximum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21B4A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5-year average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1BB52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No fishing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0218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Overfished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0C7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Approaching overfished</w:t>
            </w:r>
          </w:p>
        </w:tc>
      </w:tr>
      <w:tr w:rsidR="00B33189" w14:paraId="0AEA1607" w14:textId="77777777">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7E15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D087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185,492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D39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185,492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D09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185,492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E474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185,492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0DDF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185,492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EF8A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185,492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729C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185,492</w:t>
            </w:r>
          </w:p>
        </w:tc>
      </w:tr>
      <w:tr w:rsidR="00B33189" w14:paraId="4D20112D"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BCB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B00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204,323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3E4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204,323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33E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204,323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5E23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204,323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396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204,323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CC2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204,323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FE4F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204,323</w:t>
            </w:r>
          </w:p>
        </w:tc>
      </w:tr>
      <w:tr w:rsidR="00B33189" w14:paraId="4CB8CD63"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FDAC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86E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220,515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1F0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220,515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3CFF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220,515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CE52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220,515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0077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220,515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76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181,938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B4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189,373</w:t>
            </w:r>
          </w:p>
        </w:tc>
      </w:tr>
      <w:tr w:rsidR="00B33189" w14:paraId="20EF0776"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C26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BDD4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230,746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55E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230,746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D60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230,746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D60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230,746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1582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230,746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09EA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162,918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31A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173,754</w:t>
            </w:r>
          </w:p>
        </w:tc>
      </w:tr>
      <w:tr w:rsidR="00B33189" w14:paraId="61BAC8AB"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E03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FB41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199,890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D22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199,890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CFAB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234,491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C2F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231,282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7319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241,165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148,484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218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154,709</w:t>
            </w:r>
          </w:p>
        </w:tc>
      </w:tr>
      <w:tr w:rsidR="00B33189" w14:paraId="2810341F"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13E2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97B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174,100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05BE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174,100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2E1A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235,323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7554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229,179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F529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248,409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F73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138,491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8DBA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142,048</w:t>
            </w:r>
          </w:p>
        </w:tc>
      </w:tr>
      <w:tr w:rsidR="00B33189" w14:paraId="5983ADFF"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C4C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175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158,951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40D3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158,951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B2E1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236,266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372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227,581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01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255,210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0512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133,940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52E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135,904</w:t>
            </w:r>
          </w:p>
        </w:tc>
      </w:tr>
      <w:tr w:rsidR="00B33189" w14:paraId="087086E6"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7002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B7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154,949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E44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154,949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8086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241,552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7EA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230,724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CE39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265,715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463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136,586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BA6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137,591</w:t>
            </w:r>
          </w:p>
        </w:tc>
      </w:tr>
      <w:tr w:rsidR="00B33189" w14:paraId="79745087"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3C94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E403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33B3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3FC7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253,774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8ECE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241,067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5DA1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282,733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CCC0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145,869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CAF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146,306</w:t>
            </w:r>
          </w:p>
        </w:tc>
      </w:tr>
      <w:tr w:rsidR="00B33189" w14:paraId="3B892C81"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2453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8BF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170,748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1ED0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170,748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25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271,070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982B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256,642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821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304,556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87F3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157,980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42DA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158,100</w:t>
            </w:r>
          </w:p>
        </w:tc>
      </w:tr>
      <w:tr w:rsidR="00B33189" w14:paraId="2D4D4E36"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D15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E91A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181,882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6E92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181,882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B07B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290,649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824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274,522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796F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328,659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720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169,155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A612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169,126</w:t>
            </w:r>
          </w:p>
        </w:tc>
      </w:tr>
      <w:tr w:rsidR="00B33189" w14:paraId="7323246B"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E46E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406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191,171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A238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191,171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0D77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309,640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6D4A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291,833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33F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352,150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ED1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177,470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B6A8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177,389</w:t>
            </w:r>
          </w:p>
        </w:tc>
      </w:tr>
      <w:tr w:rsidR="00B33189" w14:paraId="5B8A31D0"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919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39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197,816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F6CE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197,816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2054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326,901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15E7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307,387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0F33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374,003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02B0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182,681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E6F8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182,599</w:t>
            </w:r>
          </w:p>
        </w:tc>
      </w:tr>
      <w:tr w:rsidR="00B33189" w14:paraId="6F66162A"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5DE3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BB6A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201,743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B25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201,743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94FB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341,029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451F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319,917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9177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392,473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62C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CA1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185,095</w:t>
            </w:r>
          </w:p>
        </w:tc>
      </w:tr>
      <w:tr w:rsidR="00B33189" w14:paraId="150AEB01" w14:textId="77777777">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D2C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CB7C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203,530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33BAD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203,530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92B6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352,236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61A71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329,630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530EE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407,798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01BC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185,748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E5481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185,703</w:t>
            </w:r>
          </w:p>
        </w:tc>
      </w:tr>
    </w:tbl>
    <w:p w14:paraId="5EE640A1" w14:textId="77777777" w:rsidR="00B33189" w:rsidRDefault="00DB4E8E">
      <w:r>
        <w:br w:type="page"/>
      </w:r>
    </w:p>
    <w:p w14:paraId="424A5454" w14:textId="77777777" w:rsidR="00B33189" w:rsidRDefault="00DB4E8E">
      <w:pPr>
        <w:pStyle w:val="TableCaption"/>
      </w:pPr>
      <w:bookmarkStart w:id="98" w:name="tab:projectionsF"/>
      <w:bookmarkEnd w:id="98"/>
      <w:r>
        <w:lastRenderedPageBreak/>
        <w:t>Table 9.13. 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20"/>
        <w:gridCol w:w="1080"/>
        <w:gridCol w:w="1080"/>
        <w:gridCol w:w="1080"/>
        <w:gridCol w:w="1080"/>
        <w:gridCol w:w="1080"/>
        <w:gridCol w:w="1080"/>
        <w:gridCol w:w="1080"/>
      </w:tblGrid>
      <w:tr w:rsidR="00B33189" w14:paraId="31D528DD" w14:textId="77777777">
        <w:trPr>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1ED5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49E4E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Maximum permissible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EB5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Author’s F* (pre-specified catch)</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E9A6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Half maximum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9E554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5-year average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3B702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No fishing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4926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Overfished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5638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Approaching overfished</w:t>
            </w:r>
          </w:p>
        </w:tc>
      </w:tr>
      <w:tr w:rsidR="00B33189" w14:paraId="60B5A790" w14:textId="77777777">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D6FC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6797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99D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D70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F62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3D8D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29D5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B591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r>
      <w:tr w:rsidR="00B33189" w14:paraId="7BC4135A"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A30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85F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39B5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A363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84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7066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BD6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7779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0.400</w:t>
            </w:r>
          </w:p>
        </w:tc>
      </w:tr>
      <w:tr w:rsidR="00B33189" w14:paraId="2EBEACAB"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75DA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1AAF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875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1DE6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E539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97B7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2FD4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BF7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0.390</w:t>
            </w:r>
          </w:p>
        </w:tc>
      </w:tr>
      <w:tr w:rsidR="00B33189" w14:paraId="763C8DF1"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2E0D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8148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7A3D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5E04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AB85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F080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91F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47F8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0.440</w:t>
            </w:r>
          </w:p>
        </w:tc>
      </w:tr>
      <w:tr w:rsidR="00B33189" w14:paraId="3F20E7ED"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E501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3277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D16E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A71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A0D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CE6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2059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AA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0.390</w:t>
            </w:r>
          </w:p>
        </w:tc>
      </w:tr>
      <w:tr w:rsidR="00B33189" w14:paraId="38B8F4BD"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3A7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629D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F2C7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10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A765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99A8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A011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987B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r>
      <w:tr w:rsidR="00B33189" w14:paraId="0E01C297"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1CE6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13C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2C6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1886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B78D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8AA2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3606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6DE0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0.340</w:t>
            </w:r>
          </w:p>
        </w:tc>
      </w:tr>
      <w:tr w:rsidR="00B33189" w14:paraId="5D1970D3"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2C5D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D93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3910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24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A4E4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A2D7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F447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440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0.340</w:t>
            </w:r>
          </w:p>
        </w:tc>
      </w:tr>
      <w:tr w:rsidR="00B33189" w14:paraId="5FC9DF27"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A412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1F0E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373D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88C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ED7F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FF5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84F5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99D7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0.360</w:t>
            </w:r>
          </w:p>
        </w:tc>
      </w:tr>
      <w:tr w:rsidR="00B33189" w14:paraId="470D9127"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2B29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AE38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7E8F1"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04E2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2F78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EA2D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A507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070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0.380</w:t>
            </w:r>
          </w:p>
        </w:tc>
      </w:tr>
      <w:tr w:rsidR="00B33189" w14:paraId="74D64B41"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657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54E7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FD89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3E209"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31EF4"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4C8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F7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EA03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0.390</w:t>
            </w:r>
          </w:p>
        </w:tc>
      </w:tr>
      <w:tr w:rsidR="00B33189" w14:paraId="58E9FFD1"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1E98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9F0FC"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ECBC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DC35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C36E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024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B26C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B5C1F"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0.410</w:t>
            </w:r>
          </w:p>
        </w:tc>
      </w:tr>
      <w:tr w:rsidR="00B33189" w14:paraId="3AA05CB9"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7E26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524F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F81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37A8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16365"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EC9F2"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21D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D995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0.410</w:t>
            </w:r>
          </w:p>
        </w:tc>
      </w:tr>
      <w:tr w:rsidR="00B33189" w14:paraId="26B54C71" w14:textId="77777777">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EEF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83CD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2BACE"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53B3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E7B2A"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7B23B"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D4F36"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492E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0.420</w:t>
            </w:r>
          </w:p>
        </w:tc>
      </w:tr>
      <w:tr w:rsidR="00B33189" w14:paraId="40BD5491" w14:textId="77777777">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424353"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1D8A7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54C8E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AF93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278388"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EDC180"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25196D"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4D40D7" w14:textId="77777777" w:rsidR="00B33189" w:rsidRDefault="00DB4E8E">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0.420</w:t>
            </w:r>
          </w:p>
        </w:tc>
      </w:tr>
    </w:tbl>
    <w:p w14:paraId="3A621E0F" w14:textId="77777777" w:rsidR="00B33189" w:rsidRDefault="00DB4E8E">
      <w:pPr>
        <w:pStyle w:val="Heading1"/>
      </w:pPr>
      <w:bookmarkStart w:id="99" w:name="figures"/>
      <w:bookmarkEnd w:id="84"/>
      <w:r>
        <w:lastRenderedPageBreak/>
        <w:t>Figures</w:t>
      </w:r>
    </w:p>
    <w:p w14:paraId="6128080E" w14:textId="77777777" w:rsidR="00B33189" w:rsidRDefault="00DB4E8E">
      <w:pPr>
        <w:pStyle w:val="CaptionedFigure"/>
      </w:pPr>
      <w:r>
        <w:rPr>
          <w:noProof/>
        </w:rPr>
        <w:drawing>
          <wp:inline distT="0" distB="0" distL="0" distR="0" wp14:anchorId="7F847EF2" wp14:editId="1906F3F1">
            <wp:extent cx="5943600" cy="5943600"/>
            <wp:effectExtent l="0" t="0" r="0" b="0"/>
            <wp:docPr id="103" name="Picture" descr="Figure 9.1. Data included in the update assessment, Model 18.2c (2024)."/>
            <wp:cNvGraphicFramePr/>
            <a:graphic xmlns:a="http://schemas.openxmlformats.org/drawingml/2006/main">
              <a:graphicData uri="http://schemas.openxmlformats.org/drawingml/2006/picture">
                <pic:pic xmlns:pic="http://schemas.openxmlformats.org/drawingml/2006/picture">
                  <pic:nvPicPr>
                    <pic:cNvPr id="104" name="Picture" descr="../mgmt/18.2c_2024/plots/data_plot.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57C9DC6C" w14:textId="77777777" w:rsidR="00B33189" w:rsidRDefault="00DB4E8E">
      <w:pPr>
        <w:pStyle w:val="ImageCaption"/>
      </w:pPr>
      <w:bookmarkStart w:id="100" w:name="fig:data"/>
      <w:bookmarkEnd w:id="100"/>
      <w:r>
        <w:t>Figure 9.1. Data included in the update assessment, Model 18.2c (2024).</w:t>
      </w:r>
    </w:p>
    <w:p w14:paraId="761A052E" w14:textId="77777777" w:rsidR="00B33189" w:rsidRDefault="00DB4E8E">
      <w:pPr>
        <w:pStyle w:val="CaptionedFigure"/>
      </w:pPr>
      <w:r>
        <w:rPr>
          <w:noProof/>
        </w:rPr>
        <w:lastRenderedPageBreak/>
        <w:drawing>
          <wp:inline distT="0" distB="0" distL="0" distR="0" wp14:anchorId="3AC918ED" wp14:editId="4FCE14AA">
            <wp:extent cx="5943600" cy="3657600"/>
            <wp:effectExtent l="0" t="0" r="0" b="0"/>
            <wp:docPr id="107" name="Picture" descr="Figure 9.2. Catches for BSAI FHS used in the model; the 2024 value is extrapolated."/>
            <wp:cNvGraphicFramePr/>
            <a:graphic xmlns:a="http://schemas.openxmlformats.org/drawingml/2006/main">
              <a:graphicData uri="http://schemas.openxmlformats.org/drawingml/2006/picture">
                <pic:pic xmlns:pic="http://schemas.openxmlformats.org/drawingml/2006/picture">
                  <pic:nvPicPr>
                    <pic:cNvPr id="108" name="Picture" descr="../mgmt/18.2c_2024/plots/catch2%20landings%20stacked.png"/>
                    <pic:cNvPicPr>
                      <a:picLocks noChangeAspect="1" noChangeArrowheads="1"/>
                    </pic:cNvPicPr>
                  </pic:nvPicPr>
                  <pic:blipFill>
                    <a:blip r:embed="rId20"/>
                    <a:stretch>
                      <a:fillRect/>
                    </a:stretch>
                  </pic:blipFill>
                  <pic:spPr bwMode="auto">
                    <a:xfrm>
                      <a:off x="0" y="0"/>
                      <a:ext cx="5943600" cy="3657600"/>
                    </a:xfrm>
                    <a:prstGeom prst="rect">
                      <a:avLst/>
                    </a:prstGeom>
                    <a:noFill/>
                    <a:ln w="9525">
                      <a:noFill/>
                      <a:headEnd/>
                      <a:tailEnd/>
                    </a:ln>
                  </pic:spPr>
                </pic:pic>
              </a:graphicData>
            </a:graphic>
          </wp:inline>
        </w:drawing>
      </w:r>
    </w:p>
    <w:p w14:paraId="5F45AFC4" w14:textId="77777777" w:rsidR="00B33189" w:rsidRDefault="00DB4E8E">
      <w:pPr>
        <w:pStyle w:val="ImageCaption"/>
      </w:pPr>
      <w:bookmarkStart w:id="101" w:name="fig:catch"/>
      <w:bookmarkEnd w:id="101"/>
      <w:r>
        <w:t>Figure 9.2. Catches for BSAI FHS used in the model; the 2024 value is extrapolated.</w:t>
      </w:r>
    </w:p>
    <w:p w14:paraId="0F74EE5D" w14:textId="77777777" w:rsidR="00B33189" w:rsidRDefault="00DB4E8E">
      <w:pPr>
        <w:pStyle w:val="CaptionedFigure"/>
      </w:pPr>
      <w:r>
        <w:rPr>
          <w:noProof/>
        </w:rPr>
        <w:drawing>
          <wp:inline distT="0" distB="0" distL="0" distR="0" wp14:anchorId="2FFB8C0F" wp14:editId="6038EE2B">
            <wp:extent cx="5646420" cy="3474720"/>
            <wp:effectExtent l="0" t="0" r="0" b="0"/>
            <wp:docPr id="111" name="Picture" descr="Figure 9.3. BS/AI Combined Trawl Survey observed biomass estimates with 95% sampling error confidence intervals for BSAI FHS (black points and vertical bars). Model expectations are shown in blue."/>
            <wp:cNvGraphicFramePr/>
            <a:graphic xmlns:a="http://schemas.openxmlformats.org/drawingml/2006/main">
              <a:graphicData uri="http://schemas.openxmlformats.org/drawingml/2006/picture">
                <pic:pic xmlns:pic="http://schemas.openxmlformats.org/drawingml/2006/picture">
                  <pic:nvPicPr>
                    <pic:cNvPr id="112" name="Picture" descr="../mgmt/18.2c_2024/plots/index2_cpuefit_Survey.png"/>
                    <pic:cNvPicPr>
                      <a:picLocks noChangeAspect="1" noChangeArrowheads="1"/>
                    </pic:cNvPicPr>
                  </pic:nvPicPr>
                  <pic:blipFill>
                    <a:blip r:embed="rId21"/>
                    <a:stretch>
                      <a:fillRect/>
                    </a:stretch>
                  </pic:blipFill>
                  <pic:spPr bwMode="auto">
                    <a:xfrm>
                      <a:off x="0" y="0"/>
                      <a:ext cx="5646420" cy="3474720"/>
                    </a:xfrm>
                    <a:prstGeom prst="rect">
                      <a:avLst/>
                    </a:prstGeom>
                    <a:noFill/>
                    <a:ln w="9525">
                      <a:noFill/>
                      <a:headEnd/>
                      <a:tailEnd/>
                    </a:ln>
                  </pic:spPr>
                </pic:pic>
              </a:graphicData>
            </a:graphic>
          </wp:inline>
        </w:drawing>
      </w:r>
    </w:p>
    <w:p w14:paraId="13E91871" w14:textId="77777777" w:rsidR="00B33189" w:rsidRDefault="00DB4E8E">
      <w:pPr>
        <w:pStyle w:val="ImageCaption"/>
      </w:pPr>
      <w:bookmarkStart w:id="102" w:name="fig:survey"/>
      <w:bookmarkEnd w:id="102"/>
      <w:r>
        <w:t>Figure 9.3. BS/AI Combined Trawl Survey observed biomass estimates with 95% sampling error confidence intervals for BSAI FHS (black points and vertical bars). Model expectations are shown in blue.</w:t>
      </w:r>
    </w:p>
    <w:p w14:paraId="705B526F" w14:textId="77777777" w:rsidR="00B33189" w:rsidRDefault="00DB4E8E">
      <w:pPr>
        <w:pStyle w:val="CaptionedFigure"/>
      </w:pPr>
      <w:r>
        <w:rPr>
          <w:noProof/>
        </w:rPr>
        <w:lastRenderedPageBreak/>
        <w:drawing>
          <wp:inline distT="0" distB="0" distL="0" distR="0" wp14:anchorId="0315D5D8" wp14:editId="77B97A5C">
            <wp:extent cx="5943600" cy="5943600"/>
            <wp:effectExtent l="0" t="0" r="0" b="0"/>
            <wp:docPr id="115" name="Picture" descr="Figure 9.4. Observed (grey polygons) and predicted (colored lines) fishery age compositions for BSAI FHS, aggregated through time."/>
            <wp:cNvGraphicFramePr/>
            <a:graphic xmlns:a="http://schemas.openxmlformats.org/drawingml/2006/main">
              <a:graphicData uri="http://schemas.openxmlformats.org/drawingml/2006/picture">
                <pic:pic xmlns:pic="http://schemas.openxmlformats.org/drawingml/2006/picture">
                  <pic:nvPicPr>
                    <pic:cNvPr id="116" name="Picture" descr="../mgmt/18.2c_2024/plots/comp_agefit__aggregated_across_time.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7A764CAE" w14:textId="77777777" w:rsidR="00B33189" w:rsidRDefault="00DB4E8E">
      <w:pPr>
        <w:pStyle w:val="ImageCaption"/>
      </w:pPr>
      <w:bookmarkStart w:id="103" w:name="fig:fishagecomps"/>
      <w:bookmarkEnd w:id="103"/>
      <w:r>
        <w:t>Figure 9.4. Observed (grey polygons) and predicted (colored lines) fishery age compositions for BSAI FHS, aggregated through time.</w:t>
      </w:r>
    </w:p>
    <w:p w14:paraId="27689FD4" w14:textId="77777777" w:rsidR="00B33189" w:rsidRDefault="00DB4E8E">
      <w:pPr>
        <w:pStyle w:val="CaptionedFigure"/>
      </w:pPr>
      <w:r>
        <w:rPr>
          <w:noProof/>
        </w:rPr>
        <w:lastRenderedPageBreak/>
        <w:drawing>
          <wp:inline distT="0" distB="0" distL="0" distR="0" wp14:anchorId="219812CA" wp14:editId="6215810F">
            <wp:extent cx="5943600" cy="5943600"/>
            <wp:effectExtent l="0" t="0" r="0" b="0"/>
            <wp:docPr id="119" name="Picture" descr="Figure 9.5. Pearson residuals for fishery and survey length compositions. Blue points are males, red points are females."/>
            <wp:cNvGraphicFramePr/>
            <a:graphic xmlns:a="http://schemas.openxmlformats.org/drawingml/2006/main">
              <a:graphicData uri="http://schemas.openxmlformats.org/drawingml/2006/picture">
                <pic:pic xmlns:pic="http://schemas.openxmlformats.org/drawingml/2006/picture">
                  <pic:nvPicPr>
                    <pic:cNvPr id="120" name="Picture" descr="../mgmt/18.2c_2024/plots/comp_agefit_residsflt1mkt0.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73C86227" w14:textId="77777777" w:rsidR="00B33189" w:rsidRDefault="00DB4E8E">
      <w:pPr>
        <w:pStyle w:val="ImageCaption"/>
      </w:pPr>
      <w:bookmarkStart w:id="104" w:name="fig:fishagecompsResidPearson"/>
      <w:bookmarkEnd w:id="104"/>
      <w:r>
        <w:t>Figure 9.5. Pearson residuals for fishery and survey length compositions. Blue points are males, red points are females.</w:t>
      </w:r>
    </w:p>
    <w:p w14:paraId="696A5FB6" w14:textId="77777777" w:rsidR="00B33189" w:rsidRDefault="00DB4E8E">
      <w:pPr>
        <w:pStyle w:val="CaptionedFigure"/>
      </w:pPr>
      <w:r>
        <w:rPr>
          <w:noProof/>
        </w:rPr>
        <w:lastRenderedPageBreak/>
        <w:drawing>
          <wp:inline distT="0" distB="0" distL="0" distR="0" wp14:anchorId="6E0506B2" wp14:editId="51DECA3B">
            <wp:extent cx="4587290" cy="7339665"/>
            <wp:effectExtent l="0" t="0" r="0" b="0"/>
            <wp:docPr id="123" name="Picture" descr="Figure 9.6. One-Step-Ahead residuals and diagnostics for female fishery age composition data."/>
            <wp:cNvGraphicFramePr/>
            <a:graphic xmlns:a="http://schemas.openxmlformats.org/drawingml/2006/main">
              <a:graphicData uri="http://schemas.openxmlformats.org/drawingml/2006/picture">
                <pic:pic xmlns:pic="http://schemas.openxmlformats.org/drawingml/2006/picture">
                  <pic:nvPicPr>
                    <pic:cNvPr id="124" name="Picture" descr="../mgmt/18.2c_2024/plots/osa_fishery_age_females_diagnostics.png"/>
                    <pic:cNvPicPr>
                      <a:picLocks noChangeAspect="1" noChangeArrowheads="1"/>
                    </pic:cNvPicPr>
                  </pic:nvPicPr>
                  <pic:blipFill>
                    <a:blip r:embed="rId24"/>
                    <a:stretch>
                      <a:fillRect/>
                    </a:stretch>
                  </pic:blipFill>
                  <pic:spPr bwMode="auto">
                    <a:xfrm>
                      <a:off x="0" y="0"/>
                      <a:ext cx="4587290" cy="7339665"/>
                    </a:xfrm>
                    <a:prstGeom prst="rect">
                      <a:avLst/>
                    </a:prstGeom>
                    <a:noFill/>
                    <a:ln w="9525">
                      <a:noFill/>
                      <a:headEnd/>
                      <a:tailEnd/>
                    </a:ln>
                  </pic:spPr>
                </pic:pic>
              </a:graphicData>
            </a:graphic>
          </wp:inline>
        </w:drawing>
      </w:r>
    </w:p>
    <w:p w14:paraId="30E6B889" w14:textId="77777777" w:rsidR="00B33189" w:rsidRDefault="00DB4E8E">
      <w:pPr>
        <w:pStyle w:val="ImageCaption"/>
      </w:pPr>
      <w:bookmarkStart w:id="105" w:name="fig:agecompsResidOSAFishFem"/>
      <w:bookmarkEnd w:id="105"/>
      <w:r>
        <w:t>Figure 9.6. One-Step-Ahead residuals and diagnostics for female fishery age composition data.</w:t>
      </w:r>
    </w:p>
    <w:p w14:paraId="1E423D6F" w14:textId="77777777" w:rsidR="00B33189" w:rsidRDefault="00DB4E8E">
      <w:pPr>
        <w:pStyle w:val="CaptionedFigure"/>
      </w:pPr>
      <w:r>
        <w:rPr>
          <w:noProof/>
        </w:rPr>
        <w:lastRenderedPageBreak/>
        <w:drawing>
          <wp:inline distT="0" distB="0" distL="0" distR="0" wp14:anchorId="6B01251A" wp14:editId="25F95753">
            <wp:extent cx="4587290" cy="7339665"/>
            <wp:effectExtent l="0" t="0" r="0" b="0"/>
            <wp:docPr id="127" name="Picture" descr="Figure 9.7. One-Step-Ahead residuals and diagnostics for male fishery age composition data."/>
            <wp:cNvGraphicFramePr/>
            <a:graphic xmlns:a="http://schemas.openxmlformats.org/drawingml/2006/main">
              <a:graphicData uri="http://schemas.openxmlformats.org/drawingml/2006/picture">
                <pic:pic xmlns:pic="http://schemas.openxmlformats.org/drawingml/2006/picture">
                  <pic:nvPicPr>
                    <pic:cNvPr id="128" name="Picture" descr="../mgmt/18.2c_2024/plots/osa_fishery_age_males_diagnostics.png"/>
                    <pic:cNvPicPr>
                      <a:picLocks noChangeAspect="1" noChangeArrowheads="1"/>
                    </pic:cNvPicPr>
                  </pic:nvPicPr>
                  <pic:blipFill>
                    <a:blip r:embed="rId25"/>
                    <a:stretch>
                      <a:fillRect/>
                    </a:stretch>
                  </pic:blipFill>
                  <pic:spPr bwMode="auto">
                    <a:xfrm>
                      <a:off x="0" y="0"/>
                      <a:ext cx="4587290" cy="7339665"/>
                    </a:xfrm>
                    <a:prstGeom prst="rect">
                      <a:avLst/>
                    </a:prstGeom>
                    <a:noFill/>
                    <a:ln w="9525">
                      <a:noFill/>
                      <a:headEnd/>
                      <a:tailEnd/>
                    </a:ln>
                  </pic:spPr>
                </pic:pic>
              </a:graphicData>
            </a:graphic>
          </wp:inline>
        </w:drawing>
      </w:r>
    </w:p>
    <w:p w14:paraId="6E3B80BF" w14:textId="77777777" w:rsidR="00B33189" w:rsidRDefault="00DB4E8E">
      <w:pPr>
        <w:pStyle w:val="ImageCaption"/>
      </w:pPr>
      <w:bookmarkStart w:id="106" w:name="fig:agecompsResidOSAFishMal"/>
      <w:bookmarkEnd w:id="106"/>
      <w:r>
        <w:t>Figure 9.7. One-Step-Ahead residuals and diagnostics for male fishery age composition data.</w:t>
      </w:r>
    </w:p>
    <w:p w14:paraId="7BC70CC7" w14:textId="77777777" w:rsidR="00B33189" w:rsidRDefault="00DB4E8E">
      <w:pPr>
        <w:pStyle w:val="CaptionedFigure"/>
      </w:pPr>
      <w:r>
        <w:rPr>
          <w:noProof/>
        </w:rPr>
        <w:lastRenderedPageBreak/>
        <w:drawing>
          <wp:inline distT="0" distB="0" distL="0" distR="0" wp14:anchorId="6997CECF" wp14:editId="7FE5DC39">
            <wp:extent cx="5943600" cy="5943600"/>
            <wp:effectExtent l="0" t="0" r="0" b="0"/>
            <wp:docPr id="131" name="Picture" descr="Figure 9.8. Observed (grey polygons) and predicted (colored lines) fishery and survey length (cm) compositions for BSAI FHS, aggregated through time. Note that many years of the Fishery length composition data are not included in the joint likelihood (in lieu of age compositions)."/>
            <wp:cNvGraphicFramePr/>
            <a:graphic xmlns:a="http://schemas.openxmlformats.org/drawingml/2006/main">
              <a:graphicData uri="http://schemas.openxmlformats.org/drawingml/2006/picture">
                <pic:pic xmlns:pic="http://schemas.openxmlformats.org/drawingml/2006/picture">
                  <pic:nvPicPr>
                    <pic:cNvPr id="132" name="Picture" descr="../mgmt/18.2c_2024/plots/comp_lenfit__aggregated_across_time.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14:paraId="1E4235FE" w14:textId="77777777" w:rsidR="00B33189" w:rsidRDefault="00DB4E8E">
      <w:pPr>
        <w:pStyle w:val="ImageCaption"/>
      </w:pPr>
      <w:bookmarkStart w:id="107" w:name="fig:lengthcomps"/>
      <w:bookmarkEnd w:id="107"/>
      <w:r>
        <w:t>Figure 9.8. Observed (grey polygons) and predicted (colored lines) fishery and survey length (cm) compositions for BSAI FHS, aggregated through time. Note that many years of the Fishery length composition data are not included in the joint likelihood (in lieu of age compositions).</w:t>
      </w:r>
    </w:p>
    <w:p w14:paraId="6D1E02F3" w14:textId="77777777" w:rsidR="00B33189" w:rsidRDefault="00DB4E8E">
      <w:pPr>
        <w:pStyle w:val="CaptionedFigure"/>
      </w:pPr>
      <w:r>
        <w:rPr>
          <w:noProof/>
        </w:rPr>
        <w:lastRenderedPageBreak/>
        <w:drawing>
          <wp:inline distT="0" distB="0" distL="0" distR="0" wp14:anchorId="303E6EAB" wp14:editId="6628689D">
            <wp:extent cx="5943600" cy="5943600"/>
            <wp:effectExtent l="0" t="0" r="0" b="0"/>
            <wp:docPr id="135" name="Picture" descr="Figure 9.9. Observed (grey polygons) and predicted (colored lines) fishery age compositions for BSAI FHS, aggregated through time."/>
            <wp:cNvGraphicFramePr/>
            <a:graphic xmlns:a="http://schemas.openxmlformats.org/drawingml/2006/main">
              <a:graphicData uri="http://schemas.openxmlformats.org/drawingml/2006/picture">
                <pic:pic xmlns:pic="http://schemas.openxmlformats.org/drawingml/2006/picture">
                  <pic:nvPicPr>
                    <pic:cNvPr id="136" name="Picture" descr="../mgmt/18.2c_2024/plots/comp_lenfit__multi-fleet_comparison.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14:paraId="33640E87" w14:textId="77777777" w:rsidR="00B33189" w:rsidRDefault="00DB4E8E">
      <w:pPr>
        <w:pStyle w:val="ImageCaption"/>
      </w:pPr>
      <w:bookmarkStart w:id="108" w:name="fig:lengthcompsResidPearson"/>
      <w:bookmarkEnd w:id="108"/>
      <w:r>
        <w:t>Figure 9.9. Observed (grey polygons) and predicted (colored lines) fishery age compositions for BSAI FHS, aggregated through time.</w:t>
      </w:r>
    </w:p>
    <w:p w14:paraId="208E1A66" w14:textId="77777777" w:rsidR="00B33189" w:rsidRDefault="00DB4E8E">
      <w:pPr>
        <w:pStyle w:val="CaptionedFigure"/>
      </w:pPr>
      <w:r>
        <w:rPr>
          <w:noProof/>
        </w:rPr>
        <w:lastRenderedPageBreak/>
        <w:drawing>
          <wp:inline distT="0" distB="0" distL="0" distR="0" wp14:anchorId="37424EB7" wp14:editId="05D289BE">
            <wp:extent cx="4587290" cy="7339665"/>
            <wp:effectExtent l="0" t="0" r="0" b="0"/>
            <wp:docPr id="139" name="Picture" descr="Figure 9.10. One-Step-Ahead residuals and diagnostics for female fishery length composition data."/>
            <wp:cNvGraphicFramePr/>
            <a:graphic xmlns:a="http://schemas.openxmlformats.org/drawingml/2006/main">
              <a:graphicData uri="http://schemas.openxmlformats.org/drawingml/2006/picture">
                <pic:pic xmlns:pic="http://schemas.openxmlformats.org/drawingml/2006/picture">
                  <pic:nvPicPr>
                    <pic:cNvPr id="140" name="Picture" descr="../mgmt/18.2c_2024/plots/osa_fishery_length_females_diagnostics.png"/>
                    <pic:cNvPicPr>
                      <a:picLocks noChangeAspect="1" noChangeArrowheads="1"/>
                    </pic:cNvPicPr>
                  </pic:nvPicPr>
                  <pic:blipFill>
                    <a:blip r:embed="rId28"/>
                    <a:stretch>
                      <a:fillRect/>
                    </a:stretch>
                  </pic:blipFill>
                  <pic:spPr bwMode="auto">
                    <a:xfrm>
                      <a:off x="0" y="0"/>
                      <a:ext cx="4587290" cy="7339665"/>
                    </a:xfrm>
                    <a:prstGeom prst="rect">
                      <a:avLst/>
                    </a:prstGeom>
                    <a:noFill/>
                    <a:ln w="9525">
                      <a:noFill/>
                      <a:headEnd/>
                      <a:tailEnd/>
                    </a:ln>
                  </pic:spPr>
                </pic:pic>
              </a:graphicData>
            </a:graphic>
          </wp:inline>
        </w:drawing>
      </w:r>
    </w:p>
    <w:p w14:paraId="06978E3B" w14:textId="77777777" w:rsidR="00B33189" w:rsidRDefault="00DB4E8E">
      <w:pPr>
        <w:pStyle w:val="ImageCaption"/>
      </w:pPr>
      <w:bookmarkStart w:id="109" w:name="fig:lengthcompsResidOSAFishFem"/>
      <w:bookmarkEnd w:id="109"/>
      <w:r>
        <w:t>Figure 9.10. One-Step-Ahead residuals and diagnostics for female fishery length composition data.</w:t>
      </w:r>
    </w:p>
    <w:p w14:paraId="7F38125F" w14:textId="77777777" w:rsidR="00B33189" w:rsidRDefault="00DB4E8E">
      <w:pPr>
        <w:pStyle w:val="CaptionedFigure"/>
      </w:pPr>
      <w:r>
        <w:rPr>
          <w:noProof/>
        </w:rPr>
        <w:lastRenderedPageBreak/>
        <w:drawing>
          <wp:inline distT="0" distB="0" distL="0" distR="0" wp14:anchorId="78FAE788" wp14:editId="4C913E5F">
            <wp:extent cx="4587290" cy="7339665"/>
            <wp:effectExtent l="0" t="0" r="0" b="0"/>
            <wp:docPr id="143" name="Picture" descr="Figure 9.11. One-Step-Ahead residuals and diagnostics for male fishery length composition data."/>
            <wp:cNvGraphicFramePr/>
            <a:graphic xmlns:a="http://schemas.openxmlformats.org/drawingml/2006/main">
              <a:graphicData uri="http://schemas.openxmlformats.org/drawingml/2006/picture">
                <pic:pic xmlns:pic="http://schemas.openxmlformats.org/drawingml/2006/picture">
                  <pic:nvPicPr>
                    <pic:cNvPr id="144" name="Picture" descr="../mgmt/18.2c_2024/plots/osa_fishery_length_males_diagnostics.png"/>
                    <pic:cNvPicPr>
                      <a:picLocks noChangeAspect="1" noChangeArrowheads="1"/>
                    </pic:cNvPicPr>
                  </pic:nvPicPr>
                  <pic:blipFill>
                    <a:blip r:embed="rId29"/>
                    <a:stretch>
                      <a:fillRect/>
                    </a:stretch>
                  </pic:blipFill>
                  <pic:spPr bwMode="auto">
                    <a:xfrm>
                      <a:off x="0" y="0"/>
                      <a:ext cx="4587290" cy="7339665"/>
                    </a:xfrm>
                    <a:prstGeom prst="rect">
                      <a:avLst/>
                    </a:prstGeom>
                    <a:noFill/>
                    <a:ln w="9525">
                      <a:noFill/>
                      <a:headEnd/>
                      <a:tailEnd/>
                    </a:ln>
                  </pic:spPr>
                </pic:pic>
              </a:graphicData>
            </a:graphic>
          </wp:inline>
        </w:drawing>
      </w:r>
    </w:p>
    <w:p w14:paraId="2525B568" w14:textId="77777777" w:rsidR="00B33189" w:rsidRDefault="00DB4E8E">
      <w:pPr>
        <w:pStyle w:val="ImageCaption"/>
      </w:pPr>
      <w:bookmarkStart w:id="110" w:name="fig:lengthcompsResidOSAFishMal"/>
      <w:bookmarkEnd w:id="110"/>
      <w:r>
        <w:t>Figure 9.11. One-Step-Ahead residuals and diagnostics for male fishery length composition data.</w:t>
      </w:r>
    </w:p>
    <w:p w14:paraId="32AD2A07" w14:textId="77777777" w:rsidR="00B33189" w:rsidRDefault="00DB4E8E">
      <w:pPr>
        <w:pStyle w:val="CaptionedFigure"/>
      </w:pPr>
      <w:r>
        <w:rPr>
          <w:noProof/>
        </w:rPr>
        <w:lastRenderedPageBreak/>
        <w:drawing>
          <wp:inline distT="0" distB="0" distL="0" distR="0" wp14:anchorId="7B12A6FD" wp14:editId="159D2801">
            <wp:extent cx="4587290" cy="7339665"/>
            <wp:effectExtent l="0" t="0" r="0" b="0"/>
            <wp:docPr id="147" name="Picture" descr="Figure 9.12. One-Step-Ahead residuals and diagnostics for female survey length composition data."/>
            <wp:cNvGraphicFramePr/>
            <a:graphic xmlns:a="http://schemas.openxmlformats.org/drawingml/2006/main">
              <a:graphicData uri="http://schemas.openxmlformats.org/drawingml/2006/picture">
                <pic:pic xmlns:pic="http://schemas.openxmlformats.org/drawingml/2006/picture">
                  <pic:nvPicPr>
                    <pic:cNvPr id="148" name="Picture" descr="../mgmt/18.2c_2024/plots/osa_survey_length_females_diagnostics.png"/>
                    <pic:cNvPicPr>
                      <a:picLocks noChangeAspect="1" noChangeArrowheads="1"/>
                    </pic:cNvPicPr>
                  </pic:nvPicPr>
                  <pic:blipFill>
                    <a:blip r:embed="rId30"/>
                    <a:stretch>
                      <a:fillRect/>
                    </a:stretch>
                  </pic:blipFill>
                  <pic:spPr bwMode="auto">
                    <a:xfrm>
                      <a:off x="0" y="0"/>
                      <a:ext cx="4587290" cy="7339665"/>
                    </a:xfrm>
                    <a:prstGeom prst="rect">
                      <a:avLst/>
                    </a:prstGeom>
                    <a:noFill/>
                    <a:ln w="9525">
                      <a:noFill/>
                      <a:headEnd/>
                      <a:tailEnd/>
                    </a:ln>
                  </pic:spPr>
                </pic:pic>
              </a:graphicData>
            </a:graphic>
          </wp:inline>
        </w:drawing>
      </w:r>
    </w:p>
    <w:p w14:paraId="383220D1" w14:textId="77777777" w:rsidR="00B33189" w:rsidRDefault="00DB4E8E">
      <w:pPr>
        <w:pStyle w:val="ImageCaption"/>
      </w:pPr>
      <w:bookmarkStart w:id="111" w:name="fig:lengthcompsResidOSASurvFem"/>
      <w:bookmarkEnd w:id="111"/>
      <w:r>
        <w:t>Figure 9.12. One-Step-Ahead residuals and diagnostics for female survey length composition data.</w:t>
      </w:r>
    </w:p>
    <w:p w14:paraId="7621B655" w14:textId="77777777" w:rsidR="00B33189" w:rsidRDefault="00DB4E8E">
      <w:pPr>
        <w:pStyle w:val="CaptionedFigure"/>
      </w:pPr>
      <w:r>
        <w:rPr>
          <w:noProof/>
        </w:rPr>
        <w:lastRenderedPageBreak/>
        <w:drawing>
          <wp:inline distT="0" distB="0" distL="0" distR="0" wp14:anchorId="49147E03" wp14:editId="32331627">
            <wp:extent cx="4587290" cy="7339665"/>
            <wp:effectExtent l="0" t="0" r="0" b="0"/>
            <wp:docPr id="151" name="Picture" descr="Figure 9.13. One-Step-Ahead residuals and diagnostics for male survey length composition data."/>
            <wp:cNvGraphicFramePr/>
            <a:graphic xmlns:a="http://schemas.openxmlformats.org/drawingml/2006/main">
              <a:graphicData uri="http://schemas.openxmlformats.org/drawingml/2006/picture">
                <pic:pic xmlns:pic="http://schemas.openxmlformats.org/drawingml/2006/picture">
                  <pic:nvPicPr>
                    <pic:cNvPr id="152" name="Picture" descr="../mgmt/18.2c_2024/plots/osa_survey_length_males_diagnostics.png"/>
                    <pic:cNvPicPr>
                      <a:picLocks noChangeAspect="1" noChangeArrowheads="1"/>
                    </pic:cNvPicPr>
                  </pic:nvPicPr>
                  <pic:blipFill>
                    <a:blip r:embed="rId31"/>
                    <a:stretch>
                      <a:fillRect/>
                    </a:stretch>
                  </pic:blipFill>
                  <pic:spPr bwMode="auto">
                    <a:xfrm>
                      <a:off x="0" y="0"/>
                      <a:ext cx="4587290" cy="7339665"/>
                    </a:xfrm>
                    <a:prstGeom prst="rect">
                      <a:avLst/>
                    </a:prstGeom>
                    <a:noFill/>
                    <a:ln w="9525">
                      <a:noFill/>
                      <a:headEnd/>
                      <a:tailEnd/>
                    </a:ln>
                  </pic:spPr>
                </pic:pic>
              </a:graphicData>
            </a:graphic>
          </wp:inline>
        </w:drawing>
      </w:r>
    </w:p>
    <w:p w14:paraId="065CD4DE" w14:textId="77777777" w:rsidR="00B33189" w:rsidRDefault="00DB4E8E">
      <w:pPr>
        <w:pStyle w:val="ImageCaption"/>
      </w:pPr>
      <w:bookmarkStart w:id="112" w:name="fig:lengthcompsResidOSASurvMal"/>
      <w:bookmarkEnd w:id="112"/>
      <w:r>
        <w:t>Figure 9.13. One-Step-Ahead residuals and diagnostics for male survey length composition data.</w:t>
      </w:r>
    </w:p>
    <w:p w14:paraId="325EF109" w14:textId="77777777" w:rsidR="00B33189" w:rsidRDefault="00DB4E8E">
      <w:pPr>
        <w:pStyle w:val="CaptionedFigure"/>
      </w:pPr>
      <w:r>
        <w:rPr>
          <w:noProof/>
        </w:rPr>
        <w:lastRenderedPageBreak/>
        <w:drawing>
          <wp:inline distT="0" distB="0" distL="0" distR="0" wp14:anchorId="6CE5A092" wp14:editId="404DE90A">
            <wp:extent cx="5943600" cy="5943600"/>
            <wp:effectExtent l="0" t="0" r="0" b="0"/>
            <wp:docPr id="155" name="Picture" descr="Figure 9.14. Observed and expected mean age-at-length for both females and males with 90% intervals about observed age-at-length (left panels) and observed and expected standard deviation in age-at-length (right panels) for Model 18.2c (2024) for years 2009-2012 (1 of 3)."/>
            <wp:cNvGraphicFramePr/>
            <a:graphic xmlns:a="http://schemas.openxmlformats.org/drawingml/2006/main">
              <a:graphicData uri="http://schemas.openxmlformats.org/drawingml/2006/picture">
                <pic:pic xmlns:pic="http://schemas.openxmlformats.org/drawingml/2006/picture">
                  <pic:nvPicPr>
                    <pic:cNvPr id="156" name="Picture" descr="../mgmt/18.2c_2024/plots/comp_condAALfit_Andre_plotsflt2mkt0_page5.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14:paraId="7F51BC6F" w14:textId="77777777" w:rsidR="00B33189" w:rsidRDefault="00DB4E8E">
      <w:pPr>
        <w:pStyle w:val="ImageCaption"/>
      </w:pPr>
      <w:bookmarkStart w:id="113" w:name="fig:caalfit1"/>
      <w:bookmarkEnd w:id="113"/>
      <w:r>
        <w:t>Figure 9.14. Observed and expected mean age-at-length for both females and males with 90% intervals about observed age-at-length (left panels) and observed and expected standard deviation in age-at-length (right panels) for Model 18.2c (2024) for years 2009-2012 (1 of 3).</w:t>
      </w:r>
    </w:p>
    <w:p w14:paraId="7DB6EA2D" w14:textId="77777777" w:rsidR="00B33189" w:rsidRDefault="00DB4E8E">
      <w:pPr>
        <w:pStyle w:val="CaptionedFigure"/>
      </w:pPr>
      <w:r>
        <w:rPr>
          <w:noProof/>
        </w:rPr>
        <w:lastRenderedPageBreak/>
        <w:drawing>
          <wp:inline distT="0" distB="0" distL="0" distR="0" wp14:anchorId="07F202F9" wp14:editId="6A68B1DE">
            <wp:extent cx="5943600" cy="5943600"/>
            <wp:effectExtent l="0" t="0" r="0" b="0"/>
            <wp:docPr id="159" name="Picture" descr="Figure 9.15. Observed and expected mean age-at-length for both females and males with 90% intervals about observed age-at-length (left panels) and observed and expected standard deviation in age-at-length (right panels) for Model 18.2c (2024) for years 2013-2016 (2 of 3)."/>
            <wp:cNvGraphicFramePr/>
            <a:graphic xmlns:a="http://schemas.openxmlformats.org/drawingml/2006/main">
              <a:graphicData uri="http://schemas.openxmlformats.org/drawingml/2006/picture">
                <pic:pic xmlns:pic="http://schemas.openxmlformats.org/drawingml/2006/picture">
                  <pic:nvPicPr>
                    <pic:cNvPr id="160" name="Picture" descr="../mgmt/18.2c_2024/plots/comp_condAALfit_Andre_plotsflt2mkt0_page6.png"/>
                    <pic:cNvPicPr>
                      <a:picLocks noChangeAspect="1" noChangeArrowheads="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14:paraId="6D42CA4A" w14:textId="77777777" w:rsidR="00B33189" w:rsidRDefault="00DB4E8E">
      <w:pPr>
        <w:pStyle w:val="ImageCaption"/>
      </w:pPr>
      <w:bookmarkStart w:id="114" w:name="fig:caalfit2"/>
      <w:bookmarkEnd w:id="114"/>
      <w:r>
        <w:t>Figure 9.15. Observed and expected mean age-at-length for both females and males with 90% intervals about observed age-at-length (left panels) and observed and expected standard deviation in age-at-length (right panels) for Model 18.2c (2024) for years 2013-2016 (2 of 3).</w:t>
      </w:r>
    </w:p>
    <w:p w14:paraId="36576228" w14:textId="77777777" w:rsidR="00B33189" w:rsidRDefault="00DB4E8E">
      <w:pPr>
        <w:pStyle w:val="CaptionedFigure"/>
      </w:pPr>
      <w:r>
        <w:rPr>
          <w:noProof/>
        </w:rPr>
        <w:lastRenderedPageBreak/>
        <w:drawing>
          <wp:inline distT="0" distB="0" distL="0" distR="0" wp14:anchorId="4D7C8051" wp14:editId="3C538821">
            <wp:extent cx="5943600" cy="5943600"/>
            <wp:effectExtent l="0" t="0" r="0" b="0"/>
            <wp:docPr id="163" name="Picture" descr="Figure 9.16. Observed and expected mean age-at-length for both females and males with 90% intervals about observed age-at-length (left panels) and observed and expected standard deviation in age-at-length (right panels) for Model 18.2c (2024) for years 2017-2021 (3 of 3)."/>
            <wp:cNvGraphicFramePr/>
            <a:graphic xmlns:a="http://schemas.openxmlformats.org/drawingml/2006/main">
              <a:graphicData uri="http://schemas.openxmlformats.org/drawingml/2006/picture">
                <pic:pic xmlns:pic="http://schemas.openxmlformats.org/drawingml/2006/picture">
                  <pic:nvPicPr>
                    <pic:cNvPr id="164" name="Picture" descr="../mgmt/18.2c_2024/plots/comp_condAALfit_Andre_plotsflt2mkt0_page7.png"/>
                    <pic:cNvPicPr>
                      <a:picLocks noChangeAspect="1" noChangeArrowheads="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14:paraId="515D7A50" w14:textId="77777777" w:rsidR="00B33189" w:rsidRDefault="00DB4E8E">
      <w:pPr>
        <w:pStyle w:val="ImageCaption"/>
      </w:pPr>
      <w:bookmarkStart w:id="115" w:name="fig:caalfit3"/>
      <w:bookmarkEnd w:id="115"/>
      <w:r>
        <w:t>Figure 9.16. Observed and expected mean age-at-length for both females and males with 90% intervals about observed age-at-length (left panels) and observed and expected standard deviation in age-at-length (right panels) for Model 18.2c (2024) for years 2017-2021 (3 of 3).</w:t>
      </w:r>
    </w:p>
    <w:p w14:paraId="0A2A2A7B" w14:textId="77777777" w:rsidR="00B33189" w:rsidRDefault="00DB4E8E">
      <w:pPr>
        <w:pStyle w:val="CaptionedFigure"/>
      </w:pPr>
      <w:r>
        <w:rPr>
          <w:noProof/>
        </w:rPr>
        <w:lastRenderedPageBreak/>
        <w:drawing>
          <wp:inline distT="0" distB="0" distL="0" distR="0" wp14:anchorId="6B9A389F" wp14:editId="167B156A">
            <wp:extent cx="5943600" cy="3962399"/>
            <wp:effectExtent l="0" t="0" r="0" b="0"/>
            <wp:docPr id="167" name="Picture" descr="Figure 9.17. Comparison of spawning biomass, fishing mortality rates, and recruitment for the 2024 Update model (blue) and 2020 Full model (grey). The shaded ribbon represents the 95% quantile. Uncertainty intervals not available for total biomass."/>
            <wp:cNvGraphicFramePr/>
            <a:graphic xmlns:a="http://schemas.openxmlformats.org/drawingml/2006/main">
              <a:graphicData uri="http://schemas.openxmlformats.org/drawingml/2006/picture">
                <pic:pic xmlns:pic="http://schemas.openxmlformats.org/drawingml/2006/picture">
                  <pic:nvPicPr>
                    <pic:cNvPr id="168" name="Picture" descr="../mgmt/18.2c_2024/plots/compare/timeseries_compare.png"/>
                    <pic:cNvPicPr>
                      <a:picLocks noChangeAspect="1" noChangeArrowheads="1"/>
                    </pic:cNvPicPr>
                  </pic:nvPicPr>
                  <pic:blipFill>
                    <a:blip r:embed="rId35"/>
                    <a:stretch>
                      <a:fillRect/>
                    </a:stretch>
                  </pic:blipFill>
                  <pic:spPr bwMode="auto">
                    <a:xfrm>
                      <a:off x="0" y="0"/>
                      <a:ext cx="5943600" cy="3962399"/>
                    </a:xfrm>
                    <a:prstGeom prst="rect">
                      <a:avLst/>
                    </a:prstGeom>
                    <a:noFill/>
                    <a:ln w="9525">
                      <a:noFill/>
                      <a:headEnd/>
                      <a:tailEnd/>
                    </a:ln>
                  </pic:spPr>
                </pic:pic>
              </a:graphicData>
            </a:graphic>
          </wp:inline>
        </w:drawing>
      </w:r>
    </w:p>
    <w:p w14:paraId="0EAC54E1" w14:textId="77777777" w:rsidR="00B33189" w:rsidRDefault="00DB4E8E">
      <w:pPr>
        <w:pStyle w:val="ImageCaption"/>
      </w:pPr>
      <w:bookmarkStart w:id="116" w:name="fig:biofreccompare"/>
      <w:bookmarkEnd w:id="116"/>
      <w:r>
        <w:t>Figure 9.17. Comparison of spawning biomass, fishing mortality rates, and recruitment for the 2024 Update model (blue) and 2020 Full model (grey). The shaded ribbon represents the 95% quantile. Uncertainty intervals not available for total biomass.</w:t>
      </w:r>
    </w:p>
    <w:p w14:paraId="0440E4F4" w14:textId="77777777" w:rsidR="00B33189" w:rsidRDefault="00DB4E8E">
      <w:pPr>
        <w:pStyle w:val="CaptionedFigure"/>
      </w:pPr>
      <w:r>
        <w:rPr>
          <w:noProof/>
        </w:rPr>
        <w:lastRenderedPageBreak/>
        <w:drawing>
          <wp:inline distT="0" distB="0" distL="0" distR="0" wp14:anchorId="0AF13B7C" wp14:editId="6383AB75">
            <wp:extent cx="5943600" cy="4572000"/>
            <wp:effectExtent l="0" t="0" r="0" b="0"/>
            <wp:docPr id="171" name="Picture" descr="Figure 9.18. Time series of recruitment deviations, from the 2024 base model (blue) and 2021 base model (grey), with 95% intervals."/>
            <wp:cNvGraphicFramePr/>
            <a:graphic xmlns:a="http://schemas.openxmlformats.org/drawingml/2006/main">
              <a:graphicData uri="http://schemas.openxmlformats.org/drawingml/2006/picture">
                <pic:pic xmlns:pic="http://schemas.openxmlformats.org/drawingml/2006/picture">
                  <pic:nvPicPr>
                    <pic:cNvPr id="172" name="Picture" descr="../mgmt/18.2c_2024/plots/compare/compare12_recdevs_uncertainty.png"/>
                    <pic:cNvPicPr>
                      <a:picLocks noChangeAspect="1" noChangeArrowheads="1"/>
                    </pic:cNvPicPr>
                  </pic:nvPicPr>
                  <pic:blipFill>
                    <a:blip r:embed="rId36"/>
                    <a:stretch>
                      <a:fillRect/>
                    </a:stretch>
                  </pic:blipFill>
                  <pic:spPr bwMode="auto">
                    <a:xfrm>
                      <a:off x="0" y="0"/>
                      <a:ext cx="5943600" cy="4572000"/>
                    </a:xfrm>
                    <a:prstGeom prst="rect">
                      <a:avLst/>
                    </a:prstGeom>
                    <a:noFill/>
                    <a:ln w="9525">
                      <a:noFill/>
                      <a:headEnd/>
                      <a:tailEnd/>
                    </a:ln>
                  </pic:spPr>
                </pic:pic>
              </a:graphicData>
            </a:graphic>
          </wp:inline>
        </w:drawing>
      </w:r>
    </w:p>
    <w:p w14:paraId="489C145F" w14:textId="77777777" w:rsidR="00B33189" w:rsidRDefault="00DB4E8E">
      <w:pPr>
        <w:pStyle w:val="ImageCaption"/>
      </w:pPr>
      <w:bookmarkStart w:id="117" w:name="fig:recdevs"/>
      <w:bookmarkEnd w:id="117"/>
      <w:r>
        <w:t>Figure 9.18. Time series of recruitment deviations, from the 2024 base model (blue) and 2021 base model (grey), with 95% intervals.</w:t>
      </w:r>
    </w:p>
    <w:p w14:paraId="26C64F0A" w14:textId="77777777" w:rsidR="00B33189" w:rsidRDefault="00DB4E8E">
      <w:pPr>
        <w:pStyle w:val="CaptionedFigure"/>
      </w:pPr>
      <w:r>
        <w:rPr>
          <w:noProof/>
        </w:rPr>
        <w:lastRenderedPageBreak/>
        <w:drawing>
          <wp:inline distT="0" distB="0" distL="0" distR="0" wp14:anchorId="4D55962C" wp14:editId="676EFAB0">
            <wp:extent cx="5499494" cy="7332658"/>
            <wp:effectExtent l="0" t="0" r="0" b="0"/>
            <wp:docPr id="175" name="Picture" descr="Figure 9.19. Estimated growth curves; time-varying, length-based fishery selectivity; age-based survey selectivity; and female maturity-at-age."/>
            <wp:cNvGraphicFramePr/>
            <a:graphic xmlns:a="http://schemas.openxmlformats.org/drawingml/2006/main">
              <a:graphicData uri="http://schemas.openxmlformats.org/drawingml/2006/picture">
                <pic:pic xmlns:pic="http://schemas.openxmlformats.org/drawingml/2006/picture">
                  <pic:nvPicPr>
                    <pic:cNvPr id="176" name="Picture" descr="../mgmt/18.2c_2024/plots/growth_selex_maturity.png"/>
                    <pic:cNvPicPr>
                      <a:picLocks noChangeAspect="1" noChangeArrowheads="1"/>
                    </pic:cNvPicPr>
                  </pic:nvPicPr>
                  <pic:blipFill>
                    <a:blip r:embed="rId37"/>
                    <a:stretch>
                      <a:fillRect/>
                    </a:stretch>
                  </pic:blipFill>
                  <pic:spPr bwMode="auto">
                    <a:xfrm>
                      <a:off x="0" y="0"/>
                      <a:ext cx="5499494" cy="7332658"/>
                    </a:xfrm>
                    <a:prstGeom prst="rect">
                      <a:avLst/>
                    </a:prstGeom>
                    <a:noFill/>
                    <a:ln w="9525">
                      <a:noFill/>
                      <a:headEnd/>
                      <a:tailEnd/>
                    </a:ln>
                  </pic:spPr>
                </pic:pic>
              </a:graphicData>
            </a:graphic>
          </wp:inline>
        </w:drawing>
      </w:r>
    </w:p>
    <w:p w14:paraId="20D2F3E6" w14:textId="77777777" w:rsidR="00B33189" w:rsidRDefault="00DB4E8E">
      <w:pPr>
        <w:pStyle w:val="ImageCaption"/>
      </w:pPr>
      <w:bookmarkStart w:id="118" w:name="fig:selex"/>
      <w:bookmarkEnd w:id="118"/>
      <w:r>
        <w:t>Figure 9.19. Estimated growth curves; time-varying, length-based fishery selectivity; age-based survey selectivity; and female maturity-at-age.</w:t>
      </w:r>
    </w:p>
    <w:p w14:paraId="57E37A0C" w14:textId="77777777" w:rsidR="00B33189" w:rsidRDefault="00DB4E8E">
      <w:pPr>
        <w:pStyle w:val="CaptionedFigure"/>
      </w:pPr>
      <w:r>
        <w:rPr>
          <w:noProof/>
        </w:rPr>
        <w:lastRenderedPageBreak/>
        <w:drawing>
          <wp:inline distT="0" distB="0" distL="0" distR="0" wp14:anchorId="27941093" wp14:editId="764C9AAF">
            <wp:extent cx="4583458" cy="4583458"/>
            <wp:effectExtent l="0" t="0" r="0" b="0"/>
            <wp:docPr id="179" name="Picture" descr="Figure 9.20. Time series of estimated fishing mortality versus estimated spawning stock biomass (phase-plane plot) for 1978-2026,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80" name="Picture" descr="../mgmt/18.2c_2024/plots/phase_plane.png"/>
                    <pic:cNvPicPr>
                      <a:picLocks noChangeAspect="1" noChangeArrowheads="1"/>
                    </pic:cNvPicPr>
                  </pic:nvPicPr>
                  <pic:blipFill>
                    <a:blip r:embed="rId38"/>
                    <a:stretch>
                      <a:fillRect/>
                    </a:stretch>
                  </pic:blipFill>
                  <pic:spPr bwMode="auto">
                    <a:xfrm>
                      <a:off x="0" y="0"/>
                      <a:ext cx="4583458" cy="4583458"/>
                    </a:xfrm>
                    <a:prstGeom prst="rect">
                      <a:avLst/>
                    </a:prstGeom>
                    <a:noFill/>
                    <a:ln w="9525">
                      <a:noFill/>
                      <a:headEnd/>
                      <a:tailEnd/>
                    </a:ln>
                  </pic:spPr>
                </pic:pic>
              </a:graphicData>
            </a:graphic>
          </wp:inline>
        </w:drawing>
      </w:r>
    </w:p>
    <w:p w14:paraId="4CCE00BD" w14:textId="77777777" w:rsidR="00B33189" w:rsidRDefault="00DB4E8E">
      <w:pPr>
        <w:pStyle w:val="ImageCaption"/>
      </w:pPr>
      <w:bookmarkStart w:id="119" w:name="fig:spr"/>
      <w:bookmarkEnd w:id="119"/>
      <w:r>
        <w:t>Figure 9.20. Time series of estimated fishing mortality versus estimated spawning stock biomass (phase-plane plot) for 1978-2026, including applicable OFL and maximum FABC definitions for the stock, including 2 years of projected values. Target levels correspond to B35% and F35% for author recommended model.</w:t>
      </w:r>
    </w:p>
    <w:p w14:paraId="15FF3F75" w14:textId="77777777" w:rsidR="00B33189" w:rsidRDefault="00DB4E8E">
      <w:pPr>
        <w:pStyle w:val="CaptionedFigure"/>
      </w:pPr>
      <w:r>
        <w:rPr>
          <w:noProof/>
        </w:rPr>
        <w:lastRenderedPageBreak/>
        <w:drawing>
          <wp:inline distT="0" distB="0" distL="0" distR="0" wp14:anchorId="73D7301F" wp14:editId="215DFB8B">
            <wp:extent cx="5943600" cy="5876867"/>
            <wp:effectExtent l="0" t="0" r="0" b="0"/>
            <wp:docPr id="183" name="Picture" descr="Figure 9.21. Collection locations of Bering flounder (n=23) and flathead sole (n=24) sequenced using low coverage whole genome sequencing."/>
            <wp:cNvGraphicFramePr/>
            <a:graphic xmlns:a="http://schemas.openxmlformats.org/drawingml/2006/main">
              <a:graphicData uri="http://schemas.openxmlformats.org/drawingml/2006/picture">
                <pic:pic xmlns:pic="http://schemas.openxmlformats.org/drawingml/2006/picture">
                  <pic:nvPicPr>
                    <pic:cNvPr id="184" name="Picture" descr="../figs/genetics_fig1.png"/>
                    <pic:cNvPicPr>
                      <a:picLocks noChangeAspect="1" noChangeArrowheads="1"/>
                    </pic:cNvPicPr>
                  </pic:nvPicPr>
                  <pic:blipFill>
                    <a:blip r:embed="rId39"/>
                    <a:stretch>
                      <a:fillRect/>
                    </a:stretch>
                  </pic:blipFill>
                  <pic:spPr bwMode="auto">
                    <a:xfrm>
                      <a:off x="0" y="0"/>
                      <a:ext cx="5943600" cy="5876867"/>
                    </a:xfrm>
                    <a:prstGeom prst="rect">
                      <a:avLst/>
                    </a:prstGeom>
                    <a:noFill/>
                    <a:ln w="9525">
                      <a:noFill/>
                      <a:headEnd/>
                      <a:tailEnd/>
                    </a:ln>
                  </pic:spPr>
                </pic:pic>
              </a:graphicData>
            </a:graphic>
          </wp:inline>
        </w:drawing>
      </w:r>
    </w:p>
    <w:p w14:paraId="7C323B73" w14:textId="77777777" w:rsidR="00B33189" w:rsidRDefault="00DB4E8E">
      <w:pPr>
        <w:pStyle w:val="ImageCaption"/>
      </w:pPr>
      <w:bookmarkStart w:id="120" w:name="fig:genetics1"/>
      <w:bookmarkEnd w:id="120"/>
      <w:r>
        <w:t>Figure 9.21. Collection locations of Bering flounder (n=23) and flathead sole (n=24) sequenced using low coverage whole genome sequencing.</w:t>
      </w:r>
    </w:p>
    <w:p w14:paraId="2E1FA3B7" w14:textId="77777777" w:rsidR="00B33189" w:rsidRDefault="00DB4E8E">
      <w:pPr>
        <w:pStyle w:val="CaptionedFigure"/>
      </w:pPr>
      <w:r>
        <w:rPr>
          <w:noProof/>
        </w:rPr>
        <w:lastRenderedPageBreak/>
        <w:drawing>
          <wp:inline distT="0" distB="0" distL="0" distR="0" wp14:anchorId="2D87B4BA" wp14:editId="4A2D0402">
            <wp:extent cx="5943600" cy="5876867"/>
            <wp:effectExtent l="0" t="0" r="0" b="0"/>
            <wp:docPr id="187" name="Picture" descr="Figure 9.22. . Principal components analysis of yellowfin sole (YFS), Bering flounder, and flathead sole, first and second principal components axes. ."/>
            <wp:cNvGraphicFramePr/>
            <a:graphic xmlns:a="http://schemas.openxmlformats.org/drawingml/2006/main">
              <a:graphicData uri="http://schemas.openxmlformats.org/drawingml/2006/picture">
                <pic:pic xmlns:pic="http://schemas.openxmlformats.org/drawingml/2006/picture">
                  <pic:nvPicPr>
                    <pic:cNvPr id="188" name="Picture" descr="../figs/genetics_fig2.png"/>
                    <pic:cNvPicPr>
                      <a:picLocks noChangeAspect="1" noChangeArrowheads="1"/>
                    </pic:cNvPicPr>
                  </pic:nvPicPr>
                  <pic:blipFill>
                    <a:blip r:embed="rId40"/>
                    <a:stretch>
                      <a:fillRect/>
                    </a:stretch>
                  </pic:blipFill>
                  <pic:spPr bwMode="auto">
                    <a:xfrm>
                      <a:off x="0" y="0"/>
                      <a:ext cx="5943600" cy="5876867"/>
                    </a:xfrm>
                    <a:prstGeom prst="rect">
                      <a:avLst/>
                    </a:prstGeom>
                    <a:noFill/>
                    <a:ln w="9525">
                      <a:noFill/>
                      <a:headEnd/>
                      <a:tailEnd/>
                    </a:ln>
                  </pic:spPr>
                </pic:pic>
              </a:graphicData>
            </a:graphic>
          </wp:inline>
        </w:drawing>
      </w:r>
    </w:p>
    <w:p w14:paraId="0ED85D8E" w14:textId="77777777" w:rsidR="00B33189" w:rsidRDefault="00DB4E8E">
      <w:pPr>
        <w:pStyle w:val="ImageCaption"/>
      </w:pPr>
      <w:bookmarkStart w:id="121" w:name="fig:genetics2"/>
      <w:bookmarkEnd w:id="121"/>
      <w:r>
        <w:t>Figure 9.22. . Principal components analysis of yellowfin sole (YFS), Bering flounder, and flathead sole, first and second principal components axes. .</w:t>
      </w:r>
    </w:p>
    <w:p w14:paraId="1D89BB4C" w14:textId="77777777" w:rsidR="00B33189" w:rsidRDefault="00DB4E8E">
      <w:pPr>
        <w:pStyle w:val="CaptionedFigure"/>
      </w:pPr>
      <w:commentRangeStart w:id="122"/>
      <w:r>
        <w:rPr>
          <w:noProof/>
        </w:rPr>
        <w:lastRenderedPageBreak/>
        <w:drawing>
          <wp:inline distT="0" distB="0" distL="0" distR="0" wp14:anchorId="3BFFA2A9" wp14:editId="590FF061">
            <wp:extent cx="4583458" cy="4583458"/>
            <wp:effectExtent l="0" t="0" r="0" b="0"/>
            <wp:docPr id="191" name="Picture" descr="Figure 9.23. Catch versus spawning biomass, both in tons."/>
            <wp:cNvGraphicFramePr/>
            <a:graphic xmlns:a="http://schemas.openxmlformats.org/drawingml/2006/main">
              <a:graphicData uri="http://schemas.openxmlformats.org/drawingml/2006/picture">
                <pic:pic xmlns:pic="http://schemas.openxmlformats.org/drawingml/2006/picture">
                  <pic:nvPicPr>
                    <pic:cNvPr id="192" name="Picture" descr="../mgmt/18.2c_2024/plots/catch_vs_spawnbio.png"/>
                    <pic:cNvPicPr>
                      <a:picLocks noChangeAspect="1" noChangeArrowheads="1"/>
                    </pic:cNvPicPr>
                  </pic:nvPicPr>
                  <pic:blipFill>
                    <a:blip r:embed="rId41"/>
                    <a:stretch>
                      <a:fillRect/>
                    </a:stretch>
                  </pic:blipFill>
                  <pic:spPr bwMode="auto">
                    <a:xfrm>
                      <a:off x="0" y="0"/>
                      <a:ext cx="4583458" cy="4583458"/>
                    </a:xfrm>
                    <a:prstGeom prst="rect">
                      <a:avLst/>
                    </a:prstGeom>
                    <a:noFill/>
                    <a:ln w="9525">
                      <a:noFill/>
                      <a:headEnd/>
                      <a:tailEnd/>
                    </a:ln>
                  </pic:spPr>
                </pic:pic>
              </a:graphicData>
            </a:graphic>
          </wp:inline>
        </w:drawing>
      </w:r>
    </w:p>
    <w:p w14:paraId="47E31A9E" w14:textId="77777777" w:rsidR="00B33189" w:rsidRDefault="00DB4E8E">
      <w:pPr>
        <w:pStyle w:val="ImageCaption"/>
      </w:pPr>
      <w:bookmarkStart w:id="123" w:name="fig:catchvsspawnbio"/>
      <w:bookmarkEnd w:id="123"/>
      <w:r>
        <w:t>Figure 9.23. Catch versus spawning biomass, both in tons.</w:t>
      </w:r>
    </w:p>
    <w:p w14:paraId="6E80E83A" w14:textId="77777777" w:rsidR="00B33189" w:rsidRDefault="00DB4E8E">
      <w:pPr>
        <w:pStyle w:val="CaptionedFigure"/>
      </w:pPr>
      <w:r>
        <w:rPr>
          <w:noProof/>
        </w:rPr>
        <w:lastRenderedPageBreak/>
        <w:drawing>
          <wp:inline distT="0" distB="0" distL="0" distR="0" wp14:anchorId="5385A1EA" wp14:editId="48A15E55">
            <wp:extent cx="4583458" cy="4583458"/>
            <wp:effectExtent l="0" t="0" r="0" b="0"/>
            <wp:docPr id="195" name="Picture" descr="Figure 9.24. Time series of estimated catch divided by estimated total biomass."/>
            <wp:cNvGraphicFramePr/>
            <a:graphic xmlns:a="http://schemas.openxmlformats.org/drawingml/2006/main">
              <a:graphicData uri="http://schemas.openxmlformats.org/drawingml/2006/picture">
                <pic:pic xmlns:pic="http://schemas.openxmlformats.org/drawingml/2006/picture">
                  <pic:nvPicPr>
                    <pic:cNvPr id="196" name="Picture" descr="../mgmt/18.2c_2024/plots/catch_over_totbio_timeseries.png"/>
                    <pic:cNvPicPr>
                      <a:picLocks noChangeAspect="1" noChangeArrowheads="1"/>
                    </pic:cNvPicPr>
                  </pic:nvPicPr>
                  <pic:blipFill>
                    <a:blip r:embed="rId42"/>
                    <a:stretch>
                      <a:fillRect/>
                    </a:stretch>
                  </pic:blipFill>
                  <pic:spPr bwMode="auto">
                    <a:xfrm>
                      <a:off x="0" y="0"/>
                      <a:ext cx="4583458" cy="4583458"/>
                    </a:xfrm>
                    <a:prstGeom prst="rect">
                      <a:avLst/>
                    </a:prstGeom>
                    <a:noFill/>
                    <a:ln w="9525">
                      <a:noFill/>
                      <a:headEnd/>
                      <a:tailEnd/>
                    </a:ln>
                  </pic:spPr>
                </pic:pic>
              </a:graphicData>
            </a:graphic>
          </wp:inline>
        </w:drawing>
      </w:r>
    </w:p>
    <w:p w14:paraId="6259E830" w14:textId="77777777" w:rsidR="00B33189" w:rsidRDefault="00DB4E8E">
      <w:pPr>
        <w:pStyle w:val="ImageCaption"/>
      </w:pPr>
      <w:bookmarkStart w:id="124" w:name="fig:catchvstotbio"/>
      <w:bookmarkEnd w:id="124"/>
      <w:r>
        <w:t>Figure 9.24. Time series of estimated catch divided by estimated total biomass.</w:t>
      </w:r>
      <w:bookmarkEnd w:id="99"/>
      <w:commentRangeEnd w:id="122"/>
      <w:r w:rsidR="00721154">
        <w:rPr>
          <w:rStyle w:val="CommentReference"/>
        </w:rPr>
        <w:commentReference w:id="122"/>
      </w:r>
    </w:p>
    <w:sectPr w:rsidR="00B3318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Pete.Hulson" w:date="2024-11-01T14:10:00Z" w:initials="P">
    <w:p w14:paraId="71ACB1ED" w14:textId="77777777" w:rsidR="00DB4E8E" w:rsidRDefault="00DB4E8E">
      <w:pPr>
        <w:pStyle w:val="CommentText"/>
      </w:pPr>
      <w:r>
        <w:rPr>
          <w:rStyle w:val="CommentReference"/>
        </w:rPr>
        <w:annotationRef/>
      </w:r>
      <w:r>
        <w:t>You could consider taking this all out and just saying in a bullet that you updated catch through 2024, all the other specs and otherwise are either noted in the exec summary table and in text – just a suggestion tho</w:t>
      </w:r>
    </w:p>
  </w:comment>
  <w:comment w:id="3" w:author="Pete.Hulson" w:date="2024-11-01T14:09:00Z" w:initials="P">
    <w:p w14:paraId="0932C324" w14:textId="77777777" w:rsidR="00DB4E8E" w:rsidRDefault="00DB4E8E">
      <w:pPr>
        <w:pStyle w:val="CommentText"/>
      </w:pPr>
      <w:r>
        <w:rPr>
          <w:rStyle w:val="CommentReference"/>
        </w:rPr>
        <w:annotationRef/>
      </w:r>
      <w:r>
        <w:t>Really?!</w:t>
      </w:r>
    </w:p>
  </w:comment>
  <w:comment w:id="10" w:author="Pete.Hulson" w:date="2024-11-01T14:26:00Z" w:initials="P">
    <w:p w14:paraId="7B75013C" w14:textId="77777777" w:rsidR="00914183" w:rsidRDefault="00914183">
      <w:pPr>
        <w:pStyle w:val="CommentText"/>
      </w:pPr>
      <w:r>
        <w:rPr>
          <w:rStyle w:val="CommentReference"/>
        </w:rPr>
        <w:annotationRef/>
      </w:r>
      <w:r>
        <w:t>Just highlighting the weird formating</w:t>
      </w:r>
    </w:p>
  </w:comment>
  <w:comment w:id="12" w:author="Pete.Hulson" w:date="2024-11-01T14:41:00Z" w:initials="P">
    <w:p w14:paraId="52BD4DBC" w14:textId="77777777" w:rsidR="00721154" w:rsidRDefault="00721154">
      <w:pPr>
        <w:pStyle w:val="CommentText"/>
      </w:pPr>
      <w:r>
        <w:rPr>
          <w:rStyle w:val="CommentReference"/>
        </w:rPr>
        <w:annotationRef/>
      </w:r>
      <w:r>
        <w:t>Just an OCD bugaboo of mine, should we have the same formatting for table/figure #s in text as we do in the captions?</w:t>
      </w:r>
    </w:p>
  </w:comment>
  <w:comment w:id="15" w:author="Pete.Hulson" w:date="2024-11-01T14:19:00Z" w:initials="P">
    <w:p w14:paraId="435C17B6" w14:textId="77777777" w:rsidR="00914183" w:rsidRDefault="00914183">
      <w:pPr>
        <w:pStyle w:val="CommentText"/>
      </w:pPr>
      <w:r>
        <w:rPr>
          <w:rStyle w:val="CommentReference"/>
        </w:rPr>
        <w:annotationRef/>
      </w:r>
      <w:r>
        <w:t>This seems like it’d be more appropriate in the analytical approach section</w:t>
      </w:r>
    </w:p>
  </w:comment>
  <w:comment w:id="25" w:author="Pete.Hulson" w:date="2024-11-01T14:21:00Z" w:initials="P">
    <w:p w14:paraId="3F0688F8" w14:textId="77777777" w:rsidR="00914183" w:rsidRDefault="00914183">
      <w:pPr>
        <w:pStyle w:val="CommentText"/>
      </w:pPr>
      <w:r>
        <w:rPr>
          <w:rStyle w:val="CommentReference"/>
        </w:rPr>
        <w:annotationRef/>
      </w:r>
      <w:r>
        <w:t>Just a side note: it seems like these could be updated for each assessment with new data without violating the update vs full requirements.</w:t>
      </w:r>
    </w:p>
  </w:comment>
  <w:comment w:id="41" w:author="Pete.Hulson" w:date="2024-11-01T14:26:00Z" w:initials="P">
    <w:p w14:paraId="78C1627D" w14:textId="77777777" w:rsidR="00914183" w:rsidRDefault="00914183">
      <w:pPr>
        <w:pStyle w:val="CommentText"/>
      </w:pPr>
      <w:r>
        <w:rPr>
          <w:rStyle w:val="CommentReference"/>
        </w:rPr>
        <w:annotationRef/>
      </w:r>
      <w:r>
        <w:t>Just highlighting the weird formatting</w:t>
      </w:r>
    </w:p>
  </w:comment>
  <w:comment w:id="45" w:author="Pete.Hulson" w:date="2024-11-01T14:27:00Z" w:initials="P">
    <w:p w14:paraId="2DEC51CB" w14:textId="77777777" w:rsidR="00914183" w:rsidRDefault="00914183">
      <w:pPr>
        <w:pStyle w:val="CommentText"/>
      </w:pPr>
      <w:r>
        <w:rPr>
          <w:rStyle w:val="CommentReference"/>
        </w:rPr>
        <w:annotationRef/>
      </w:r>
      <w:r>
        <w:t>Maybe ‘misfit’</w:t>
      </w:r>
    </w:p>
  </w:comment>
  <w:comment w:id="60" w:author="Pete.Hulson" w:date="2024-11-01T14:35:00Z" w:initials="P">
    <w:p w14:paraId="5E0AA04D" w14:textId="77777777" w:rsidR="00926944" w:rsidRDefault="00926944">
      <w:pPr>
        <w:pStyle w:val="CommentText"/>
      </w:pPr>
      <w:r>
        <w:rPr>
          <w:rStyle w:val="CommentReference"/>
        </w:rPr>
        <w:annotationRef/>
      </w:r>
      <w:r>
        <w:t>Not so much of a question for you, but if we don’t include anything in the Ecosystem Considerations section for an update, why do we include all of this? This looks to be larger than any other section in the document</w:t>
      </w:r>
    </w:p>
  </w:comment>
  <w:comment w:id="62" w:author="Pete.Hulson" w:date="2024-11-01T14:34:00Z" w:initials="P">
    <w:p w14:paraId="58B495B8" w14:textId="77777777" w:rsidR="00926944" w:rsidRDefault="00926944">
      <w:pPr>
        <w:pStyle w:val="CommentText"/>
      </w:pPr>
      <w:r>
        <w:rPr>
          <w:rStyle w:val="CommentReference"/>
        </w:rPr>
        <w:annotationRef/>
      </w:r>
      <w:r>
        <w:t>Consider putting these in the main refs section</w:t>
      </w:r>
    </w:p>
  </w:comment>
  <w:comment w:id="72" w:author="Pete.Hulson" w:date="2024-11-01T14:36:00Z" w:initials="P">
    <w:p w14:paraId="22E09554" w14:textId="77777777" w:rsidR="00926944" w:rsidRDefault="00926944">
      <w:pPr>
        <w:pStyle w:val="CommentText"/>
      </w:pPr>
      <w:r>
        <w:rPr>
          <w:rStyle w:val="CommentReference"/>
        </w:rPr>
        <w:annotationRef/>
      </w:r>
      <w:r>
        <w:t>Same comment as above, maybe stick all citations into a single refs section?</w:t>
      </w:r>
    </w:p>
  </w:comment>
  <w:comment w:id="83" w:author="Pete.Hulson" w:date="2024-11-01T14:45:00Z" w:initials="P">
    <w:p w14:paraId="1CCD770F" w14:textId="77777777" w:rsidR="00721154" w:rsidRDefault="00721154">
      <w:pPr>
        <w:pStyle w:val="CommentText"/>
      </w:pPr>
      <w:r>
        <w:rPr>
          <w:rStyle w:val="CommentReference"/>
        </w:rPr>
        <w:annotationRef/>
      </w:r>
      <w:r>
        <w:t>I really like how you’ve referenced all this</w:t>
      </w:r>
    </w:p>
  </w:comment>
  <w:comment w:id="95" w:author="Pete.Hulson" w:date="2024-11-01T14:38:00Z" w:initials="P">
    <w:p w14:paraId="115D2F21" w14:textId="77777777" w:rsidR="00926944" w:rsidRDefault="00926944">
      <w:pPr>
        <w:pStyle w:val="CommentText"/>
      </w:pPr>
      <w:r>
        <w:rPr>
          <w:rStyle w:val="CommentReference"/>
        </w:rPr>
        <w:annotationRef/>
      </w:r>
      <w:r>
        <w:t>To help your table formatting here, maybe just include cv or sd in parentheses rather than 95% Cis?</w:t>
      </w:r>
    </w:p>
  </w:comment>
  <w:comment w:id="122" w:author="Pete.Hulson" w:date="2024-11-01T14:43:00Z" w:initials="P">
    <w:p w14:paraId="3EE5ACB3" w14:textId="77777777" w:rsidR="00721154" w:rsidRDefault="00721154">
      <w:pPr>
        <w:pStyle w:val="CommentText"/>
      </w:pPr>
      <w:r>
        <w:rPr>
          <w:rStyle w:val="CommentReference"/>
        </w:rPr>
        <w:annotationRef/>
      </w:r>
      <w:r>
        <w:t>Should these be referenced in text somewhere?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ACB1ED" w15:done="0"/>
  <w15:commentEx w15:paraId="0932C324" w15:done="0"/>
  <w15:commentEx w15:paraId="7B75013C" w15:done="0"/>
  <w15:commentEx w15:paraId="52BD4DBC" w15:done="0"/>
  <w15:commentEx w15:paraId="435C17B6" w15:done="0"/>
  <w15:commentEx w15:paraId="3F0688F8" w15:done="0"/>
  <w15:commentEx w15:paraId="78C1627D" w15:done="0"/>
  <w15:commentEx w15:paraId="2DEC51CB" w15:done="0"/>
  <w15:commentEx w15:paraId="5E0AA04D" w15:done="0"/>
  <w15:commentEx w15:paraId="58B495B8" w15:done="0"/>
  <w15:commentEx w15:paraId="22E09554" w15:done="0"/>
  <w15:commentEx w15:paraId="1CCD770F" w15:done="0"/>
  <w15:commentEx w15:paraId="115D2F21" w15:done="0"/>
  <w15:commentEx w15:paraId="3EE5ACB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E0809A" w14:textId="77777777" w:rsidR="00C823D3" w:rsidRDefault="00C823D3">
      <w:pPr>
        <w:spacing w:after="0"/>
      </w:pPr>
      <w:r>
        <w:separator/>
      </w:r>
    </w:p>
  </w:endnote>
  <w:endnote w:type="continuationSeparator" w:id="0">
    <w:p w14:paraId="5394E4E8" w14:textId="77777777" w:rsidR="00C823D3" w:rsidRDefault="00C823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71328C" w14:textId="77777777" w:rsidR="00C823D3" w:rsidRDefault="00C823D3">
      <w:r>
        <w:separator/>
      </w:r>
    </w:p>
  </w:footnote>
  <w:footnote w:type="continuationSeparator" w:id="0">
    <w:p w14:paraId="16E3C398" w14:textId="77777777" w:rsidR="00C823D3" w:rsidRDefault="00C823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37A942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CF6E5DE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2"/>
  </w:num>
  <w:num w:numId="1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189"/>
    <w:rsid w:val="005E4951"/>
    <w:rsid w:val="00721154"/>
    <w:rsid w:val="00914183"/>
    <w:rsid w:val="00926944"/>
    <w:rsid w:val="00B33189"/>
    <w:rsid w:val="00C823D3"/>
    <w:rsid w:val="00DB4E8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93BB2"/>
  <w15:docId w15:val="{24B9065F-E497-4226-BF83-EE339989F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 w:type="character" w:styleId="CommentReference">
    <w:name w:val="annotation reference"/>
    <w:basedOn w:val="DefaultParagraphFont"/>
    <w:semiHidden/>
    <w:unhideWhenUsed/>
    <w:rsid w:val="00DB4E8E"/>
    <w:rPr>
      <w:sz w:val="16"/>
      <w:szCs w:val="16"/>
    </w:rPr>
  </w:style>
  <w:style w:type="paragraph" w:styleId="CommentText">
    <w:name w:val="annotation text"/>
    <w:basedOn w:val="Normal"/>
    <w:link w:val="CommentTextChar"/>
    <w:semiHidden/>
    <w:unhideWhenUsed/>
    <w:rsid w:val="00DB4E8E"/>
    <w:rPr>
      <w:sz w:val="20"/>
      <w:szCs w:val="20"/>
    </w:rPr>
  </w:style>
  <w:style w:type="character" w:customStyle="1" w:styleId="CommentTextChar">
    <w:name w:val="Comment Text Char"/>
    <w:basedOn w:val="DefaultParagraphFont"/>
    <w:link w:val="CommentText"/>
    <w:semiHidden/>
    <w:rsid w:val="00DB4E8E"/>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DB4E8E"/>
    <w:rPr>
      <w:b/>
      <w:bCs/>
    </w:rPr>
  </w:style>
  <w:style w:type="character" w:customStyle="1" w:styleId="CommentSubjectChar">
    <w:name w:val="Comment Subject Char"/>
    <w:basedOn w:val="CommentTextChar"/>
    <w:link w:val="CommentSubject"/>
    <w:semiHidden/>
    <w:rsid w:val="00DB4E8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fsc-assessments/bsai-fhs/blob/main/2024/mgmt/18.2c_2024/natage.csv" TargetMode="External"/><Relationship Id="rId18" Type="http://schemas.openxmlformats.org/officeDocument/2006/relationships/hyperlink" Target="https://afsc-assessments.github.io/bsai-fhs/2024_bridging_analysis.html"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hyperlink" Target="https://www.npfmc.org/library/safe-reports/" TargetMode="External"/><Relationship Id="rId2" Type="http://schemas.openxmlformats.org/officeDocument/2006/relationships/styles" Target="styles.xml"/><Relationship Id="rId16" Type="http://schemas.openxmlformats.org/officeDocument/2006/relationships/hyperlink" Target="https://github.com/afsc-assessments/bsai-fhs/blob/bafa7658d31e0b99fe11d626a58e1c01807c69ee/2024/mgmt/18.2c_2024/2020_BSAI_FHS.dat"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fsc-assessments.github.io/bsai-fhs/2024_bridging_analysis.htm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afsc-assessments/bsai-fhs/blob/main/2024/R/2024_analysis.R"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github.com/afsc-assessments/bsai-fhs/blob/bafa7658d31e0b99fe11d626a58e1c01807c69ee/2024/mgmt/18.2c_2024/2020_BSAI_FHS.dat" TargetMode="External"/><Relationship Id="rId19" Type="http://schemas.openxmlformats.org/officeDocument/2006/relationships/image" Target="media/image1.png"/><Relationship Id="rId31" Type="http://schemas.openxmlformats.org/officeDocument/2006/relationships/image" Target="media/image13.png"/><Relationship Id="rId44"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doi.org/10.1016/j.fishres.2012.10.012"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hyperlink" Target="https://afsc-assessments.github.io/bsai-fhs/2024_bridging_analysis.html" TargetMode="External"/><Relationship Id="rId17" Type="http://schemas.openxmlformats.org/officeDocument/2006/relationships/hyperlink" Target="https://github.com/afsc-assessments/bsai-fhs/blob/main/2024/mgmt/18.2c_2024/natage.csv"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image" Target="media/image2.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62</Pages>
  <Words>10995</Words>
  <Characters>62677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9. Assessment of the Flathead Sole-Bering Flounder Stock Complex Stock in the Bering Sea and Aleutian Islands</vt:lpstr>
    </vt:vector>
  </TitlesOfParts>
  <Company>NOAA AFSC</Company>
  <LinksUpToDate>false</LinksUpToDate>
  <CharactersWithSpaces>73525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Flathead Sole-Bering Flounder Stock Complex Stock in the Bering Sea and Aleutian Islands</dc:title>
  <dc:creator>Maia S. Kapur, and Lee Cronin-Fine</dc:creator>
  <cp:keywords/>
  <cp:lastModifiedBy>Pete.Hulson</cp:lastModifiedBy>
  <cp:revision>3</cp:revision>
  <dcterms:created xsi:type="dcterms:W3CDTF">2024-11-01T22:08:00Z</dcterms:created>
  <dcterms:modified xsi:type="dcterms:W3CDTF">2024-11-01T22:45:00Z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2024</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